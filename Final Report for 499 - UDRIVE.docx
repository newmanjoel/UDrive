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55FF8" w14:textId="5CE87380" w:rsidR="002A33A5" w:rsidRPr="00E7196A" w:rsidRDefault="002A33A5">
      <w:pPr>
        <w:pStyle w:val="Title"/>
        <w:keepNext w:val="0"/>
        <w:keepLines w:val="0"/>
        <w:autoSpaceDE w:val="0"/>
        <w:autoSpaceDN w:val="0"/>
        <w:adjustRightInd w:val="0"/>
        <w:spacing w:after="0" w:line="288" w:lineRule="auto"/>
        <w:ind w:firstLine="0"/>
        <w:contextualSpacing w:val="0"/>
        <w:jc w:val="center"/>
        <w:textAlignment w:val="center"/>
        <w:rPr>
          <w:ins w:id="0" w:author="Dana de Jong" w:date="2018-07-22T15:43:00Z"/>
          <w:rFonts w:ascii="Calibri" w:eastAsiaTheme="minorEastAsia" w:hAnsi="Calibri" w:cs="Calibri"/>
          <w:color w:val="000000"/>
          <w:sz w:val="64"/>
          <w:szCs w:val="64"/>
          <w:lang w:val="en-US" w:eastAsia="en-US"/>
          <w:rPrChange w:id="1" w:author="Dana de Jong" w:date="2018-07-29T11:10:00Z">
            <w:rPr>
              <w:ins w:id="2" w:author="Dana de Jong" w:date="2018-07-22T15:43:00Z"/>
            </w:rPr>
          </w:rPrChange>
        </w:rPr>
        <w:pPrChange w:id="3" w:author="Dana de Jong" w:date="2018-07-29T11:10:00Z">
          <w:pPr>
            <w:pStyle w:val="Title"/>
          </w:pPr>
        </w:pPrChange>
      </w:pPr>
      <w:bookmarkStart w:id="4" w:name="_GoBack"/>
      <w:bookmarkEnd w:id="4"/>
      <w:ins w:id="5" w:author="Dana de Jong" w:date="2018-07-22T15:44:00Z">
        <w:r w:rsidRPr="00E7196A">
          <w:rPr>
            <w:rFonts w:ascii="Calibri" w:eastAsiaTheme="minorEastAsia" w:hAnsi="Calibri" w:cs="Calibri"/>
            <w:color w:val="000000"/>
            <w:sz w:val="64"/>
            <w:szCs w:val="64"/>
            <w:lang w:val="en-US" w:eastAsia="en-US"/>
            <w:rPrChange w:id="6" w:author="Dana de Jong" w:date="2018-07-29T11:10:00Z">
              <w:rPr/>
            </w:rPrChange>
          </w:rPr>
          <w:t>UDrive</w:t>
        </w:r>
      </w:ins>
    </w:p>
    <w:p w14:paraId="3FEF9458" w14:textId="118E0896" w:rsidR="002A33A5" w:rsidRPr="00E7196A" w:rsidRDefault="002A33A5">
      <w:pPr>
        <w:pStyle w:val="Subtitle"/>
        <w:keepNext w:val="0"/>
        <w:keepLines w:val="0"/>
        <w:autoSpaceDE w:val="0"/>
        <w:autoSpaceDN w:val="0"/>
        <w:adjustRightInd w:val="0"/>
        <w:spacing w:after="0" w:line="288" w:lineRule="auto"/>
        <w:ind w:firstLine="0"/>
        <w:contextualSpacing w:val="0"/>
        <w:jc w:val="center"/>
        <w:textAlignment w:val="center"/>
        <w:rPr>
          <w:ins w:id="7" w:author="Dana de Jong" w:date="2018-07-22T15:43:00Z"/>
          <w:rFonts w:ascii="Calibri" w:eastAsiaTheme="minorEastAsia" w:hAnsi="Calibri" w:cs="Calibri"/>
          <w:color w:val="000000"/>
          <w:sz w:val="48"/>
          <w:szCs w:val="48"/>
          <w:lang w:val="en-US" w:eastAsia="en-US"/>
          <w:rPrChange w:id="8" w:author="Dana de Jong" w:date="2018-07-29T11:10:00Z">
            <w:rPr>
              <w:ins w:id="9" w:author="Dana de Jong" w:date="2018-07-22T15:43:00Z"/>
            </w:rPr>
          </w:rPrChange>
        </w:rPr>
        <w:pPrChange w:id="10" w:author="Dana de Jong" w:date="2018-07-29T11:10:00Z">
          <w:pPr>
            <w:pStyle w:val="Subtitle"/>
          </w:pPr>
        </w:pPrChange>
      </w:pPr>
      <w:ins w:id="11" w:author="Dana de Jong" w:date="2018-07-22T15:44:00Z">
        <w:r w:rsidRPr="00E7196A">
          <w:rPr>
            <w:rFonts w:ascii="Calibri" w:eastAsiaTheme="minorEastAsia" w:hAnsi="Calibri" w:cs="Calibri"/>
            <w:color w:val="000000"/>
            <w:sz w:val="48"/>
            <w:szCs w:val="48"/>
            <w:lang w:val="en-US" w:eastAsia="en-US"/>
            <w:rPrChange w:id="12" w:author="Dana de Jong" w:date="2018-07-29T11:10:00Z">
              <w:rPr/>
            </w:rPrChange>
          </w:rPr>
          <w:t>BME / ECE / SENG 499</w:t>
        </w:r>
      </w:ins>
    </w:p>
    <w:p w14:paraId="651AD958" w14:textId="030C3E83" w:rsidR="002A33A5" w:rsidRDefault="002A33A5">
      <w:pPr>
        <w:pStyle w:val="BasicParagraph"/>
        <w:ind w:firstLine="0"/>
        <w:jc w:val="center"/>
        <w:rPr>
          <w:ins w:id="13" w:author="Dana de Jong" w:date="2018-07-22T15:43:00Z"/>
        </w:rPr>
        <w:pPrChange w:id="14" w:author="Dana de Jong" w:date="2018-07-28T12:21:00Z">
          <w:pPr>
            <w:pStyle w:val="BasicParagraph"/>
            <w:jc w:val="center"/>
          </w:pPr>
        </w:pPrChange>
      </w:pPr>
      <w:ins w:id="15" w:author="Dana de Jong" w:date="2018-07-22T15:50:00Z">
        <w:r>
          <w:t>August 1st, 2018</w:t>
        </w:r>
      </w:ins>
    </w:p>
    <w:p w14:paraId="5210FBF4" w14:textId="24EEADD6" w:rsidR="002A33A5" w:rsidRDefault="002A33A5">
      <w:pPr>
        <w:jc w:val="center"/>
        <w:rPr>
          <w:ins w:id="16" w:author="Dana de Jong" w:date="2018-07-22T15:43:00Z"/>
        </w:rPr>
        <w:pPrChange w:id="17" w:author="Dana de Jong" w:date="2018-07-29T11:10:00Z">
          <w:pPr/>
        </w:pPrChange>
      </w:pPr>
    </w:p>
    <w:p w14:paraId="709EAA90" w14:textId="738FA496" w:rsidR="002A33A5" w:rsidRDefault="002A33A5">
      <w:pPr>
        <w:jc w:val="center"/>
        <w:rPr>
          <w:ins w:id="18" w:author="Dana de Jong" w:date="2018-07-22T15:43:00Z"/>
        </w:rPr>
        <w:pPrChange w:id="19" w:author="Dana de Jong" w:date="2018-07-29T11:10:00Z">
          <w:pPr/>
        </w:pPrChange>
      </w:pPr>
    </w:p>
    <w:p w14:paraId="120237DF" w14:textId="07AA6E0A" w:rsidR="002A33A5" w:rsidRDefault="00CC07F8">
      <w:pPr>
        <w:ind w:hanging="90"/>
        <w:jc w:val="center"/>
        <w:rPr>
          <w:ins w:id="20" w:author="Dana de Jong" w:date="2018-07-22T15:43:00Z"/>
        </w:rPr>
        <w:pPrChange w:id="21" w:author="Dana de Jong" w:date="2018-07-29T11:10:00Z">
          <w:pPr/>
        </w:pPrChange>
      </w:pPr>
      <w:ins w:id="22" w:author="Dana de Jong" w:date="2018-07-28T02:24:00Z">
        <w:r w:rsidRPr="00CC07F8">
          <w:rPr>
            <w:noProof/>
            <w:lang w:val="en-US" w:eastAsia="en-US"/>
          </w:rPr>
          <w:drawing>
            <wp:inline distT="0" distB="0" distL="0" distR="0" wp14:anchorId="2E8D80DE" wp14:editId="78970197">
              <wp:extent cx="603504" cy="761876"/>
              <wp:effectExtent l="0" t="0" r="6350" b="635"/>
              <wp:docPr id="862417047" name="Picture 14"/>
              <wp:cNvGraphicFramePr/>
              <a:graphic xmlns:a="http://schemas.openxmlformats.org/drawingml/2006/main">
                <a:graphicData uri="http://schemas.openxmlformats.org/drawingml/2006/picture">
                  <pic:pic xmlns:pic="http://schemas.openxmlformats.org/drawingml/2006/picture">
                    <pic:nvPicPr>
                      <pic:cNvPr id="15" name="Picture 14"/>
                      <pic:cNvPicPr/>
                    </pic:nvPicPr>
                    <pic:blipFill>
                      <a:blip r:embed="rId8">
                        <a:extLst>
                          <a:ext uri="{28A0092B-C50C-407E-A947-70E740481C1C}">
                            <a14:useLocalDpi xmlns:a14="http://schemas.microsoft.com/office/drawing/2010/main" val="0"/>
                          </a:ext>
                        </a:extLst>
                      </a:blip>
                      <a:stretch>
                        <a:fillRect/>
                      </a:stretch>
                    </pic:blipFill>
                    <pic:spPr bwMode="auto">
                      <a:xfrm>
                        <a:off x="0" y="0"/>
                        <a:ext cx="620767" cy="783669"/>
                      </a:xfrm>
                      <a:prstGeom prst="rect">
                        <a:avLst/>
                      </a:prstGeom>
                      <a:noFill/>
                      <a:ln>
                        <a:noFill/>
                      </a:ln>
                    </pic:spPr>
                  </pic:pic>
                </a:graphicData>
              </a:graphic>
            </wp:inline>
          </w:drawing>
        </w:r>
      </w:ins>
    </w:p>
    <w:p w14:paraId="7A262CAA" w14:textId="77777777" w:rsidR="002A33A5" w:rsidRDefault="002A33A5">
      <w:pPr>
        <w:jc w:val="center"/>
        <w:rPr>
          <w:ins w:id="23" w:author="Dana de Jong" w:date="2018-07-22T15:43:00Z"/>
        </w:rPr>
        <w:pPrChange w:id="24" w:author="Dana de Jong" w:date="2018-07-29T11:10:00Z">
          <w:pPr/>
        </w:pPrChange>
      </w:pPr>
    </w:p>
    <w:p w14:paraId="258C80FA" w14:textId="0C8E9658" w:rsidR="002A33A5" w:rsidRDefault="002A33A5">
      <w:pPr>
        <w:jc w:val="center"/>
        <w:rPr>
          <w:ins w:id="25" w:author="Dana de Jong" w:date="2018-07-22T15:43:00Z"/>
          <w:del w:id="26" w:author="Joel Newman" w:date="2018-07-28T23:17:00Z"/>
        </w:rPr>
        <w:pPrChange w:id="27" w:author="Dana de Jong" w:date="2018-07-29T11:10:00Z">
          <w:pPr/>
        </w:pPrChange>
      </w:pPr>
    </w:p>
    <w:p w14:paraId="1A3CBD2E" w14:textId="552A5B99" w:rsidR="002A33A5" w:rsidRDefault="002A33A5">
      <w:pPr>
        <w:jc w:val="center"/>
        <w:rPr>
          <w:ins w:id="28" w:author="Dana de Jong" w:date="2018-07-22T15:43:00Z"/>
          <w:del w:id="29" w:author="Joel Newman" w:date="2018-07-28T23:17:00Z"/>
        </w:rPr>
        <w:pPrChange w:id="30" w:author="Dana de Jong" w:date="2018-07-29T11:10:00Z">
          <w:pPr/>
        </w:pPrChange>
      </w:pPr>
    </w:p>
    <w:p w14:paraId="273256B1" w14:textId="5508EE2C" w:rsidR="002A33A5" w:rsidRDefault="002A33A5">
      <w:pPr>
        <w:jc w:val="center"/>
        <w:rPr>
          <w:ins w:id="31" w:author="Dana de Jong" w:date="2018-07-22T15:43:00Z"/>
          <w:del w:id="32" w:author="Joel Newman" w:date="2018-07-28T23:17:00Z"/>
        </w:rPr>
        <w:pPrChange w:id="33" w:author="Dana de Jong" w:date="2018-07-29T11:10:00Z">
          <w:pPr/>
        </w:pPrChange>
      </w:pPr>
    </w:p>
    <w:p w14:paraId="51349AFE" w14:textId="52A5F5E9" w:rsidR="002A33A5" w:rsidRDefault="002A33A5">
      <w:pPr>
        <w:jc w:val="center"/>
        <w:rPr>
          <w:ins w:id="34" w:author="Dana de Jong" w:date="2018-07-22T15:43:00Z"/>
          <w:del w:id="35" w:author="Joel Newman" w:date="2018-07-28T23:17:00Z"/>
        </w:rPr>
        <w:pPrChange w:id="36" w:author="Dana de Jong" w:date="2018-07-29T11:10:00Z">
          <w:pPr/>
        </w:pPrChange>
      </w:pPr>
    </w:p>
    <w:p w14:paraId="6A2AE22E" w14:textId="43D7C303" w:rsidR="002A33A5" w:rsidRDefault="002A33A5">
      <w:pPr>
        <w:rPr>
          <w:ins w:id="37" w:author="Dana de Jong" w:date="2018-07-22T15:43:00Z"/>
          <w:del w:id="38" w:author="Joel Newman" w:date="2018-07-28T23:17:00Z"/>
        </w:rPr>
      </w:pPr>
    </w:p>
    <w:p w14:paraId="0A33EBBC" w14:textId="47611BFD" w:rsidR="002A33A5" w:rsidRDefault="002A33A5">
      <w:pPr>
        <w:rPr>
          <w:ins w:id="39" w:author="Dana de Jong" w:date="2018-07-22T15:43:00Z"/>
          <w:del w:id="40" w:author="Joel Newman" w:date="2018-07-28T23:17:00Z"/>
        </w:rPr>
      </w:pPr>
    </w:p>
    <w:p w14:paraId="04E749CA" w14:textId="737B80D7" w:rsidR="002A33A5" w:rsidRDefault="002A33A5">
      <w:pPr>
        <w:rPr>
          <w:ins w:id="41" w:author="Dana de Jong" w:date="2018-07-22T15:43:00Z"/>
          <w:del w:id="42" w:author="Joel Newman" w:date="2018-07-28T23:17:00Z"/>
        </w:rPr>
      </w:pPr>
    </w:p>
    <w:p w14:paraId="38069097" w14:textId="640AA054" w:rsidR="002A33A5" w:rsidRDefault="002A33A5">
      <w:pPr>
        <w:rPr>
          <w:ins w:id="43" w:author="Dana de Jong" w:date="2018-07-22T15:43:00Z"/>
          <w:del w:id="44" w:author="Joel Newman" w:date="2018-07-28T23:17:00Z"/>
        </w:rPr>
      </w:pPr>
    </w:p>
    <w:p w14:paraId="6EE5D242" w14:textId="0BA0AAD9" w:rsidR="002A33A5" w:rsidRDefault="002A33A5">
      <w:pPr>
        <w:rPr>
          <w:ins w:id="45" w:author="Dana de Jong" w:date="2018-07-22T15:43:00Z"/>
          <w:del w:id="46" w:author="Joel Newman" w:date="2018-07-28T23:17:00Z"/>
        </w:rPr>
      </w:pPr>
    </w:p>
    <w:p w14:paraId="01C03347" w14:textId="2DC70C11" w:rsidR="002A33A5" w:rsidRDefault="002A33A5">
      <w:pPr>
        <w:rPr>
          <w:ins w:id="47" w:author="Dana de Jong" w:date="2018-07-22T15:43:00Z"/>
          <w:del w:id="48" w:author="Joel Newman" w:date="2018-07-28T23:17:00Z"/>
        </w:rPr>
      </w:pPr>
    </w:p>
    <w:p w14:paraId="457BE3AA" w14:textId="4826BBB8" w:rsidR="002A33A5" w:rsidRDefault="002A33A5">
      <w:pPr>
        <w:rPr>
          <w:ins w:id="49" w:author="Dana de Jong" w:date="2018-07-22T15:43:00Z"/>
          <w:del w:id="50" w:author="Joel Newman" w:date="2018-07-28T23:17:00Z"/>
        </w:rPr>
      </w:pPr>
    </w:p>
    <w:p w14:paraId="3CD9C56E" w14:textId="10FC6FFE" w:rsidR="002A33A5" w:rsidRDefault="002A33A5">
      <w:pPr>
        <w:rPr>
          <w:ins w:id="51" w:author="Dana de Jong" w:date="2018-07-22T15:43:00Z"/>
          <w:del w:id="52" w:author="Joel Newman" w:date="2018-07-28T23:17:00Z"/>
        </w:rPr>
      </w:pPr>
    </w:p>
    <w:p w14:paraId="0977E12F" w14:textId="3F611733" w:rsidR="002A33A5" w:rsidRDefault="002A33A5">
      <w:pPr>
        <w:rPr>
          <w:ins w:id="53" w:author="Dana de Jong" w:date="2018-07-22T15:43:00Z"/>
          <w:del w:id="54" w:author="Joel Newman" w:date="2018-07-28T23:17:00Z"/>
        </w:rPr>
      </w:pPr>
    </w:p>
    <w:p w14:paraId="570681D8" w14:textId="0AC3D4A6" w:rsidR="002A33A5" w:rsidRDefault="002A33A5">
      <w:pPr>
        <w:rPr>
          <w:ins w:id="55" w:author="Dana de Jong" w:date="2018-07-22T15:43:00Z"/>
          <w:del w:id="56" w:author="Joel Newman" w:date="2018-07-28T23:17:00Z"/>
        </w:rPr>
      </w:pPr>
    </w:p>
    <w:p w14:paraId="2FB01708" w14:textId="15C1A4F9" w:rsidR="002A33A5" w:rsidRDefault="002A33A5">
      <w:pPr>
        <w:rPr>
          <w:ins w:id="57" w:author="Dana de Jong" w:date="2018-07-22T15:43:00Z"/>
          <w:del w:id="58" w:author="Joel Newman" w:date="2018-07-28T23:17:00Z"/>
        </w:rPr>
      </w:pPr>
    </w:p>
    <w:p w14:paraId="11706666" w14:textId="40E28E91" w:rsidR="002A33A5" w:rsidRDefault="002A33A5">
      <w:pPr>
        <w:rPr>
          <w:ins w:id="59" w:author="Dana de Jong" w:date="2018-07-22T15:43:00Z"/>
          <w:del w:id="60" w:author="Joel Newman" w:date="2018-07-28T23:17:00Z"/>
        </w:rPr>
      </w:pPr>
    </w:p>
    <w:p w14:paraId="20151E64" w14:textId="4E842DA9" w:rsidR="002A33A5" w:rsidRDefault="002A33A5">
      <w:pPr>
        <w:rPr>
          <w:ins w:id="61" w:author="Dana de Jong" w:date="2018-07-22T15:43:00Z"/>
          <w:del w:id="62" w:author="Joel Newman" w:date="2018-07-28T23:17:00Z"/>
        </w:rPr>
      </w:pPr>
    </w:p>
    <w:p w14:paraId="653B92CE" w14:textId="3FD89632" w:rsidR="002A33A5" w:rsidRDefault="002A33A5">
      <w:pPr>
        <w:rPr>
          <w:ins w:id="63" w:author="Dana de Jong" w:date="2018-07-22T15:43:00Z"/>
          <w:del w:id="64" w:author="Joel Newman" w:date="2018-07-28T23:17:00Z"/>
        </w:rPr>
      </w:pPr>
    </w:p>
    <w:p w14:paraId="397BD6AE" w14:textId="7306C1EB" w:rsidR="002A33A5" w:rsidRDefault="002A33A5">
      <w:pPr>
        <w:rPr>
          <w:ins w:id="65" w:author="Dana de Jong" w:date="2018-07-22T15:43:00Z"/>
          <w:del w:id="66" w:author="Joel Newman" w:date="2018-07-28T23:17:00Z"/>
        </w:rPr>
      </w:pPr>
    </w:p>
    <w:p w14:paraId="5EE7B5FD" w14:textId="654A58B1" w:rsidR="002A33A5" w:rsidRDefault="002A33A5">
      <w:pPr>
        <w:rPr>
          <w:ins w:id="67" w:author="Dana de Jong" w:date="2018-07-22T15:43:00Z"/>
          <w:del w:id="68" w:author="Joel Newman" w:date="2018-07-28T23:17:00Z"/>
        </w:rPr>
      </w:pPr>
    </w:p>
    <w:p w14:paraId="7A3D9082" w14:textId="7039761C" w:rsidR="002A33A5" w:rsidRDefault="002A33A5">
      <w:pPr>
        <w:rPr>
          <w:ins w:id="69" w:author="Dana de Jong" w:date="2018-07-22T15:43:00Z"/>
          <w:del w:id="70" w:author="Joel Newman" w:date="2018-07-28T23:17:00Z"/>
        </w:rPr>
      </w:pPr>
    </w:p>
    <w:p w14:paraId="26DDD71F" w14:textId="6774FB04" w:rsidR="002A33A5" w:rsidRDefault="002A33A5">
      <w:pPr>
        <w:rPr>
          <w:ins w:id="71" w:author="Dana de Jong" w:date="2018-07-22T15:43:00Z"/>
          <w:del w:id="72" w:author="Joel Newman" w:date="2018-07-28T23:17:00Z"/>
        </w:rPr>
      </w:pPr>
    </w:p>
    <w:p w14:paraId="27927889" w14:textId="0DCEC98F" w:rsidR="002A33A5" w:rsidRDefault="002A33A5">
      <w:pPr>
        <w:rPr>
          <w:ins w:id="73" w:author="Dana de Jong" w:date="2018-07-22T15:43:00Z"/>
          <w:del w:id="74" w:author="Joel Newman" w:date="2018-07-28T23:17:00Z"/>
        </w:rPr>
      </w:pPr>
    </w:p>
    <w:p w14:paraId="3926E30E" w14:textId="51172527" w:rsidR="002A33A5" w:rsidRDefault="002A33A5">
      <w:pPr>
        <w:rPr>
          <w:ins w:id="75" w:author="Dana de Jong" w:date="2018-07-22T15:43:00Z"/>
          <w:del w:id="76" w:author="Joel Newman" w:date="2018-07-28T23:17:00Z"/>
        </w:rPr>
      </w:pPr>
    </w:p>
    <w:p w14:paraId="23E16E46" w14:textId="7FF91777" w:rsidR="002A33A5" w:rsidRDefault="002A33A5">
      <w:pPr>
        <w:rPr>
          <w:ins w:id="77" w:author="Dana de Jong" w:date="2018-07-22T15:43:00Z"/>
          <w:del w:id="78" w:author="Joel Newman" w:date="2018-07-28T23:17:00Z"/>
        </w:rPr>
      </w:pPr>
    </w:p>
    <w:p w14:paraId="1A503345" w14:textId="12062951" w:rsidR="002A33A5" w:rsidRDefault="002A33A5">
      <w:pPr>
        <w:rPr>
          <w:ins w:id="79" w:author="Dana de Jong" w:date="2018-07-22T15:43:00Z"/>
          <w:del w:id="80" w:author="Joel Newman" w:date="2018-07-28T23:17:00Z"/>
        </w:rPr>
      </w:pPr>
    </w:p>
    <w:p w14:paraId="11CBAE9E" w14:textId="116BD049" w:rsidR="002A33A5" w:rsidRDefault="002A33A5">
      <w:pPr>
        <w:rPr>
          <w:ins w:id="81" w:author="Dana de Jong" w:date="2018-07-22T15:43:00Z"/>
          <w:del w:id="82" w:author="Joel Newman" w:date="2018-07-28T23:17:00Z"/>
        </w:rPr>
      </w:pPr>
    </w:p>
    <w:p w14:paraId="4DF6A0FD" w14:textId="70223B69" w:rsidR="002A33A5" w:rsidRDefault="002A33A5">
      <w:pPr>
        <w:rPr>
          <w:ins w:id="83" w:author="Dana de Jong" w:date="2018-07-22T15:43:00Z"/>
          <w:del w:id="84" w:author="Joel Newman" w:date="2018-07-28T23:17:00Z"/>
        </w:rPr>
      </w:pPr>
    </w:p>
    <w:p w14:paraId="098AEF97" w14:textId="6C4E2281" w:rsidR="002A33A5" w:rsidRDefault="002A33A5">
      <w:pPr>
        <w:rPr>
          <w:ins w:id="85" w:author="Dana de Jong" w:date="2018-07-22T15:43:00Z"/>
          <w:del w:id="86" w:author="Joel Newman" w:date="2018-07-28T23:17:00Z"/>
        </w:rPr>
      </w:pPr>
    </w:p>
    <w:p w14:paraId="321639FD" w14:textId="77777777" w:rsidR="002A33A5" w:rsidRDefault="002A33A5">
      <w:pPr>
        <w:rPr>
          <w:ins w:id="87" w:author="Dana de Jong" w:date="2018-07-22T15:43:00Z"/>
        </w:rPr>
      </w:pPr>
    </w:p>
    <w:p w14:paraId="19BB795A" w14:textId="77777777" w:rsidR="002A33A5" w:rsidRDefault="002A33A5">
      <w:pPr>
        <w:rPr>
          <w:ins w:id="88" w:author="Dana de Jong" w:date="2018-07-22T15:43:00Z"/>
        </w:rPr>
      </w:pPr>
    </w:p>
    <w:p w14:paraId="7249D614" w14:textId="7B208237" w:rsidR="002A33A5" w:rsidRDefault="002A33A5" w:rsidP="00F47A84">
      <w:pPr>
        <w:ind w:firstLine="0"/>
        <w:rPr>
          <w:ins w:id="89" w:author="Dana de Jong" w:date="2018-07-22T15:43:00Z"/>
        </w:rPr>
        <w:sectPr w:rsidR="002A33A5" w:rsidSect="00E015D8">
          <w:footerReference w:type="default" r:id="rId9"/>
          <w:headerReference w:type="first" r:id="rId10"/>
          <w:footerReference w:type="first" r:id="rId11"/>
          <w:pgSz w:w="12240" w:h="15840"/>
          <w:pgMar w:top="1440" w:right="1800" w:bottom="1440" w:left="1800" w:header="708" w:footer="708" w:gutter="0"/>
          <w:pgNumType w:start="1"/>
          <w:cols w:space="708"/>
          <w:titlePg/>
          <w:docGrid w:linePitch="360"/>
          <w:sectPrChange w:id="99" w:author="Dana de Jong" w:date="2018-08-01T15:43:00Z">
            <w:sectPr w:rsidR="002A33A5" w:rsidSect="00E015D8">
              <w:pgMar w:top="1440" w:right="1800" w:bottom="1440" w:left="1800" w:header="708" w:footer="708" w:gutter="0"/>
            </w:sectPr>
          </w:sectPrChange>
        </w:sectPr>
      </w:pPr>
    </w:p>
    <w:p w14:paraId="15A6B41B" w14:textId="7BB0B090" w:rsidR="002A33A5" w:rsidRPr="00E7196A" w:rsidRDefault="002A33A5" w:rsidP="00DC1A5B">
      <w:pPr>
        <w:pStyle w:val="TOCHeading"/>
        <w:rPr>
          <w:ins w:id="100" w:author="Dana de Jong" w:date="2018-07-22T15:43:00Z"/>
          <w:rFonts w:ascii="Times New Roman" w:eastAsia="Times New Roman," w:hAnsi="Times New Roman" w:cs="Times New Roman"/>
          <w:b/>
          <w:sz w:val="24"/>
          <w:szCs w:val="24"/>
          <w:rPrChange w:id="101" w:author="Dan Kot" w:date="2018-07-23T12:45:00Z">
            <w:rPr>
              <w:ins w:id="102" w:author="Dana de Jong" w:date="2018-07-22T15:43:00Z"/>
              <w:rFonts w:ascii="Times New Roman" w:eastAsiaTheme="minorEastAsia" w:hAnsi="Times New Roman" w:cs="Times New Roman"/>
              <w:b/>
              <w:sz w:val="24"/>
              <w:szCs w:val="24"/>
              <w:lang w:val="en-CA"/>
            </w:rPr>
          </w:rPrChange>
        </w:rPr>
      </w:pPr>
      <w:ins w:id="103" w:author="Dana de Jong" w:date="2018-07-22T15:43:00Z">
        <w:r w:rsidRPr="00E7196A">
          <w:rPr>
            <w:rFonts w:ascii="Times New Roman" w:eastAsia="Times New Roman" w:hAnsi="Times New Roman" w:cs="Times New Roman"/>
            <w:b/>
            <w:sz w:val="24"/>
            <w:szCs w:val="24"/>
            <w:rPrChange w:id="104" w:author="Dan Kot" w:date="2018-07-23T12:45:00Z">
              <w:rPr>
                <w:rFonts w:ascii="Times New Roman" w:eastAsiaTheme="minorEastAsia" w:hAnsi="Times New Roman" w:cs="Times New Roman"/>
                <w:b/>
                <w:sz w:val="24"/>
                <w:szCs w:val="24"/>
                <w:lang w:val="en-CA"/>
              </w:rPr>
            </w:rPrChange>
          </w:rPr>
          <w:lastRenderedPageBreak/>
          <w:t>Group ID:</w:t>
        </w:r>
      </w:ins>
      <w:ins w:id="105" w:author="Dana de Jong" w:date="2018-07-22T15:57:00Z">
        <w:r w:rsidR="006A237D" w:rsidRPr="00E7196A">
          <w:rPr>
            <w:rFonts w:ascii="Times New Roman" w:eastAsia="Times New Roman" w:hAnsi="Times New Roman" w:cs="Times New Roman"/>
            <w:b/>
            <w:sz w:val="24"/>
            <w:szCs w:val="24"/>
            <w:rPrChange w:id="106" w:author="Dan Kot" w:date="2018-07-23T12:45:00Z">
              <w:rPr>
                <w:rFonts w:ascii="Times New Roman" w:eastAsiaTheme="minorEastAsia" w:hAnsi="Times New Roman" w:cs="Times New Roman"/>
                <w:b/>
                <w:sz w:val="24"/>
                <w:szCs w:val="24"/>
                <w:lang w:val="en-CA"/>
              </w:rPr>
            </w:rPrChange>
          </w:rPr>
          <w:t xml:space="preserve"> 25</w:t>
        </w:r>
      </w:ins>
    </w:p>
    <w:p w14:paraId="37582695" w14:textId="77777777" w:rsidR="002A33A5" w:rsidRPr="00E7196A" w:rsidRDefault="002A33A5">
      <w:pPr>
        <w:rPr>
          <w:ins w:id="107" w:author="Dana de Jong" w:date="2018-07-22T15:43:00Z"/>
          <w:rFonts w:cs="Times New Roman"/>
          <w:b/>
          <w:szCs w:val="24"/>
          <w:rPrChange w:id="108" w:author="Dana de Jong" w:date="2018-07-29T11:10:00Z">
            <w:rPr>
              <w:ins w:id="109" w:author="Dana de Jong" w:date="2018-07-22T15:43:00Z"/>
            </w:rPr>
          </w:rPrChange>
        </w:rPr>
      </w:pPr>
    </w:p>
    <w:p w14:paraId="4BCCF380" w14:textId="39E5CF9E" w:rsidR="002A33A5" w:rsidRPr="00E7196A" w:rsidRDefault="002A33A5" w:rsidP="00F47A84">
      <w:pPr>
        <w:ind w:firstLine="0"/>
        <w:rPr>
          <w:ins w:id="110" w:author="Dana de Jong" w:date="2018-07-22T15:43:00Z"/>
          <w:rFonts w:cs="Times New Roman"/>
          <w:b/>
          <w:szCs w:val="24"/>
          <w:rPrChange w:id="111" w:author="Dana de Jong" w:date="2018-07-29T11:10:00Z">
            <w:rPr>
              <w:ins w:id="112" w:author="Dana de Jong" w:date="2018-07-22T15:43:00Z"/>
            </w:rPr>
          </w:rPrChange>
        </w:rPr>
      </w:pPr>
      <w:ins w:id="113" w:author="Dana de Jong" w:date="2018-07-22T15:43:00Z">
        <w:r w:rsidRPr="00E7196A">
          <w:rPr>
            <w:rFonts w:cs="Times New Roman"/>
            <w:b/>
            <w:szCs w:val="24"/>
            <w:rPrChange w:id="114" w:author="Dana de Jong" w:date="2018-07-29T11:10:00Z">
              <w:rPr/>
            </w:rPrChange>
          </w:rPr>
          <w:t>Faculty Supervisor:</w:t>
        </w:r>
      </w:ins>
      <w:ins w:id="115" w:author="Dana de Jong" w:date="2018-07-22T15:58:00Z">
        <w:r w:rsidR="006A237D" w:rsidRPr="00E7196A">
          <w:rPr>
            <w:rFonts w:cs="Times New Roman"/>
            <w:b/>
            <w:szCs w:val="24"/>
            <w:rPrChange w:id="116" w:author="Dana de Jong" w:date="2018-07-29T11:10:00Z">
              <w:rPr/>
            </w:rPrChange>
          </w:rPr>
          <w:t xml:space="preserve"> Pan Agathoklis</w:t>
        </w:r>
      </w:ins>
    </w:p>
    <w:p w14:paraId="10A65962" w14:textId="77777777" w:rsidR="002A33A5" w:rsidRPr="00E7196A" w:rsidRDefault="002A33A5">
      <w:pPr>
        <w:rPr>
          <w:ins w:id="117" w:author="Dana de Jong" w:date="2018-07-22T15:43:00Z"/>
          <w:rFonts w:cs="Times New Roman"/>
          <w:b/>
          <w:szCs w:val="24"/>
          <w:rPrChange w:id="118" w:author="Dana de Jong" w:date="2018-07-29T11:10:00Z">
            <w:rPr>
              <w:ins w:id="119" w:author="Dana de Jong" w:date="2018-07-22T15:43:00Z"/>
            </w:rPr>
          </w:rPrChange>
        </w:rPr>
      </w:pPr>
    </w:p>
    <w:p w14:paraId="58BFBCF2" w14:textId="5A56A24A" w:rsidR="002A33A5" w:rsidRPr="00E7196A" w:rsidRDefault="002A33A5" w:rsidP="00F47A84">
      <w:pPr>
        <w:ind w:firstLine="0"/>
        <w:rPr>
          <w:ins w:id="120" w:author="Dana de Jong" w:date="2018-07-22T15:43:00Z"/>
          <w:rFonts w:cs="Times New Roman"/>
          <w:b/>
          <w:szCs w:val="24"/>
          <w:rPrChange w:id="121" w:author="Dana de Jong" w:date="2018-07-29T11:10:00Z">
            <w:rPr>
              <w:ins w:id="122" w:author="Dana de Jong" w:date="2018-07-22T15:43:00Z"/>
            </w:rPr>
          </w:rPrChange>
        </w:rPr>
      </w:pPr>
      <w:ins w:id="123" w:author="Dana de Jong" w:date="2018-07-22T15:43:00Z">
        <w:r w:rsidRPr="00E7196A">
          <w:rPr>
            <w:rFonts w:cs="Times New Roman"/>
            <w:b/>
            <w:szCs w:val="24"/>
            <w:rPrChange w:id="124" w:author="Dana de Jong" w:date="2018-07-29T11:10:00Z">
              <w:rPr/>
            </w:rPrChange>
          </w:rPr>
          <w:t>Co-supervisor (if any):</w:t>
        </w:r>
      </w:ins>
      <w:ins w:id="125" w:author="Joel Newman" w:date="2018-07-28T23:17:00Z">
        <w:r w:rsidR="00FB3C09">
          <w:rPr>
            <w:rFonts w:cs="Times New Roman"/>
            <w:b/>
            <w:szCs w:val="24"/>
          </w:rPr>
          <w:t xml:space="preserve"> N/A</w:t>
        </w:r>
      </w:ins>
    </w:p>
    <w:p w14:paraId="4EC08088" w14:textId="77777777" w:rsidR="002A33A5" w:rsidRPr="00E7196A" w:rsidRDefault="002A33A5">
      <w:pPr>
        <w:rPr>
          <w:ins w:id="126" w:author="Dana de Jong" w:date="2018-07-22T15:43:00Z"/>
          <w:rFonts w:cs="Times New Roman"/>
          <w:b/>
          <w:szCs w:val="24"/>
          <w:rPrChange w:id="127" w:author="Dana de Jong" w:date="2018-07-29T11:10:00Z">
            <w:rPr>
              <w:ins w:id="128" w:author="Dana de Jong" w:date="2018-07-22T15:43:00Z"/>
            </w:rPr>
          </w:rPrChange>
        </w:rPr>
      </w:pPr>
    </w:p>
    <w:p w14:paraId="4A0FBB78" w14:textId="77777777" w:rsidR="002A33A5" w:rsidRPr="00E7196A" w:rsidRDefault="002A33A5" w:rsidP="00F47A84">
      <w:pPr>
        <w:ind w:firstLine="0"/>
        <w:rPr>
          <w:ins w:id="129" w:author="Dana de Jong" w:date="2018-07-22T15:43:00Z"/>
          <w:rFonts w:cs="Times New Roman"/>
          <w:b/>
          <w:szCs w:val="24"/>
          <w:rPrChange w:id="130" w:author="Dana de Jong" w:date="2018-07-29T11:10:00Z">
            <w:rPr>
              <w:ins w:id="131" w:author="Dana de Jong" w:date="2018-07-22T15:43:00Z"/>
            </w:rPr>
          </w:rPrChange>
        </w:rPr>
      </w:pPr>
      <w:ins w:id="132" w:author="Dana de Jong" w:date="2018-07-22T15:43:00Z">
        <w:r w:rsidRPr="00E7196A">
          <w:rPr>
            <w:rFonts w:cs="Times New Roman"/>
            <w:b/>
            <w:szCs w:val="24"/>
            <w:rPrChange w:id="133" w:author="Dana de Jong" w:date="2018-07-29T11:10:00Z">
              <w:rPr/>
            </w:rPrChange>
          </w:rPr>
          <w:t>Team Members (include all) Information:</w:t>
        </w:r>
      </w:ins>
    </w:p>
    <w:p w14:paraId="5897D12B" w14:textId="77777777" w:rsidR="002A33A5" w:rsidRPr="00943A64" w:rsidRDefault="002A33A5">
      <w:pPr>
        <w:jc w:val="center"/>
        <w:rPr>
          <w:ins w:id="134" w:author="Dana de Jong" w:date="2018-07-22T15:43:00Z"/>
        </w:rPr>
        <w:pPrChange w:id="135" w:author="Dana de Jong" w:date="2018-07-29T11:10:00Z">
          <w:pPr/>
        </w:pPrChange>
      </w:pPr>
    </w:p>
    <w:tbl>
      <w:tblPr>
        <w:tblStyle w:val="TableGrid"/>
        <w:tblW w:w="0" w:type="auto"/>
        <w:tblLook w:val="04A0" w:firstRow="1" w:lastRow="0" w:firstColumn="1" w:lastColumn="0" w:noHBand="0" w:noVBand="1"/>
      </w:tblPr>
      <w:tblGrid>
        <w:gridCol w:w="815"/>
        <w:gridCol w:w="4536"/>
        <w:gridCol w:w="1736"/>
        <w:gridCol w:w="1543"/>
      </w:tblGrid>
      <w:tr w:rsidR="002A33A5" w14:paraId="1C78C1F0" w14:textId="77777777" w:rsidTr="00A9259B">
        <w:trPr>
          <w:ins w:id="136" w:author="Dana de Jong" w:date="2018-07-22T15:43:00Z"/>
        </w:trPr>
        <w:tc>
          <w:tcPr>
            <w:tcW w:w="815" w:type="dxa"/>
          </w:tcPr>
          <w:p w14:paraId="53405203" w14:textId="77777777" w:rsidR="002A33A5" w:rsidRPr="0010650C" w:rsidRDefault="002A33A5">
            <w:pPr>
              <w:pStyle w:val="TOCHeading"/>
              <w:rPr>
                <w:ins w:id="137" w:author="Dana de Jong" w:date="2018-07-22T15:43:00Z"/>
                <w:rFonts w:ascii="Times New Roman" w:eastAsia="Times New Roman," w:hAnsi="Times New Roman" w:cs="Times New Roman"/>
                <w:sz w:val="24"/>
                <w:szCs w:val="24"/>
                <w:rPrChange w:id="138" w:author="Dan Kot" w:date="2018-07-23T12:45:00Z">
                  <w:rPr>
                    <w:ins w:id="139" w:author="Dana de Jong" w:date="2018-07-22T15:43:00Z"/>
                    <w:rFonts w:ascii="Times New Roman" w:eastAsiaTheme="minorEastAsia" w:hAnsi="Times New Roman" w:cs="Times New Roman"/>
                    <w:sz w:val="24"/>
                    <w:szCs w:val="24"/>
                    <w:lang w:val="en-CA"/>
                  </w:rPr>
                </w:rPrChange>
              </w:rPr>
            </w:pPr>
            <w:ins w:id="140" w:author="Dana de Jong" w:date="2018-07-22T15:43:00Z">
              <w:r w:rsidRPr="0010650C">
                <w:rPr>
                  <w:rFonts w:ascii="Times New Roman" w:eastAsia="Times New Roman," w:hAnsi="Times New Roman" w:cs="Times New Roman"/>
                  <w:sz w:val="24"/>
                  <w:szCs w:val="24"/>
                  <w:rPrChange w:id="141" w:author="Dan Kot" w:date="2018-07-23T12:45:00Z">
                    <w:rPr>
                      <w:rFonts w:ascii="Times New Roman" w:eastAsiaTheme="minorEastAsia" w:hAnsi="Times New Roman" w:cs="Times New Roman"/>
                      <w:sz w:val="24"/>
                      <w:szCs w:val="24"/>
                      <w:lang w:val="en-CA"/>
                    </w:rPr>
                  </w:rPrChange>
                </w:rPr>
                <w:t>#</w:t>
              </w:r>
            </w:ins>
          </w:p>
        </w:tc>
        <w:tc>
          <w:tcPr>
            <w:tcW w:w="4536" w:type="dxa"/>
          </w:tcPr>
          <w:p w14:paraId="65970C70" w14:textId="77777777" w:rsidR="002A33A5" w:rsidRPr="0010650C" w:rsidRDefault="002A33A5">
            <w:pPr>
              <w:pStyle w:val="TOCHeading"/>
              <w:rPr>
                <w:ins w:id="142" w:author="Dana de Jong" w:date="2018-07-22T15:43:00Z"/>
                <w:rFonts w:ascii="Times New Roman" w:eastAsia="Times New Roman," w:hAnsi="Times New Roman" w:cs="Times New Roman"/>
                <w:sz w:val="24"/>
                <w:szCs w:val="24"/>
                <w:rPrChange w:id="143" w:author="Dan Kot" w:date="2018-07-23T12:45:00Z">
                  <w:rPr>
                    <w:ins w:id="144" w:author="Dana de Jong" w:date="2018-07-22T15:43:00Z"/>
                    <w:rFonts w:ascii="Times New Roman" w:eastAsiaTheme="minorEastAsia" w:hAnsi="Times New Roman" w:cs="Times New Roman"/>
                    <w:sz w:val="24"/>
                    <w:szCs w:val="24"/>
                    <w:lang w:val="en-CA"/>
                  </w:rPr>
                </w:rPrChange>
              </w:rPr>
            </w:pPr>
            <w:ins w:id="145" w:author="Dana de Jong" w:date="2018-07-22T15:43:00Z">
              <w:r w:rsidRPr="0010650C">
                <w:rPr>
                  <w:rFonts w:ascii="Times New Roman" w:eastAsia="Times New Roman" w:hAnsi="Times New Roman" w:cs="Times New Roman"/>
                  <w:sz w:val="24"/>
                  <w:szCs w:val="24"/>
                  <w:rPrChange w:id="146" w:author="Dan Kot" w:date="2018-07-23T12:45:00Z">
                    <w:rPr>
                      <w:rFonts w:ascii="Times New Roman" w:eastAsiaTheme="minorEastAsia" w:hAnsi="Times New Roman" w:cs="Times New Roman"/>
                      <w:sz w:val="24"/>
                      <w:szCs w:val="24"/>
                      <w:lang w:val="en-CA"/>
                    </w:rPr>
                  </w:rPrChange>
                </w:rPr>
                <w:t>Name</w:t>
              </w:r>
            </w:ins>
          </w:p>
        </w:tc>
        <w:tc>
          <w:tcPr>
            <w:tcW w:w="1736" w:type="dxa"/>
          </w:tcPr>
          <w:p w14:paraId="6EC50C3C" w14:textId="77777777" w:rsidR="002A33A5" w:rsidRPr="0010650C" w:rsidRDefault="002A33A5">
            <w:pPr>
              <w:pStyle w:val="TOCHeading"/>
              <w:rPr>
                <w:ins w:id="147" w:author="Dana de Jong" w:date="2018-07-22T15:43:00Z"/>
                <w:rFonts w:ascii="Times New Roman" w:eastAsia="Times New Roman," w:hAnsi="Times New Roman" w:cs="Times New Roman"/>
                <w:sz w:val="24"/>
                <w:szCs w:val="24"/>
                <w:rPrChange w:id="148" w:author="Dan Kot" w:date="2018-07-23T12:45:00Z">
                  <w:rPr>
                    <w:ins w:id="149" w:author="Dana de Jong" w:date="2018-07-22T15:43:00Z"/>
                    <w:rFonts w:ascii="Times New Roman" w:eastAsiaTheme="minorEastAsia" w:hAnsi="Times New Roman" w:cs="Times New Roman"/>
                    <w:sz w:val="24"/>
                    <w:szCs w:val="24"/>
                    <w:lang w:val="en-CA"/>
                  </w:rPr>
                </w:rPrChange>
              </w:rPr>
            </w:pPr>
            <w:ins w:id="150" w:author="Dana de Jong" w:date="2018-07-22T15:43:00Z">
              <w:r w:rsidRPr="0010650C">
                <w:rPr>
                  <w:rFonts w:ascii="Times New Roman" w:eastAsia="Times New Roman" w:hAnsi="Times New Roman" w:cs="Times New Roman"/>
                  <w:sz w:val="24"/>
                  <w:szCs w:val="24"/>
                  <w:rPrChange w:id="151" w:author="Dan Kot" w:date="2018-07-23T12:45:00Z">
                    <w:rPr>
                      <w:rFonts w:ascii="Times New Roman" w:eastAsiaTheme="minorEastAsia" w:hAnsi="Times New Roman" w:cs="Times New Roman"/>
                      <w:sz w:val="24"/>
                      <w:szCs w:val="24"/>
                      <w:lang w:val="en-CA"/>
                    </w:rPr>
                  </w:rPrChange>
                </w:rPr>
                <w:t>V Number</w:t>
              </w:r>
            </w:ins>
          </w:p>
        </w:tc>
        <w:tc>
          <w:tcPr>
            <w:tcW w:w="1543" w:type="dxa"/>
          </w:tcPr>
          <w:p w14:paraId="18735B0D" w14:textId="77777777" w:rsidR="002A33A5" w:rsidRPr="0010650C" w:rsidRDefault="002A33A5">
            <w:pPr>
              <w:pStyle w:val="TOCHeading"/>
              <w:rPr>
                <w:ins w:id="152" w:author="Dana de Jong" w:date="2018-07-22T15:43:00Z"/>
                <w:rFonts w:ascii="Times New Roman" w:eastAsia="Times New Roman," w:hAnsi="Times New Roman" w:cs="Times New Roman"/>
                <w:sz w:val="24"/>
                <w:szCs w:val="24"/>
                <w:rPrChange w:id="153" w:author="Dan Kot" w:date="2018-07-23T12:45:00Z">
                  <w:rPr>
                    <w:ins w:id="154" w:author="Dana de Jong" w:date="2018-07-22T15:43:00Z"/>
                    <w:rFonts w:ascii="Times New Roman" w:eastAsiaTheme="minorEastAsia" w:hAnsi="Times New Roman" w:cs="Times New Roman"/>
                    <w:sz w:val="24"/>
                    <w:szCs w:val="24"/>
                    <w:lang w:val="en-CA"/>
                  </w:rPr>
                </w:rPrChange>
              </w:rPr>
            </w:pPr>
            <w:ins w:id="155" w:author="Dana de Jong" w:date="2018-07-22T15:43:00Z">
              <w:r w:rsidRPr="0010650C">
                <w:rPr>
                  <w:rFonts w:ascii="Times New Roman" w:eastAsia="Times New Roman" w:hAnsi="Times New Roman" w:cs="Times New Roman"/>
                  <w:sz w:val="24"/>
                  <w:szCs w:val="24"/>
                  <w:rPrChange w:id="156" w:author="Dan Kot" w:date="2018-07-23T12:45:00Z">
                    <w:rPr>
                      <w:rFonts w:ascii="Times New Roman" w:eastAsiaTheme="minorEastAsia" w:hAnsi="Times New Roman" w:cs="Times New Roman"/>
                      <w:sz w:val="24"/>
                      <w:szCs w:val="24"/>
                      <w:lang w:val="en-CA"/>
                    </w:rPr>
                  </w:rPrChange>
                </w:rPr>
                <w:t>Program</w:t>
              </w:r>
            </w:ins>
          </w:p>
        </w:tc>
      </w:tr>
      <w:tr w:rsidR="002A33A5" w14:paraId="0DBF9751" w14:textId="77777777" w:rsidTr="00A9259B">
        <w:trPr>
          <w:ins w:id="157" w:author="Dana de Jong" w:date="2018-07-22T15:43:00Z"/>
        </w:trPr>
        <w:tc>
          <w:tcPr>
            <w:tcW w:w="815" w:type="dxa"/>
          </w:tcPr>
          <w:p w14:paraId="5FB4E136" w14:textId="77777777" w:rsidR="002A33A5" w:rsidRPr="0010650C" w:rsidRDefault="002A33A5">
            <w:pPr>
              <w:pStyle w:val="TOCHeading"/>
              <w:rPr>
                <w:ins w:id="158" w:author="Dana de Jong" w:date="2018-07-22T15:43:00Z"/>
                <w:rFonts w:ascii="Times New Roman" w:eastAsiaTheme="minorEastAsia" w:hAnsi="Times New Roman" w:cs="Times New Roman"/>
                <w:sz w:val="24"/>
                <w:szCs w:val="24"/>
                <w:rPrChange w:id="159" w:author="Dana de Jong" w:date="2018-08-01T15:43:00Z">
                  <w:rPr>
                    <w:ins w:id="160" w:author="Dana de Jong" w:date="2018-07-22T15:43:00Z"/>
                    <w:rFonts w:eastAsiaTheme="minorEastAsia"/>
                  </w:rPr>
                </w:rPrChange>
              </w:rPr>
            </w:pPr>
            <w:ins w:id="161" w:author="Dana de Jong" w:date="2018-07-22T15:43:00Z">
              <w:r w:rsidRPr="0010650C">
                <w:rPr>
                  <w:rFonts w:ascii="Times New Roman" w:eastAsiaTheme="minorEastAsia" w:hAnsi="Times New Roman" w:cs="Times New Roman"/>
                  <w:sz w:val="24"/>
                  <w:szCs w:val="24"/>
                  <w:rPrChange w:id="162" w:author="Dana de Jong" w:date="2018-08-01T15:43:00Z">
                    <w:rPr>
                      <w:rFonts w:eastAsiaTheme="minorEastAsia"/>
                    </w:rPr>
                  </w:rPrChange>
                </w:rPr>
                <w:t>1</w:t>
              </w:r>
            </w:ins>
          </w:p>
        </w:tc>
        <w:tc>
          <w:tcPr>
            <w:tcW w:w="4536" w:type="dxa"/>
          </w:tcPr>
          <w:p w14:paraId="3930CA55" w14:textId="354D6251" w:rsidR="002A33A5" w:rsidRPr="0010650C" w:rsidRDefault="006A237D">
            <w:pPr>
              <w:pStyle w:val="TOCHeading"/>
              <w:rPr>
                <w:ins w:id="163" w:author="Dana de Jong" w:date="2018-07-22T15:43:00Z"/>
                <w:rFonts w:ascii="Times New Roman" w:eastAsia="Times New Roman," w:hAnsi="Times New Roman" w:cs="Times New Roman"/>
                <w:sz w:val="24"/>
                <w:szCs w:val="24"/>
                <w:rPrChange w:id="164" w:author="Dan Kot" w:date="2018-07-23T12:45:00Z">
                  <w:rPr>
                    <w:ins w:id="165" w:author="Dana de Jong" w:date="2018-07-22T15:43:00Z"/>
                    <w:rFonts w:ascii="Times New Roman" w:eastAsiaTheme="minorEastAsia" w:hAnsi="Times New Roman" w:cs="Times New Roman"/>
                    <w:sz w:val="24"/>
                    <w:szCs w:val="24"/>
                    <w:lang w:val="en-CA"/>
                  </w:rPr>
                </w:rPrChange>
              </w:rPr>
            </w:pPr>
            <w:ins w:id="166" w:author="Dana de Jong" w:date="2018-07-22T15:56:00Z">
              <w:r w:rsidRPr="0010650C">
                <w:rPr>
                  <w:rFonts w:ascii="Times New Roman" w:eastAsia="Times New Roman" w:hAnsi="Times New Roman" w:cs="Times New Roman"/>
                  <w:sz w:val="24"/>
                  <w:szCs w:val="24"/>
                  <w:rPrChange w:id="167" w:author="Dan Kot" w:date="2018-07-23T12:45:00Z">
                    <w:rPr>
                      <w:rFonts w:ascii="Times New Roman" w:eastAsiaTheme="minorEastAsia" w:hAnsi="Times New Roman" w:cs="Times New Roman"/>
                      <w:sz w:val="24"/>
                      <w:szCs w:val="24"/>
                      <w:lang w:val="en-CA"/>
                    </w:rPr>
                  </w:rPrChange>
                </w:rPr>
                <w:t>Dana de Jong</w:t>
              </w:r>
            </w:ins>
          </w:p>
        </w:tc>
        <w:tc>
          <w:tcPr>
            <w:tcW w:w="1736" w:type="dxa"/>
          </w:tcPr>
          <w:p w14:paraId="1FCEE012" w14:textId="2767D560" w:rsidR="002A33A5" w:rsidRPr="0010650C" w:rsidRDefault="006A237D">
            <w:pPr>
              <w:pStyle w:val="TOCHeading"/>
              <w:rPr>
                <w:ins w:id="168" w:author="Dana de Jong" w:date="2018-07-22T15:43:00Z"/>
                <w:rFonts w:ascii="Times New Roman" w:eastAsia="Times New Roman," w:hAnsi="Times New Roman" w:cs="Times New Roman"/>
                <w:sz w:val="24"/>
                <w:szCs w:val="24"/>
                <w:rPrChange w:id="169" w:author="Dan Kot" w:date="2018-07-23T12:45:00Z">
                  <w:rPr>
                    <w:ins w:id="170" w:author="Dana de Jong" w:date="2018-07-22T15:43:00Z"/>
                    <w:rFonts w:ascii="Times New Roman" w:eastAsiaTheme="minorEastAsia" w:hAnsi="Times New Roman" w:cs="Times New Roman"/>
                    <w:sz w:val="24"/>
                    <w:szCs w:val="24"/>
                    <w:lang w:val="en-CA"/>
                  </w:rPr>
                </w:rPrChange>
              </w:rPr>
            </w:pPr>
            <w:ins w:id="171" w:author="Dana de Jong" w:date="2018-07-22T15:56:00Z">
              <w:r w:rsidRPr="0010650C">
                <w:rPr>
                  <w:rFonts w:ascii="Times New Roman" w:eastAsia="Times New Roman" w:hAnsi="Times New Roman" w:cs="Times New Roman"/>
                  <w:sz w:val="24"/>
                  <w:szCs w:val="24"/>
                  <w:rPrChange w:id="172" w:author="Dan Kot" w:date="2018-07-23T12:45:00Z">
                    <w:rPr>
                      <w:rFonts w:ascii="Times New Roman" w:eastAsiaTheme="minorEastAsia" w:hAnsi="Times New Roman" w:cs="Times New Roman"/>
                      <w:sz w:val="24"/>
                      <w:szCs w:val="24"/>
                      <w:lang w:val="en-CA"/>
                    </w:rPr>
                  </w:rPrChange>
                </w:rPr>
                <w:t>V00778678</w:t>
              </w:r>
            </w:ins>
          </w:p>
        </w:tc>
        <w:tc>
          <w:tcPr>
            <w:tcW w:w="1543" w:type="dxa"/>
          </w:tcPr>
          <w:p w14:paraId="5E76C710" w14:textId="65861472" w:rsidR="002A33A5" w:rsidRPr="0010650C" w:rsidRDefault="006A237D">
            <w:pPr>
              <w:pStyle w:val="TOCHeading"/>
              <w:rPr>
                <w:ins w:id="173" w:author="Dana de Jong" w:date="2018-07-22T15:43:00Z"/>
                <w:rFonts w:ascii="Times New Roman" w:eastAsia="Times New Roman," w:hAnsi="Times New Roman" w:cs="Times New Roman"/>
                <w:sz w:val="24"/>
                <w:szCs w:val="24"/>
                <w:rPrChange w:id="174" w:author="Dan Kot" w:date="2018-07-23T12:45:00Z">
                  <w:rPr>
                    <w:ins w:id="175" w:author="Dana de Jong" w:date="2018-07-22T15:43:00Z"/>
                    <w:rFonts w:ascii="Times New Roman" w:eastAsiaTheme="minorEastAsia" w:hAnsi="Times New Roman" w:cs="Times New Roman"/>
                    <w:sz w:val="24"/>
                    <w:szCs w:val="24"/>
                    <w:lang w:val="en-CA"/>
                  </w:rPr>
                </w:rPrChange>
              </w:rPr>
            </w:pPr>
            <w:ins w:id="176" w:author="Dana de Jong" w:date="2018-07-22T15:56:00Z">
              <w:r w:rsidRPr="0010650C">
                <w:rPr>
                  <w:rFonts w:ascii="Times New Roman" w:eastAsia="Times New Roman" w:hAnsi="Times New Roman" w:cs="Times New Roman"/>
                  <w:sz w:val="24"/>
                  <w:szCs w:val="24"/>
                  <w:rPrChange w:id="177" w:author="Dan Kot" w:date="2018-07-23T12:45:00Z">
                    <w:rPr>
                      <w:rFonts w:ascii="Times New Roman" w:eastAsiaTheme="minorEastAsia" w:hAnsi="Times New Roman" w:cs="Times New Roman"/>
                      <w:sz w:val="24"/>
                      <w:szCs w:val="24"/>
                      <w:lang w:val="en-CA"/>
                    </w:rPr>
                  </w:rPrChange>
                </w:rPr>
                <w:t>Electrical Engineering</w:t>
              </w:r>
            </w:ins>
          </w:p>
        </w:tc>
      </w:tr>
      <w:tr w:rsidR="002A33A5" w14:paraId="318620CD" w14:textId="77777777" w:rsidTr="00A9259B">
        <w:trPr>
          <w:ins w:id="178" w:author="Dana de Jong" w:date="2018-07-22T15:43:00Z"/>
        </w:trPr>
        <w:tc>
          <w:tcPr>
            <w:tcW w:w="815" w:type="dxa"/>
          </w:tcPr>
          <w:p w14:paraId="0A1CC47D" w14:textId="77777777" w:rsidR="002A33A5" w:rsidRPr="0010650C" w:rsidRDefault="002A33A5">
            <w:pPr>
              <w:pStyle w:val="TOCHeading"/>
              <w:rPr>
                <w:ins w:id="179" w:author="Dana de Jong" w:date="2018-07-22T15:43:00Z"/>
                <w:rFonts w:ascii="Times New Roman" w:eastAsiaTheme="minorEastAsia" w:hAnsi="Times New Roman" w:cs="Times New Roman"/>
                <w:sz w:val="24"/>
                <w:szCs w:val="24"/>
                <w:rPrChange w:id="180" w:author="Dana de Jong" w:date="2018-08-01T15:43:00Z">
                  <w:rPr>
                    <w:ins w:id="181" w:author="Dana de Jong" w:date="2018-07-22T15:43:00Z"/>
                    <w:rFonts w:eastAsiaTheme="minorEastAsia"/>
                  </w:rPr>
                </w:rPrChange>
              </w:rPr>
            </w:pPr>
            <w:ins w:id="182" w:author="Dana de Jong" w:date="2018-07-22T15:43:00Z">
              <w:r w:rsidRPr="0010650C">
                <w:rPr>
                  <w:rFonts w:ascii="Times New Roman" w:eastAsiaTheme="minorEastAsia" w:hAnsi="Times New Roman" w:cs="Times New Roman"/>
                  <w:sz w:val="24"/>
                  <w:szCs w:val="24"/>
                  <w:rPrChange w:id="183" w:author="Dana de Jong" w:date="2018-08-01T15:43:00Z">
                    <w:rPr>
                      <w:rFonts w:eastAsiaTheme="minorEastAsia"/>
                    </w:rPr>
                  </w:rPrChange>
                </w:rPr>
                <w:t>2</w:t>
              </w:r>
            </w:ins>
          </w:p>
        </w:tc>
        <w:tc>
          <w:tcPr>
            <w:tcW w:w="4536" w:type="dxa"/>
          </w:tcPr>
          <w:p w14:paraId="0CAA9C85" w14:textId="09347D2D" w:rsidR="002A33A5" w:rsidRPr="0010650C" w:rsidRDefault="006A237D">
            <w:pPr>
              <w:pStyle w:val="TOCHeading"/>
              <w:rPr>
                <w:ins w:id="184" w:author="Dana de Jong" w:date="2018-07-22T15:43:00Z"/>
                <w:rFonts w:ascii="Times New Roman" w:eastAsia="Times New Roman," w:hAnsi="Times New Roman" w:cs="Times New Roman"/>
                <w:sz w:val="24"/>
                <w:szCs w:val="24"/>
                <w:rPrChange w:id="185" w:author="Dan Kot" w:date="2018-07-23T12:45:00Z">
                  <w:rPr>
                    <w:ins w:id="186" w:author="Dana de Jong" w:date="2018-07-22T15:43:00Z"/>
                    <w:rFonts w:ascii="Times New Roman" w:eastAsiaTheme="minorEastAsia" w:hAnsi="Times New Roman" w:cs="Times New Roman"/>
                    <w:sz w:val="24"/>
                    <w:szCs w:val="24"/>
                    <w:lang w:val="en-CA"/>
                  </w:rPr>
                </w:rPrChange>
              </w:rPr>
            </w:pPr>
            <w:ins w:id="187" w:author="Dana de Jong" w:date="2018-07-22T15:56:00Z">
              <w:r w:rsidRPr="0010650C">
                <w:rPr>
                  <w:rFonts w:ascii="Times New Roman" w:eastAsia="Times New Roman" w:hAnsi="Times New Roman" w:cs="Times New Roman"/>
                  <w:sz w:val="24"/>
                  <w:szCs w:val="24"/>
                  <w:rPrChange w:id="188" w:author="Dan Kot" w:date="2018-07-23T12:45:00Z">
                    <w:rPr>
                      <w:rFonts w:ascii="Times New Roman" w:eastAsiaTheme="minorEastAsia" w:hAnsi="Times New Roman" w:cs="Times New Roman"/>
                      <w:sz w:val="24"/>
                      <w:szCs w:val="24"/>
                      <w:lang w:val="en-CA"/>
                    </w:rPr>
                  </w:rPrChange>
                </w:rPr>
                <w:t>Dalton Braun</w:t>
              </w:r>
            </w:ins>
          </w:p>
        </w:tc>
        <w:tc>
          <w:tcPr>
            <w:tcW w:w="1736" w:type="dxa"/>
          </w:tcPr>
          <w:p w14:paraId="08435B22" w14:textId="69BD24B3" w:rsidR="002A33A5" w:rsidRPr="0010650C" w:rsidRDefault="006A237D">
            <w:pPr>
              <w:pStyle w:val="TOCHeading"/>
              <w:rPr>
                <w:ins w:id="189" w:author="Dana de Jong" w:date="2018-07-22T15:43:00Z"/>
                <w:rFonts w:ascii="Times New Roman" w:eastAsia="Times New Roman," w:hAnsi="Times New Roman" w:cs="Times New Roman"/>
                <w:sz w:val="24"/>
                <w:szCs w:val="24"/>
                <w:rPrChange w:id="190" w:author="Dan Kot" w:date="2018-07-23T12:45:00Z">
                  <w:rPr>
                    <w:ins w:id="191" w:author="Dana de Jong" w:date="2018-07-22T15:43:00Z"/>
                    <w:rFonts w:ascii="Times New Roman" w:eastAsiaTheme="minorEastAsia" w:hAnsi="Times New Roman" w:cs="Times New Roman"/>
                    <w:sz w:val="24"/>
                    <w:szCs w:val="24"/>
                    <w:lang w:val="en-CA"/>
                  </w:rPr>
                </w:rPrChange>
              </w:rPr>
            </w:pPr>
            <w:ins w:id="192" w:author="Dana de Jong" w:date="2018-07-22T15:56:00Z">
              <w:r w:rsidRPr="0010650C">
                <w:rPr>
                  <w:rFonts w:ascii="Times New Roman" w:eastAsia="Times New Roman" w:hAnsi="Times New Roman" w:cs="Times New Roman"/>
                  <w:sz w:val="24"/>
                  <w:szCs w:val="24"/>
                  <w:rPrChange w:id="193" w:author="Dan Kot" w:date="2018-07-23T12:45:00Z">
                    <w:rPr>
                      <w:rFonts w:ascii="Times New Roman" w:eastAsiaTheme="minorEastAsia" w:hAnsi="Times New Roman" w:cs="Times New Roman"/>
                      <w:sz w:val="24"/>
                      <w:szCs w:val="24"/>
                      <w:lang w:val="en-CA"/>
                    </w:rPr>
                  </w:rPrChange>
                </w:rPr>
                <w:t>V00837951</w:t>
              </w:r>
            </w:ins>
          </w:p>
        </w:tc>
        <w:tc>
          <w:tcPr>
            <w:tcW w:w="1543" w:type="dxa"/>
          </w:tcPr>
          <w:p w14:paraId="1B0BDF67" w14:textId="35D7CB04" w:rsidR="002A33A5" w:rsidRPr="0010650C" w:rsidRDefault="006A237D">
            <w:pPr>
              <w:pStyle w:val="TOCHeading"/>
              <w:rPr>
                <w:ins w:id="194" w:author="Dana de Jong" w:date="2018-07-22T15:43:00Z"/>
                <w:rFonts w:ascii="Times New Roman" w:eastAsia="Times New Roman," w:hAnsi="Times New Roman" w:cs="Times New Roman"/>
                <w:sz w:val="24"/>
                <w:szCs w:val="24"/>
                <w:rPrChange w:id="195" w:author="Dan Kot" w:date="2018-07-23T12:45:00Z">
                  <w:rPr>
                    <w:ins w:id="196" w:author="Dana de Jong" w:date="2018-07-22T15:43:00Z"/>
                    <w:rFonts w:ascii="Times New Roman" w:eastAsiaTheme="minorEastAsia" w:hAnsi="Times New Roman" w:cs="Times New Roman"/>
                    <w:sz w:val="24"/>
                    <w:szCs w:val="24"/>
                    <w:lang w:val="en-CA"/>
                  </w:rPr>
                </w:rPrChange>
              </w:rPr>
            </w:pPr>
            <w:ins w:id="197" w:author="Dana de Jong" w:date="2018-07-22T15:56:00Z">
              <w:r w:rsidRPr="0010650C">
                <w:rPr>
                  <w:rFonts w:ascii="Times New Roman" w:eastAsia="Times New Roman" w:hAnsi="Times New Roman" w:cs="Times New Roman"/>
                  <w:sz w:val="24"/>
                  <w:szCs w:val="24"/>
                  <w:rPrChange w:id="198" w:author="Dan Kot" w:date="2018-07-23T12:45:00Z">
                    <w:rPr>
                      <w:rFonts w:ascii="Times New Roman" w:eastAsiaTheme="minorEastAsia" w:hAnsi="Times New Roman" w:cs="Times New Roman"/>
                      <w:sz w:val="24"/>
                      <w:szCs w:val="24"/>
                      <w:lang w:val="en-CA"/>
                    </w:rPr>
                  </w:rPrChange>
                </w:rPr>
                <w:t>Electrical Engineering</w:t>
              </w:r>
            </w:ins>
          </w:p>
        </w:tc>
      </w:tr>
      <w:tr w:rsidR="002A33A5" w14:paraId="67953C95" w14:textId="77777777" w:rsidTr="00A9259B">
        <w:trPr>
          <w:ins w:id="199" w:author="Dana de Jong" w:date="2018-07-22T15:43:00Z"/>
        </w:trPr>
        <w:tc>
          <w:tcPr>
            <w:tcW w:w="815" w:type="dxa"/>
          </w:tcPr>
          <w:p w14:paraId="01A51CA9" w14:textId="77777777" w:rsidR="002A33A5" w:rsidRPr="0010650C" w:rsidRDefault="002A33A5">
            <w:pPr>
              <w:pStyle w:val="TOCHeading"/>
              <w:rPr>
                <w:ins w:id="200" w:author="Dana de Jong" w:date="2018-07-22T15:43:00Z"/>
                <w:rFonts w:ascii="Times New Roman" w:eastAsiaTheme="minorEastAsia" w:hAnsi="Times New Roman" w:cs="Times New Roman"/>
                <w:sz w:val="24"/>
                <w:szCs w:val="24"/>
                <w:rPrChange w:id="201" w:author="Dana de Jong" w:date="2018-08-01T15:43:00Z">
                  <w:rPr>
                    <w:ins w:id="202" w:author="Dana de Jong" w:date="2018-07-22T15:43:00Z"/>
                    <w:rFonts w:eastAsiaTheme="minorEastAsia"/>
                  </w:rPr>
                </w:rPrChange>
              </w:rPr>
            </w:pPr>
            <w:ins w:id="203" w:author="Dana de Jong" w:date="2018-07-22T15:43:00Z">
              <w:r w:rsidRPr="0010650C">
                <w:rPr>
                  <w:rFonts w:ascii="Times New Roman" w:eastAsiaTheme="minorEastAsia" w:hAnsi="Times New Roman" w:cs="Times New Roman"/>
                  <w:sz w:val="24"/>
                  <w:szCs w:val="24"/>
                  <w:rPrChange w:id="204" w:author="Dana de Jong" w:date="2018-08-01T15:43:00Z">
                    <w:rPr>
                      <w:rFonts w:eastAsiaTheme="minorEastAsia"/>
                    </w:rPr>
                  </w:rPrChange>
                </w:rPr>
                <w:t>3</w:t>
              </w:r>
            </w:ins>
          </w:p>
        </w:tc>
        <w:tc>
          <w:tcPr>
            <w:tcW w:w="4536" w:type="dxa"/>
          </w:tcPr>
          <w:p w14:paraId="36493E1C" w14:textId="3F4BBA39" w:rsidR="002A33A5" w:rsidRPr="0010650C" w:rsidRDefault="006A237D">
            <w:pPr>
              <w:pStyle w:val="TOCHeading"/>
              <w:rPr>
                <w:ins w:id="205" w:author="Dana de Jong" w:date="2018-07-22T15:43:00Z"/>
                <w:rFonts w:ascii="Times New Roman" w:eastAsiaTheme="minorEastAsia" w:hAnsi="Times New Roman" w:cs="Times New Roman"/>
                <w:sz w:val="24"/>
                <w:szCs w:val="24"/>
                <w:rPrChange w:id="206" w:author="Dana de Jong" w:date="2018-08-01T15:43:00Z">
                  <w:rPr>
                    <w:ins w:id="207" w:author="Dana de Jong" w:date="2018-07-22T15:43:00Z"/>
                    <w:rFonts w:eastAsiaTheme="minorEastAsia"/>
                  </w:rPr>
                </w:rPrChange>
              </w:rPr>
            </w:pPr>
            <w:ins w:id="208" w:author="Dana de Jong" w:date="2018-07-22T15:56:00Z">
              <w:r w:rsidRPr="0010650C">
                <w:rPr>
                  <w:rFonts w:ascii="Times New Roman" w:eastAsiaTheme="minorEastAsia" w:hAnsi="Times New Roman" w:cs="Times New Roman"/>
                  <w:sz w:val="24"/>
                  <w:szCs w:val="24"/>
                  <w:rPrChange w:id="209" w:author="Dana de Jong" w:date="2018-08-01T15:43:00Z">
                    <w:rPr>
                      <w:rFonts w:eastAsiaTheme="minorEastAsia"/>
                    </w:rPr>
                  </w:rPrChange>
                </w:rPr>
                <w:t>Daniel Kotarba</w:t>
              </w:r>
            </w:ins>
          </w:p>
        </w:tc>
        <w:tc>
          <w:tcPr>
            <w:tcW w:w="1736" w:type="dxa"/>
          </w:tcPr>
          <w:p w14:paraId="32E09349" w14:textId="6BF1A43C" w:rsidR="002A33A5" w:rsidRPr="0010650C" w:rsidRDefault="006A237D">
            <w:pPr>
              <w:pStyle w:val="TOCHeading"/>
              <w:rPr>
                <w:ins w:id="210" w:author="Dana de Jong" w:date="2018-07-22T15:43:00Z"/>
                <w:rFonts w:ascii="Times New Roman" w:eastAsia="Times New Roman," w:hAnsi="Times New Roman" w:cs="Times New Roman"/>
                <w:sz w:val="24"/>
                <w:szCs w:val="24"/>
                <w:rPrChange w:id="211" w:author="Dan Kot" w:date="2018-07-23T12:45:00Z">
                  <w:rPr>
                    <w:ins w:id="212" w:author="Dana de Jong" w:date="2018-07-22T15:43:00Z"/>
                    <w:rFonts w:ascii="Times New Roman" w:eastAsiaTheme="minorEastAsia" w:hAnsi="Times New Roman" w:cs="Times New Roman"/>
                    <w:sz w:val="24"/>
                    <w:szCs w:val="24"/>
                    <w:lang w:val="en-CA"/>
                  </w:rPr>
                </w:rPrChange>
              </w:rPr>
            </w:pPr>
            <w:ins w:id="213" w:author="Dana de Jong" w:date="2018-07-22T15:56:00Z">
              <w:r w:rsidRPr="0010650C">
                <w:rPr>
                  <w:rFonts w:ascii="Times New Roman" w:eastAsia="Times New Roman" w:hAnsi="Times New Roman" w:cs="Times New Roman"/>
                  <w:sz w:val="24"/>
                  <w:szCs w:val="24"/>
                  <w:rPrChange w:id="214" w:author="Dan Kot" w:date="2018-07-23T12:45:00Z">
                    <w:rPr>
                      <w:rFonts w:ascii="Times New Roman" w:eastAsiaTheme="minorEastAsia" w:hAnsi="Times New Roman" w:cs="Times New Roman"/>
                      <w:sz w:val="24"/>
                      <w:szCs w:val="24"/>
                      <w:lang w:val="en-CA"/>
                    </w:rPr>
                  </w:rPrChange>
                </w:rPr>
                <w:t>V00862751</w:t>
              </w:r>
            </w:ins>
          </w:p>
        </w:tc>
        <w:tc>
          <w:tcPr>
            <w:tcW w:w="1543" w:type="dxa"/>
          </w:tcPr>
          <w:p w14:paraId="6C7F3806" w14:textId="266D2077" w:rsidR="002A33A5" w:rsidRPr="0010650C" w:rsidRDefault="006A237D">
            <w:pPr>
              <w:pStyle w:val="TOCHeading"/>
              <w:rPr>
                <w:ins w:id="215" w:author="Dana de Jong" w:date="2018-07-22T15:43:00Z"/>
                <w:rFonts w:ascii="Times New Roman" w:eastAsia="Times New Roman," w:hAnsi="Times New Roman" w:cs="Times New Roman"/>
                <w:sz w:val="24"/>
                <w:szCs w:val="24"/>
                <w:rPrChange w:id="216" w:author="Dan Kot" w:date="2018-07-23T12:45:00Z">
                  <w:rPr>
                    <w:ins w:id="217" w:author="Dana de Jong" w:date="2018-07-22T15:43:00Z"/>
                    <w:rFonts w:ascii="Times New Roman" w:eastAsiaTheme="minorEastAsia" w:hAnsi="Times New Roman" w:cs="Times New Roman"/>
                    <w:sz w:val="24"/>
                    <w:szCs w:val="24"/>
                    <w:lang w:val="en-CA"/>
                  </w:rPr>
                </w:rPrChange>
              </w:rPr>
            </w:pPr>
            <w:ins w:id="218" w:author="Dana de Jong" w:date="2018-07-22T15:57:00Z">
              <w:r w:rsidRPr="0010650C">
                <w:rPr>
                  <w:rFonts w:ascii="Times New Roman" w:eastAsia="Times New Roman" w:hAnsi="Times New Roman" w:cs="Times New Roman"/>
                  <w:sz w:val="24"/>
                  <w:szCs w:val="24"/>
                  <w:rPrChange w:id="219" w:author="Dan Kot" w:date="2018-07-23T12:45:00Z">
                    <w:rPr>
                      <w:rFonts w:ascii="Times New Roman" w:eastAsiaTheme="minorEastAsia" w:hAnsi="Times New Roman" w:cs="Times New Roman"/>
                      <w:sz w:val="24"/>
                      <w:szCs w:val="24"/>
                      <w:lang w:val="en-CA"/>
                    </w:rPr>
                  </w:rPrChange>
                </w:rPr>
                <w:t>Electrical Engineering</w:t>
              </w:r>
            </w:ins>
          </w:p>
        </w:tc>
      </w:tr>
      <w:tr w:rsidR="002A33A5" w14:paraId="62001F37" w14:textId="77777777" w:rsidTr="00A9259B">
        <w:trPr>
          <w:ins w:id="220" w:author="Dana de Jong" w:date="2018-07-22T15:43:00Z"/>
        </w:trPr>
        <w:tc>
          <w:tcPr>
            <w:tcW w:w="815" w:type="dxa"/>
          </w:tcPr>
          <w:p w14:paraId="63420A73" w14:textId="77777777" w:rsidR="002A33A5" w:rsidRPr="0010650C" w:rsidRDefault="002A33A5">
            <w:pPr>
              <w:pStyle w:val="TOCHeading"/>
              <w:rPr>
                <w:ins w:id="221" w:author="Dana de Jong" w:date="2018-07-22T15:43:00Z"/>
                <w:rFonts w:ascii="Times New Roman" w:eastAsiaTheme="minorEastAsia" w:hAnsi="Times New Roman" w:cs="Times New Roman"/>
                <w:sz w:val="24"/>
                <w:szCs w:val="24"/>
                <w:rPrChange w:id="222" w:author="Dana de Jong" w:date="2018-08-01T15:43:00Z">
                  <w:rPr>
                    <w:ins w:id="223" w:author="Dana de Jong" w:date="2018-07-22T15:43:00Z"/>
                    <w:rFonts w:eastAsiaTheme="minorEastAsia"/>
                  </w:rPr>
                </w:rPrChange>
              </w:rPr>
            </w:pPr>
            <w:ins w:id="224" w:author="Dana de Jong" w:date="2018-07-22T15:43:00Z">
              <w:r w:rsidRPr="0010650C">
                <w:rPr>
                  <w:rFonts w:ascii="Times New Roman" w:eastAsiaTheme="minorEastAsia" w:hAnsi="Times New Roman" w:cs="Times New Roman"/>
                  <w:sz w:val="24"/>
                  <w:szCs w:val="24"/>
                  <w:rPrChange w:id="225" w:author="Dana de Jong" w:date="2018-08-01T15:43:00Z">
                    <w:rPr>
                      <w:rFonts w:eastAsiaTheme="minorEastAsia"/>
                    </w:rPr>
                  </w:rPrChange>
                </w:rPr>
                <w:t>4</w:t>
              </w:r>
            </w:ins>
          </w:p>
        </w:tc>
        <w:tc>
          <w:tcPr>
            <w:tcW w:w="4536" w:type="dxa"/>
          </w:tcPr>
          <w:p w14:paraId="7797D450" w14:textId="52D46049" w:rsidR="002A33A5" w:rsidRPr="0010650C" w:rsidRDefault="006A237D">
            <w:pPr>
              <w:pStyle w:val="TOCHeading"/>
              <w:rPr>
                <w:ins w:id="226" w:author="Dana de Jong" w:date="2018-07-22T15:43:00Z"/>
                <w:rFonts w:ascii="Times New Roman" w:eastAsia="Times New Roman," w:hAnsi="Times New Roman" w:cs="Times New Roman"/>
                <w:sz w:val="24"/>
                <w:szCs w:val="24"/>
                <w:rPrChange w:id="227" w:author="Dan Kot" w:date="2018-07-23T12:45:00Z">
                  <w:rPr>
                    <w:ins w:id="228" w:author="Dana de Jong" w:date="2018-07-22T15:43:00Z"/>
                    <w:rFonts w:ascii="Times New Roman" w:eastAsiaTheme="minorEastAsia" w:hAnsi="Times New Roman" w:cs="Times New Roman"/>
                    <w:sz w:val="24"/>
                    <w:szCs w:val="24"/>
                    <w:lang w:val="en-CA"/>
                  </w:rPr>
                </w:rPrChange>
              </w:rPr>
            </w:pPr>
            <w:ins w:id="229" w:author="Dana de Jong" w:date="2018-07-22T15:57:00Z">
              <w:r w:rsidRPr="0010650C">
                <w:rPr>
                  <w:rFonts w:ascii="Times New Roman" w:eastAsia="Times New Roman" w:hAnsi="Times New Roman" w:cs="Times New Roman"/>
                  <w:sz w:val="24"/>
                  <w:szCs w:val="24"/>
                  <w:rPrChange w:id="230" w:author="Dan Kot" w:date="2018-07-23T12:45:00Z">
                    <w:rPr>
                      <w:rFonts w:ascii="Times New Roman" w:eastAsiaTheme="minorEastAsia" w:hAnsi="Times New Roman" w:cs="Times New Roman"/>
                      <w:sz w:val="24"/>
                      <w:szCs w:val="24"/>
                      <w:lang w:val="en-CA"/>
                    </w:rPr>
                  </w:rPrChange>
                </w:rPr>
                <w:t>Joel Newman</w:t>
              </w:r>
            </w:ins>
          </w:p>
        </w:tc>
        <w:tc>
          <w:tcPr>
            <w:tcW w:w="1736" w:type="dxa"/>
          </w:tcPr>
          <w:p w14:paraId="16B8E88B" w14:textId="36331C39" w:rsidR="002A33A5" w:rsidRPr="0010650C" w:rsidRDefault="006A237D">
            <w:pPr>
              <w:pStyle w:val="TOCHeading"/>
              <w:rPr>
                <w:ins w:id="231" w:author="Dana de Jong" w:date="2018-07-22T15:43:00Z"/>
                <w:rFonts w:ascii="Times New Roman" w:eastAsia="Times New Roman," w:hAnsi="Times New Roman" w:cs="Times New Roman"/>
                <w:sz w:val="24"/>
                <w:szCs w:val="24"/>
                <w:rPrChange w:id="232" w:author="Dan Kot" w:date="2018-07-23T12:45:00Z">
                  <w:rPr>
                    <w:ins w:id="233" w:author="Dana de Jong" w:date="2018-07-22T15:43:00Z"/>
                    <w:rFonts w:ascii="Times New Roman" w:eastAsiaTheme="minorEastAsia" w:hAnsi="Times New Roman" w:cs="Times New Roman"/>
                    <w:sz w:val="24"/>
                    <w:szCs w:val="24"/>
                    <w:lang w:val="en-CA"/>
                  </w:rPr>
                </w:rPrChange>
              </w:rPr>
            </w:pPr>
            <w:ins w:id="234" w:author="Dana de Jong" w:date="2018-07-22T15:57:00Z">
              <w:r w:rsidRPr="0010650C">
                <w:rPr>
                  <w:rFonts w:ascii="Times New Roman" w:eastAsia="Times New Roman" w:hAnsi="Times New Roman" w:cs="Times New Roman"/>
                  <w:sz w:val="24"/>
                  <w:szCs w:val="24"/>
                  <w:rPrChange w:id="235" w:author="Dan Kot" w:date="2018-07-23T12:45:00Z">
                    <w:rPr>
                      <w:rFonts w:ascii="Times New Roman" w:eastAsiaTheme="minorEastAsia" w:hAnsi="Times New Roman" w:cs="Times New Roman"/>
                      <w:sz w:val="24"/>
                      <w:szCs w:val="24"/>
                      <w:lang w:val="en-CA"/>
                    </w:rPr>
                  </w:rPrChange>
                </w:rPr>
                <w:t>V00862921</w:t>
              </w:r>
            </w:ins>
          </w:p>
        </w:tc>
        <w:tc>
          <w:tcPr>
            <w:tcW w:w="1543" w:type="dxa"/>
          </w:tcPr>
          <w:p w14:paraId="4EBDCA20" w14:textId="1DCFA01A" w:rsidR="002A33A5" w:rsidRPr="0010650C" w:rsidRDefault="006A237D">
            <w:pPr>
              <w:pStyle w:val="TOCHeading"/>
              <w:rPr>
                <w:ins w:id="236" w:author="Dana de Jong" w:date="2018-07-22T15:43:00Z"/>
                <w:rFonts w:ascii="Times New Roman" w:eastAsia="Times New Roman," w:hAnsi="Times New Roman" w:cs="Times New Roman"/>
                <w:sz w:val="24"/>
                <w:szCs w:val="24"/>
                <w:rPrChange w:id="237" w:author="Dan Kot" w:date="2018-07-23T12:45:00Z">
                  <w:rPr>
                    <w:ins w:id="238" w:author="Dana de Jong" w:date="2018-07-22T15:43:00Z"/>
                    <w:rFonts w:ascii="Times New Roman" w:eastAsiaTheme="minorEastAsia" w:hAnsi="Times New Roman" w:cs="Times New Roman"/>
                    <w:sz w:val="24"/>
                    <w:szCs w:val="24"/>
                    <w:lang w:val="en-CA"/>
                  </w:rPr>
                </w:rPrChange>
              </w:rPr>
            </w:pPr>
            <w:ins w:id="239" w:author="Dana de Jong" w:date="2018-07-22T15:57:00Z">
              <w:r w:rsidRPr="0010650C">
                <w:rPr>
                  <w:rFonts w:ascii="Times New Roman" w:eastAsia="Times New Roman" w:hAnsi="Times New Roman" w:cs="Times New Roman"/>
                  <w:sz w:val="24"/>
                  <w:szCs w:val="24"/>
                  <w:rPrChange w:id="240" w:author="Dan Kot" w:date="2018-07-23T12:45:00Z">
                    <w:rPr>
                      <w:rFonts w:ascii="Times New Roman" w:eastAsiaTheme="minorEastAsia" w:hAnsi="Times New Roman" w:cs="Times New Roman"/>
                      <w:sz w:val="24"/>
                      <w:szCs w:val="24"/>
                      <w:lang w:val="en-CA"/>
                    </w:rPr>
                  </w:rPrChange>
                </w:rPr>
                <w:t>Electrical Engineering</w:t>
              </w:r>
            </w:ins>
          </w:p>
        </w:tc>
      </w:tr>
      <w:tr w:rsidR="002A33A5" w14:paraId="0D611B85" w14:textId="77777777" w:rsidTr="00A9259B">
        <w:trPr>
          <w:ins w:id="241" w:author="Dana de Jong" w:date="2018-07-22T15:43:00Z"/>
        </w:trPr>
        <w:tc>
          <w:tcPr>
            <w:tcW w:w="815" w:type="dxa"/>
          </w:tcPr>
          <w:p w14:paraId="39BA68E8" w14:textId="77777777" w:rsidR="002A33A5" w:rsidRPr="0010650C" w:rsidRDefault="002A33A5">
            <w:pPr>
              <w:pStyle w:val="TOCHeading"/>
              <w:rPr>
                <w:ins w:id="242" w:author="Dana de Jong" w:date="2018-07-22T15:43:00Z"/>
                <w:rFonts w:ascii="Times New Roman" w:eastAsiaTheme="minorEastAsia" w:hAnsi="Times New Roman" w:cs="Times New Roman"/>
                <w:sz w:val="24"/>
                <w:szCs w:val="24"/>
                <w:rPrChange w:id="243" w:author="Dana de Jong" w:date="2018-08-01T15:43:00Z">
                  <w:rPr>
                    <w:ins w:id="244" w:author="Dana de Jong" w:date="2018-07-22T15:43:00Z"/>
                    <w:rFonts w:eastAsiaTheme="minorEastAsia"/>
                  </w:rPr>
                </w:rPrChange>
              </w:rPr>
            </w:pPr>
            <w:ins w:id="245" w:author="Dana de Jong" w:date="2018-07-22T15:43:00Z">
              <w:r w:rsidRPr="0010650C">
                <w:rPr>
                  <w:rFonts w:ascii="Times New Roman" w:eastAsiaTheme="minorEastAsia" w:hAnsi="Times New Roman" w:cs="Times New Roman"/>
                  <w:sz w:val="24"/>
                  <w:szCs w:val="24"/>
                  <w:rPrChange w:id="246" w:author="Dana de Jong" w:date="2018-08-01T15:43:00Z">
                    <w:rPr>
                      <w:rFonts w:eastAsiaTheme="minorEastAsia"/>
                    </w:rPr>
                  </w:rPrChange>
                </w:rPr>
                <w:t>5</w:t>
              </w:r>
            </w:ins>
          </w:p>
        </w:tc>
        <w:tc>
          <w:tcPr>
            <w:tcW w:w="4536" w:type="dxa"/>
          </w:tcPr>
          <w:p w14:paraId="3F5763A6" w14:textId="52CBB7B7" w:rsidR="002A33A5" w:rsidRPr="0010650C" w:rsidRDefault="006A237D">
            <w:pPr>
              <w:pStyle w:val="TOCHeading"/>
              <w:rPr>
                <w:ins w:id="247" w:author="Dana de Jong" w:date="2018-07-22T15:43:00Z"/>
                <w:rFonts w:ascii="Times New Roman" w:eastAsia="Times New Roman," w:hAnsi="Times New Roman" w:cs="Times New Roman"/>
                <w:sz w:val="24"/>
                <w:szCs w:val="24"/>
                <w:rPrChange w:id="248" w:author="Dan Kot" w:date="2018-07-23T12:45:00Z">
                  <w:rPr>
                    <w:ins w:id="249" w:author="Dana de Jong" w:date="2018-07-22T15:43:00Z"/>
                    <w:rFonts w:ascii="Times New Roman" w:eastAsiaTheme="minorEastAsia" w:hAnsi="Times New Roman" w:cs="Times New Roman"/>
                    <w:sz w:val="24"/>
                    <w:szCs w:val="24"/>
                    <w:lang w:val="en-CA"/>
                  </w:rPr>
                </w:rPrChange>
              </w:rPr>
            </w:pPr>
            <w:ins w:id="250" w:author="Dana de Jong" w:date="2018-07-22T15:57:00Z">
              <w:r w:rsidRPr="0010650C">
                <w:rPr>
                  <w:rFonts w:ascii="Times New Roman" w:eastAsia="Times New Roman" w:hAnsi="Times New Roman" w:cs="Times New Roman"/>
                  <w:sz w:val="24"/>
                  <w:szCs w:val="24"/>
                  <w:rPrChange w:id="251" w:author="Dan Kot" w:date="2018-07-23T12:45:00Z">
                    <w:rPr>
                      <w:rFonts w:ascii="Times New Roman" w:eastAsiaTheme="minorEastAsia" w:hAnsi="Times New Roman" w:cs="Times New Roman"/>
                      <w:sz w:val="24"/>
                      <w:szCs w:val="24"/>
                      <w:lang w:val="en-CA"/>
                    </w:rPr>
                  </w:rPrChange>
                </w:rPr>
                <w:t>Shakil Hussain</w:t>
              </w:r>
            </w:ins>
          </w:p>
        </w:tc>
        <w:tc>
          <w:tcPr>
            <w:tcW w:w="1736" w:type="dxa"/>
          </w:tcPr>
          <w:p w14:paraId="1696A934" w14:textId="6D0ECA92" w:rsidR="002A33A5" w:rsidRPr="0010650C" w:rsidRDefault="006A237D">
            <w:pPr>
              <w:pStyle w:val="TOCHeading"/>
              <w:rPr>
                <w:ins w:id="252" w:author="Dana de Jong" w:date="2018-07-22T15:43:00Z"/>
                <w:rFonts w:ascii="Times New Roman" w:eastAsia="Times New Roman," w:hAnsi="Times New Roman" w:cs="Times New Roman"/>
                <w:sz w:val="24"/>
                <w:szCs w:val="24"/>
                <w:rPrChange w:id="253" w:author="Dan Kot" w:date="2018-07-23T12:45:00Z">
                  <w:rPr>
                    <w:ins w:id="254" w:author="Dana de Jong" w:date="2018-07-22T15:43:00Z"/>
                    <w:rFonts w:ascii="Times New Roman" w:eastAsiaTheme="minorEastAsia" w:hAnsi="Times New Roman" w:cs="Times New Roman"/>
                    <w:sz w:val="24"/>
                    <w:szCs w:val="24"/>
                    <w:lang w:val="en-CA"/>
                  </w:rPr>
                </w:rPrChange>
              </w:rPr>
            </w:pPr>
            <w:ins w:id="255" w:author="Dana de Jong" w:date="2018-07-22T15:57:00Z">
              <w:r w:rsidRPr="0010650C">
                <w:rPr>
                  <w:rFonts w:ascii="Times New Roman" w:eastAsia="Times New Roman" w:hAnsi="Times New Roman" w:cs="Times New Roman"/>
                  <w:sz w:val="24"/>
                  <w:szCs w:val="24"/>
                  <w:rPrChange w:id="256" w:author="Dan Kot" w:date="2018-07-23T12:45:00Z">
                    <w:rPr>
                      <w:rFonts w:ascii="Times New Roman" w:eastAsiaTheme="minorEastAsia" w:hAnsi="Times New Roman" w:cs="Times New Roman"/>
                      <w:sz w:val="24"/>
                      <w:szCs w:val="24"/>
                      <w:lang w:val="en-CA"/>
                    </w:rPr>
                  </w:rPrChange>
                </w:rPr>
                <w:t>V00775527</w:t>
              </w:r>
            </w:ins>
          </w:p>
        </w:tc>
        <w:tc>
          <w:tcPr>
            <w:tcW w:w="1543" w:type="dxa"/>
          </w:tcPr>
          <w:p w14:paraId="2CE5F7D3" w14:textId="3C6CCB45" w:rsidR="002A33A5" w:rsidRPr="0010650C" w:rsidRDefault="006A237D">
            <w:pPr>
              <w:pStyle w:val="TOCHeading"/>
              <w:rPr>
                <w:ins w:id="257" w:author="Dana de Jong" w:date="2018-07-22T15:43:00Z"/>
                <w:rFonts w:ascii="Times New Roman" w:eastAsia="Times New Roman," w:hAnsi="Times New Roman" w:cs="Times New Roman"/>
                <w:sz w:val="24"/>
                <w:szCs w:val="24"/>
                <w:rPrChange w:id="258" w:author="Dan Kot" w:date="2018-07-23T12:45:00Z">
                  <w:rPr>
                    <w:ins w:id="259" w:author="Dana de Jong" w:date="2018-07-22T15:43:00Z"/>
                    <w:rFonts w:ascii="Times New Roman" w:eastAsiaTheme="minorEastAsia" w:hAnsi="Times New Roman" w:cs="Times New Roman"/>
                    <w:sz w:val="24"/>
                    <w:szCs w:val="24"/>
                    <w:lang w:val="en-CA"/>
                  </w:rPr>
                </w:rPrChange>
              </w:rPr>
            </w:pPr>
            <w:ins w:id="260" w:author="Dana de Jong" w:date="2018-07-22T15:57:00Z">
              <w:r w:rsidRPr="0010650C">
                <w:rPr>
                  <w:rFonts w:ascii="Times New Roman" w:eastAsia="Times New Roman" w:hAnsi="Times New Roman" w:cs="Times New Roman"/>
                  <w:sz w:val="24"/>
                  <w:szCs w:val="24"/>
                  <w:rPrChange w:id="261" w:author="Dan Kot" w:date="2018-07-23T12:45:00Z">
                    <w:rPr>
                      <w:rFonts w:ascii="Times New Roman" w:eastAsiaTheme="minorEastAsia" w:hAnsi="Times New Roman" w:cs="Times New Roman"/>
                      <w:sz w:val="24"/>
                      <w:szCs w:val="24"/>
                      <w:lang w:val="en-CA"/>
                    </w:rPr>
                  </w:rPrChange>
                </w:rPr>
                <w:t>Electrical Engineering</w:t>
              </w:r>
            </w:ins>
          </w:p>
        </w:tc>
      </w:tr>
    </w:tbl>
    <w:p w14:paraId="42AD3E20" w14:textId="77777777" w:rsidR="002A33A5" w:rsidRDefault="002A33A5">
      <w:pPr>
        <w:pStyle w:val="TOCHeading"/>
        <w:rPr>
          <w:ins w:id="262" w:author="Dana de Jong" w:date="2018-07-22T15:43:00Z"/>
          <w:rFonts w:eastAsiaTheme="minorEastAsia"/>
        </w:rPr>
      </w:pPr>
    </w:p>
    <w:p w14:paraId="08F0769C" w14:textId="534BFD22" w:rsidR="002A33A5" w:rsidRDefault="002A33A5">
      <w:pPr>
        <w:rPr>
          <w:ins w:id="263" w:author="Dana de Jong" w:date="2018-07-22T15:43:00Z"/>
          <w:sz w:val="32"/>
          <w:szCs w:val="32"/>
        </w:rPr>
      </w:pPr>
      <w:ins w:id="264" w:author="Dana de Jong" w:date="2018-07-22T15:43:00Z">
        <w:r>
          <w:rPr>
            <w:noProof/>
            <w:lang w:val="en-US" w:eastAsia="en-US"/>
          </w:rPr>
          <w:drawing>
            <wp:anchor distT="0" distB="0" distL="114300" distR="114300" simplePos="0" relativeHeight="251658240" behindDoc="0" locked="1" layoutInCell="1" allowOverlap="0" wp14:anchorId="5D782DAC" wp14:editId="667D0BE7">
              <wp:simplePos x="0" y="0"/>
              <wp:positionH relativeFrom="column">
                <wp:posOffset>4768215</wp:posOffset>
              </wp:positionH>
              <wp:positionV relativeFrom="page">
                <wp:posOffset>6664960</wp:posOffset>
              </wp:positionV>
              <wp:extent cx="1834515" cy="3383280"/>
              <wp:effectExtent l="0" t="0" r="0" b="762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er edge_martlet.jpg"/>
                      <pic:cNvPicPr/>
                    </pic:nvPicPr>
                    <pic:blipFill>
                      <a:blip r:embed="rId12">
                        <a:extLst>
                          <a:ext uri="{28A0092B-C50C-407E-A947-70E740481C1C}">
                            <a14:useLocalDpi xmlns:a14="http://schemas.microsoft.com/office/drawing/2010/main" val="0"/>
                          </a:ext>
                        </a:extLst>
                      </a:blip>
                      <a:stretch>
                        <a:fillRect/>
                      </a:stretch>
                    </pic:blipFill>
                    <pic:spPr>
                      <a:xfrm>
                        <a:off x="0" y="0"/>
                        <a:ext cx="1834515" cy="3383280"/>
                      </a:xfrm>
                      <a:prstGeom prst="rect">
                        <a:avLst/>
                      </a:prstGeom>
                    </pic:spPr>
                  </pic:pic>
                </a:graphicData>
              </a:graphic>
              <wp14:sizeRelH relativeFrom="page">
                <wp14:pctWidth>0</wp14:pctWidth>
              </wp14:sizeRelH>
              <wp14:sizeRelV relativeFrom="page">
                <wp14:pctHeight>0</wp14:pctHeight>
              </wp14:sizeRelV>
            </wp:anchor>
          </w:drawing>
        </w:r>
        <w:r>
          <w:br w:type="page"/>
        </w:r>
      </w:ins>
    </w:p>
    <w:p w14:paraId="15A96CC4" w14:textId="77777777" w:rsidR="004E1BC9" w:rsidRDefault="005F1123">
      <w:pPr>
        <w:pStyle w:val="Heading1"/>
        <w:pPrChange w:id="265" w:author="Dana de Jong" w:date="2018-07-28T12:21:00Z">
          <w:pPr>
            <w:pStyle w:val="Heading2"/>
          </w:pPr>
        </w:pPrChange>
      </w:pPr>
      <w:bookmarkStart w:id="266" w:name="_Toc520039002"/>
      <w:bookmarkStart w:id="267" w:name="_Toc520039374"/>
      <w:bookmarkStart w:id="268" w:name="_Toc520041282"/>
      <w:bookmarkStart w:id="269" w:name="_Toc520040729"/>
      <w:bookmarkStart w:id="270" w:name="_Toc520289710"/>
      <w:bookmarkStart w:id="271" w:name="_Toc520289839"/>
      <w:bookmarkStart w:id="272" w:name="_Toc520289887"/>
      <w:bookmarkStart w:id="273" w:name="_Toc520293521"/>
      <w:bookmarkStart w:id="274" w:name="_Toc520291946"/>
      <w:bookmarkStart w:id="275" w:name="_Toc520291970"/>
      <w:bookmarkStart w:id="276" w:name="_Toc520502294"/>
      <w:bookmarkStart w:id="277" w:name="_Toc520564547"/>
      <w:bookmarkStart w:id="278" w:name="_Toc520567487"/>
      <w:bookmarkStart w:id="279" w:name="_Toc520568191"/>
      <w:bookmarkStart w:id="280" w:name="_Toc520568829"/>
      <w:bookmarkStart w:id="281" w:name="_Toc520570312"/>
      <w:bookmarkStart w:id="282" w:name="_Toc520570551"/>
      <w:bookmarkStart w:id="283" w:name="_Toc520571459"/>
      <w:bookmarkStart w:id="284" w:name="_Toc520572239"/>
      <w:bookmarkStart w:id="285" w:name="_Toc520572909"/>
      <w:bookmarkStart w:id="286" w:name="_Toc520573073"/>
      <w:bookmarkStart w:id="287" w:name="_Toc520574763"/>
      <w:bookmarkStart w:id="288" w:name="_Toc520655912"/>
      <w:bookmarkStart w:id="289" w:name="_Toc520659537"/>
      <w:bookmarkStart w:id="290" w:name="_Toc520838834"/>
      <w:bookmarkStart w:id="291" w:name="_Toc520881968"/>
      <w:bookmarkStart w:id="292" w:name="_Toc520892408"/>
      <w:r>
        <w:lastRenderedPageBreak/>
        <w:t>Acknowledgment</w:t>
      </w:r>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p>
    <w:p w14:paraId="1FBE6037" w14:textId="77777777" w:rsidR="004E1BC9" w:rsidRDefault="005F1123">
      <w:pPr>
        <w:rPr>
          <w:del w:id="293" w:author="Dana de Jong" w:date="2018-07-22T16:53:00Z"/>
        </w:rPr>
        <w:pPrChange w:id="294" w:author="Dana de Jong" w:date="2018-07-22T16:56:00Z">
          <w:pPr>
            <w:spacing w:after="160" w:line="256" w:lineRule="auto"/>
            <w:contextualSpacing w:val="0"/>
            <w:jc w:val="center"/>
          </w:pPr>
        </w:pPrChange>
      </w:pPr>
      <w:commentRangeStart w:id="295"/>
      <w:r>
        <w:t xml:space="preserve"> </w:t>
      </w:r>
    </w:p>
    <w:p w14:paraId="44A99025" w14:textId="106F2546" w:rsidR="006A237D" w:rsidRDefault="005F1123" w:rsidP="002E2791">
      <w:pPr>
        <w:rPr>
          <w:ins w:id="296" w:author="Dana de Jong" w:date="2018-07-22T16:01:00Z"/>
        </w:rPr>
      </w:pPr>
      <w:del w:id="297" w:author="Dana de Jong" w:date="2018-07-22T16:53:00Z">
        <w:r>
          <w:delText>In this section, please acknowledge everyone who contributed to carry out the project. Some names that should not be missed are: (i) Project supervisor (ii) Department Technical Staff (iii) Teaching Assistant (iv) Chairman (for funding the project) and (v) Family &amp; friends. This is also the place to acknowledge manufacturer or fabricator who helped you in your project.</w:delText>
        </w:r>
      </w:del>
    </w:p>
    <w:p w14:paraId="7A7BBAC1" w14:textId="79D937F0" w:rsidR="006A237D" w:rsidRPr="0010650C" w:rsidRDefault="006A237D">
      <w:pPr>
        <w:rPr>
          <w:ins w:id="298" w:author="Dalton B" w:date="2018-07-28T17:43:00Z"/>
          <w:color w:val="000000" w:themeColor="text1"/>
          <w:rPrChange w:id="299" w:author="Dana de Jong" w:date="2018-08-01T15:43:00Z">
            <w:rPr>
              <w:ins w:id="300" w:author="Dalton B" w:date="2018-07-28T17:43:00Z"/>
            </w:rPr>
          </w:rPrChange>
        </w:rPr>
        <w:pPrChange w:id="301" w:author="Dalton B" w:date="2018-07-28T21:05:00Z">
          <w:pPr>
            <w:ind w:firstLine="720"/>
          </w:pPr>
        </w:pPrChange>
      </w:pPr>
      <w:ins w:id="302" w:author="Dana de Jong" w:date="2018-07-22T16:01:00Z">
        <w:r w:rsidRPr="0010650C">
          <w:rPr>
            <w:color w:val="000000" w:themeColor="text1"/>
            <w:rPrChange w:id="303" w:author="Dana de Jong" w:date="2018-08-01T15:43:00Z">
              <w:rPr/>
            </w:rPrChange>
          </w:rPr>
          <w:t xml:space="preserve">Our team would like to express our deepest appreciation to all those who provided the </w:t>
        </w:r>
      </w:ins>
      <w:ins w:id="304" w:author="Dana de Jong" w:date="2018-07-22T16:02:00Z">
        <w:r w:rsidRPr="0010650C">
          <w:rPr>
            <w:color w:val="000000" w:themeColor="text1"/>
            <w:rPrChange w:id="305" w:author="Dana de Jong" w:date="2018-08-01T15:43:00Z">
              <w:rPr/>
            </w:rPrChange>
          </w:rPr>
          <w:t>possibility</w:t>
        </w:r>
      </w:ins>
      <w:ins w:id="306" w:author="Dana de Jong" w:date="2018-07-22T16:01:00Z">
        <w:r w:rsidRPr="0010650C">
          <w:rPr>
            <w:color w:val="000000" w:themeColor="text1"/>
            <w:rPrChange w:id="307" w:author="Dana de Jong" w:date="2018-08-01T15:43:00Z">
              <w:rPr/>
            </w:rPrChange>
          </w:rPr>
          <w:t xml:space="preserve"> to complete this </w:t>
        </w:r>
      </w:ins>
      <w:ins w:id="308" w:author="Dana de Jong" w:date="2018-07-22T16:02:00Z">
        <w:r w:rsidRPr="0010650C">
          <w:rPr>
            <w:color w:val="000000" w:themeColor="text1"/>
            <w:rPrChange w:id="309" w:author="Dana de Jong" w:date="2018-08-01T15:43:00Z">
              <w:rPr/>
            </w:rPrChange>
          </w:rPr>
          <w:t>project</w:t>
        </w:r>
      </w:ins>
      <w:ins w:id="310" w:author="Dana de Jong" w:date="2018-07-22T16:05:00Z">
        <w:r w:rsidRPr="0010650C">
          <w:rPr>
            <w:color w:val="000000" w:themeColor="text1"/>
            <w:rPrChange w:id="311" w:author="Dana de Jong" w:date="2018-08-01T15:43:00Z">
              <w:rPr/>
            </w:rPrChange>
          </w:rPr>
          <w:t xml:space="preserve"> and report</w:t>
        </w:r>
      </w:ins>
      <w:ins w:id="312" w:author="Dana de Jong" w:date="2018-07-22T16:01:00Z">
        <w:r w:rsidRPr="0010650C">
          <w:rPr>
            <w:color w:val="000000" w:themeColor="text1"/>
            <w:rPrChange w:id="313" w:author="Dana de Jong" w:date="2018-08-01T15:43:00Z">
              <w:rPr/>
            </w:rPrChange>
          </w:rPr>
          <w:t>.</w:t>
        </w:r>
      </w:ins>
      <w:ins w:id="314" w:author="Dana de Jong" w:date="2018-07-22T16:05:00Z">
        <w:r w:rsidRPr="0010650C">
          <w:rPr>
            <w:color w:val="000000" w:themeColor="text1"/>
            <w:rPrChange w:id="315" w:author="Dana de Jong" w:date="2018-08-01T15:43:00Z">
              <w:rPr/>
            </w:rPrChange>
          </w:rPr>
          <w:t xml:space="preserve"> </w:t>
        </w:r>
      </w:ins>
      <w:ins w:id="316" w:author="Dana de Jong" w:date="2018-07-22T16:08:00Z">
        <w:r w:rsidR="00E3515E" w:rsidRPr="0010650C">
          <w:rPr>
            <w:color w:val="000000" w:themeColor="text1"/>
            <w:rPrChange w:id="317" w:author="Dana de Jong" w:date="2018-08-01T15:43:00Z">
              <w:rPr/>
            </w:rPrChange>
          </w:rPr>
          <w:t xml:space="preserve">Special thanks goes to our </w:t>
        </w:r>
      </w:ins>
      <w:ins w:id="318" w:author="Dana de Jong" w:date="2018-07-22T16:10:00Z">
        <w:r w:rsidR="0044110E" w:rsidRPr="0010650C">
          <w:rPr>
            <w:color w:val="000000" w:themeColor="text1"/>
            <w:rPrChange w:id="319" w:author="Dana de Jong" w:date="2018-08-01T15:43:00Z">
              <w:rPr/>
            </w:rPrChange>
          </w:rPr>
          <w:t xml:space="preserve">project </w:t>
        </w:r>
      </w:ins>
      <w:ins w:id="320" w:author="Dana de Jong" w:date="2018-07-22T16:08:00Z">
        <w:r w:rsidR="00E3515E" w:rsidRPr="0010650C">
          <w:rPr>
            <w:color w:val="000000" w:themeColor="text1"/>
            <w:rPrChange w:id="321" w:author="Dana de Jong" w:date="2018-08-01T15:43:00Z">
              <w:rPr/>
            </w:rPrChange>
          </w:rPr>
          <w:t xml:space="preserve">supervisor, Dr. Agathoklis, for taking </w:t>
        </w:r>
      </w:ins>
      <w:ins w:id="322" w:author="Shakil Hussain" w:date="2018-07-29T13:56:00Z">
        <w:r w:rsidR="00A516FA" w:rsidRPr="0010650C">
          <w:rPr>
            <w:color w:val="000000" w:themeColor="text1"/>
            <w:rPrChange w:id="323" w:author="Dana de Jong" w:date="2018-08-01T15:43:00Z">
              <w:rPr/>
            </w:rPrChange>
          </w:rPr>
          <w:t xml:space="preserve">the </w:t>
        </w:r>
      </w:ins>
      <w:ins w:id="324" w:author="Dana de Jong" w:date="2018-07-22T16:08:00Z">
        <w:r w:rsidR="00E3515E" w:rsidRPr="0010650C">
          <w:rPr>
            <w:color w:val="000000" w:themeColor="text1"/>
            <w:rPrChange w:id="325" w:author="Dana de Jong" w:date="2018-08-01T15:43:00Z">
              <w:rPr/>
            </w:rPrChange>
          </w:rPr>
          <w:t xml:space="preserve">time to meet </w:t>
        </w:r>
      </w:ins>
      <w:ins w:id="326" w:author="Dana de Jong" w:date="2018-07-22T16:10:00Z">
        <w:r w:rsidR="005C02A1" w:rsidRPr="0010650C">
          <w:rPr>
            <w:color w:val="000000" w:themeColor="text1"/>
            <w:rPrChange w:id="327" w:author="Dana de Jong" w:date="2018-08-01T15:43:00Z">
              <w:rPr/>
            </w:rPrChange>
          </w:rPr>
          <w:t xml:space="preserve">with us </w:t>
        </w:r>
      </w:ins>
      <w:ins w:id="328" w:author="Dana de Jong" w:date="2018-07-22T16:08:00Z">
        <w:r w:rsidR="00E3515E" w:rsidRPr="0010650C">
          <w:rPr>
            <w:color w:val="000000" w:themeColor="text1"/>
            <w:rPrChange w:id="329" w:author="Dana de Jong" w:date="2018-08-01T15:43:00Z">
              <w:rPr/>
            </w:rPrChange>
          </w:rPr>
          <w:t xml:space="preserve">and provide guidance and </w:t>
        </w:r>
      </w:ins>
      <w:ins w:id="330" w:author="Dana de Jong" w:date="2018-07-22T16:16:00Z">
        <w:r w:rsidR="00DD19D2" w:rsidRPr="0010650C">
          <w:rPr>
            <w:color w:val="000000" w:themeColor="text1"/>
            <w:rPrChange w:id="331" w:author="Dana de Jong" w:date="2018-08-01T15:43:00Z">
              <w:rPr/>
            </w:rPrChange>
          </w:rPr>
          <w:t>encouragement</w:t>
        </w:r>
      </w:ins>
      <w:ins w:id="332" w:author="Dana de Jong" w:date="2018-07-22T16:08:00Z">
        <w:r w:rsidR="00E3515E" w:rsidRPr="0010650C">
          <w:rPr>
            <w:color w:val="000000" w:themeColor="text1"/>
            <w:rPrChange w:id="333" w:author="Dana de Jong" w:date="2018-08-01T15:43:00Z">
              <w:rPr/>
            </w:rPrChange>
          </w:rPr>
          <w:t xml:space="preserve"> during the development of our project</w:t>
        </w:r>
      </w:ins>
      <w:ins w:id="334" w:author="Dana de Jong" w:date="2018-07-29T14:15:00Z">
        <w:r w:rsidR="00615D5F" w:rsidRPr="0010650C">
          <w:rPr>
            <w:color w:val="000000" w:themeColor="text1"/>
            <w:rPrChange w:id="335" w:author="Dana de Jong" w:date="2018-08-01T15:43:00Z">
              <w:rPr/>
            </w:rPrChange>
          </w:rPr>
          <w:t>; to the IEEE club for providing access to equipment integral to our project success</w:t>
        </w:r>
      </w:ins>
      <w:ins w:id="336" w:author="Dana de Jong" w:date="2018-08-01T11:54:00Z">
        <w:r w:rsidR="000D7673" w:rsidRPr="0010650C">
          <w:rPr>
            <w:color w:val="000000" w:themeColor="text1"/>
            <w:rPrChange w:id="337" w:author="Dana de Jong" w:date="2018-08-01T13:10:00Z">
              <w:rPr/>
            </w:rPrChange>
          </w:rPr>
          <w:t>, and in particular their surface mount reflow oven</w:t>
        </w:r>
      </w:ins>
      <w:ins w:id="338" w:author="Dana de Jong" w:date="2018-07-29T14:15:00Z">
        <w:r w:rsidR="00615D5F" w:rsidRPr="0010650C">
          <w:rPr>
            <w:color w:val="000000" w:themeColor="text1"/>
            <w:rPrChange w:id="339" w:author="Dana de Jong" w:date="2018-08-01T15:43:00Z">
              <w:rPr/>
            </w:rPrChange>
          </w:rPr>
          <w:t xml:space="preserve">; and to </w:t>
        </w:r>
      </w:ins>
      <w:ins w:id="340" w:author="Dana de Jong" w:date="2018-07-29T14:16:00Z">
        <w:r w:rsidR="00615D5F" w:rsidRPr="0010650C">
          <w:rPr>
            <w:color w:val="000000" w:themeColor="text1"/>
            <w:rPrChange w:id="341" w:author="Dana de Jong" w:date="2018-08-01T15:43:00Z">
              <w:rPr/>
            </w:rPrChange>
          </w:rPr>
          <w:t>the UVic Robotics Club</w:t>
        </w:r>
      </w:ins>
      <w:ins w:id="342" w:author="Dana de Jong" w:date="2018-07-22T16:08:00Z">
        <w:r w:rsidR="00E3515E" w:rsidRPr="0010650C">
          <w:rPr>
            <w:color w:val="000000" w:themeColor="text1"/>
            <w:rPrChange w:id="343" w:author="Dana de Jong" w:date="2018-08-01T13:10:00Z">
              <w:rPr/>
            </w:rPrChange>
          </w:rPr>
          <w:t>.</w:t>
        </w:r>
        <w:r w:rsidR="00E3515E" w:rsidRPr="0010650C">
          <w:rPr>
            <w:color w:val="000000" w:themeColor="text1"/>
            <w:rPrChange w:id="344" w:author="Dana de Jong" w:date="2018-08-01T15:43:00Z">
              <w:rPr/>
            </w:rPrChange>
          </w:rPr>
          <w:t xml:space="preserve"> </w:t>
        </w:r>
      </w:ins>
      <w:ins w:id="345" w:author="Shakil Hussain" w:date="2018-07-29T13:59:00Z">
        <w:r w:rsidR="00A516FA" w:rsidRPr="0010650C">
          <w:rPr>
            <w:color w:val="000000" w:themeColor="text1"/>
            <w:rPrChange w:id="346" w:author="Dana de Jong" w:date="2018-08-01T15:43:00Z">
              <w:rPr/>
            </w:rPrChange>
          </w:rPr>
          <w:t>W</w:t>
        </w:r>
      </w:ins>
      <w:ins w:id="347" w:author="Dana de Jong" w:date="2018-07-22T16:08:00Z">
        <w:del w:id="348" w:author="Shakil Hussain" w:date="2018-07-29T13:59:00Z">
          <w:r w:rsidR="00E3515E" w:rsidRPr="0010650C">
            <w:rPr>
              <w:color w:val="000000" w:themeColor="text1"/>
              <w:rPrChange w:id="349" w:author="Dana de Jong" w:date="2018-08-01T15:43:00Z">
                <w:rPr/>
              </w:rPrChange>
            </w:rPr>
            <w:delText>Furthermore</w:delText>
          </w:r>
        </w:del>
      </w:ins>
      <w:ins w:id="350" w:author="Dana de Jong" w:date="2018-07-22T16:10:00Z">
        <w:del w:id="351" w:author="Shakil Hussain" w:date="2018-07-29T13:59:00Z">
          <w:r w:rsidR="00D16BCC" w:rsidRPr="0010650C">
            <w:rPr>
              <w:color w:val="000000" w:themeColor="text1"/>
              <w:rPrChange w:id="352" w:author="Dana de Jong" w:date="2018-08-01T15:43:00Z">
                <w:rPr/>
              </w:rPrChange>
            </w:rPr>
            <w:delText>,</w:delText>
          </w:r>
        </w:del>
      </w:ins>
      <w:ins w:id="353" w:author="Dana de Jong" w:date="2018-07-22T16:08:00Z">
        <w:del w:id="354" w:author="Shakil Hussain" w:date="2018-07-29T13:59:00Z">
          <w:r w:rsidR="00E3515E" w:rsidRPr="0010650C">
            <w:rPr>
              <w:color w:val="000000" w:themeColor="text1"/>
              <w:rPrChange w:id="355" w:author="Dana de Jong" w:date="2018-08-01T15:43:00Z">
                <w:rPr/>
              </w:rPrChange>
            </w:rPr>
            <w:delText xml:space="preserve"> w</w:delText>
          </w:r>
        </w:del>
        <w:r w:rsidR="00E3515E" w:rsidRPr="0010650C">
          <w:rPr>
            <w:color w:val="000000" w:themeColor="text1"/>
            <w:rPrChange w:id="356" w:author="Dana de Jong" w:date="2018-08-01T15:43:00Z">
              <w:rPr/>
            </w:rPrChange>
          </w:rPr>
          <w:t xml:space="preserve">e would like to </w:t>
        </w:r>
      </w:ins>
      <w:ins w:id="357" w:author="Dana de Jong" w:date="2018-07-22T16:19:00Z">
        <w:r w:rsidR="00DD19D2" w:rsidRPr="0010650C">
          <w:rPr>
            <w:color w:val="000000" w:themeColor="text1"/>
            <w:rPrChange w:id="358" w:author="Dana de Jong" w:date="2018-08-01T15:43:00Z">
              <w:rPr/>
            </w:rPrChange>
          </w:rPr>
          <w:t xml:space="preserve">express gratitude </w:t>
        </w:r>
      </w:ins>
      <w:ins w:id="359" w:author="Dana de Jong" w:date="2018-07-22T16:22:00Z">
        <w:r w:rsidR="008D050F" w:rsidRPr="0010650C">
          <w:rPr>
            <w:rFonts w:cs="Times New Roman"/>
            <w:color w:val="000000" w:themeColor="text1"/>
            <w:szCs w:val="24"/>
            <w:rPrChange w:id="360" w:author="Dana de Jong" w:date="2018-08-01T15:43:00Z">
              <w:rPr>
                <w:rFonts w:cs="Times New Roman"/>
                <w:szCs w:val="24"/>
              </w:rPr>
            </w:rPrChange>
          </w:rPr>
          <w:t>towards</w:t>
        </w:r>
      </w:ins>
      <w:ins w:id="361" w:author="Shakil Hussain" w:date="2018-07-29T13:59:00Z">
        <w:r w:rsidR="008D050F" w:rsidRPr="0010650C">
          <w:rPr>
            <w:rFonts w:cs="Times New Roman"/>
            <w:color w:val="000000" w:themeColor="text1"/>
            <w:szCs w:val="24"/>
            <w:rPrChange w:id="362" w:author="Dana de Jong" w:date="2018-08-01T15:43:00Z">
              <w:rPr>
                <w:rFonts w:cs="Times New Roman"/>
                <w:szCs w:val="24"/>
              </w:rPr>
            </w:rPrChange>
          </w:rPr>
          <w:t xml:space="preserve"> </w:t>
        </w:r>
        <w:r w:rsidR="00A516FA" w:rsidRPr="0010650C">
          <w:rPr>
            <w:rFonts w:cs="Times New Roman"/>
            <w:color w:val="000000" w:themeColor="text1"/>
            <w:szCs w:val="24"/>
            <w:rPrChange w:id="363" w:author="Dana de Jong" w:date="2018-08-01T15:43:00Z">
              <w:rPr>
                <w:rFonts w:cs="Times New Roman"/>
                <w:szCs w:val="24"/>
              </w:rPr>
            </w:rPrChange>
          </w:rPr>
          <w:t xml:space="preserve">our course instructor, </w:t>
        </w:r>
      </w:ins>
      <w:ins w:id="364" w:author="Shakil Hussain" w:date="2018-07-29T13:58:00Z">
        <w:r w:rsidR="00A516FA" w:rsidRPr="0010650C">
          <w:rPr>
            <w:rFonts w:cs="Times New Roman"/>
            <w:color w:val="000000" w:themeColor="text1"/>
            <w:szCs w:val="24"/>
            <w:shd w:val="clear" w:color="auto" w:fill="FFFFFF"/>
            <w:rPrChange w:id="365" w:author="Shakil Hussain" w:date="2018-07-29T13:59:00Z">
              <w:rPr>
                <w:rFonts w:ascii="Helvetica" w:hAnsi="Helvetica"/>
                <w:color w:val="333333"/>
                <w:sz w:val="32"/>
                <w:szCs w:val="32"/>
                <w:shd w:val="clear" w:color="auto" w:fill="FFFFFF"/>
              </w:rPr>
            </w:rPrChange>
          </w:rPr>
          <w:t>Dr.T. Ilamparith</w:t>
        </w:r>
      </w:ins>
      <w:ins w:id="366" w:author="Dana de Jong" w:date="2018-07-29T14:14:00Z">
        <w:r w:rsidR="00615D5F" w:rsidRPr="0010650C">
          <w:rPr>
            <w:rFonts w:cs="Times New Roman"/>
            <w:color w:val="000000" w:themeColor="text1"/>
            <w:szCs w:val="24"/>
            <w:shd w:val="clear" w:color="auto" w:fill="FFFFFF"/>
            <w:rPrChange w:id="367" w:author="Dana de Jong" w:date="2018-08-01T15:43:00Z">
              <w:rPr>
                <w:rFonts w:cs="Times New Roman"/>
                <w:color w:val="333333"/>
                <w:szCs w:val="24"/>
                <w:shd w:val="clear" w:color="auto" w:fill="FFFFFF"/>
              </w:rPr>
            </w:rPrChange>
          </w:rPr>
          <w:t xml:space="preserve">i, for </w:t>
        </w:r>
      </w:ins>
      <w:ins w:id="368" w:author="Shakil Hussain" w:date="2018-07-29T13:58:00Z">
        <w:del w:id="369" w:author="Dana de Jong" w:date="2018-07-29T14:14:00Z">
          <w:r w:rsidR="00A516FA" w:rsidRPr="0010650C" w:rsidDel="00615D5F">
            <w:rPr>
              <w:rFonts w:cs="Times New Roman"/>
              <w:color w:val="000000" w:themeColor="text1"/>
              <w:szCs w:val="24"/>
              <w:shd w:val="clear" w:color="auto" w:fill="FFFFFF"/>
              <w:rPrChange w:id="370" w:author="Shakil Hussain" w:date="2018-07-29T13:59:00Z">
                <w:rPr>
                  <w:rFonts w:ascii="Helvetica" w:hAnsi="Helvetica"/>
                  <w:color w:val="333333"/>
                  <w:sz w:val="32"/>
                  <w:szCs w:val="32"/>
                  <w:shd w:val="clear" w:color="auto" w:fill="FFFFFF"/>
                </w:rPr>
              </w:rPrChange>
            </w:rPr>
            <w:delText>i</w:delText>
          </w:r>
        </w:del>
      </w:ins>
      <w:ins w:id="371" w:author="Shakil Hussain" w:date="2018-07-29T13:59:00Z">
        <w:del w:id="372" w:author="Dana de Jong" w:date="2018-07-29T14:13:00Z">
          <w:r w:rsidR="00A516FA" w:rsidRPr="0010650C" w:rsidDel="00615D5F">
            <w:rPr>
              <w:rFonts w:cs="Times New Roman"/>
              <w:color w:val="000000" w:themeColor="text1"/>
              <w:szCs w:val="24"/>
              <w:shd w:val="clear" w:color="auto" w:fill="FFFFFF"/>
              <w:rPrChange w:id="373" w:author="Dana de Jong" w:date="2018-08-01T15:43:00Z">
                <w:rPr>
                  <w:rFonts w:cs="Times New Roman"/>
                  <w:color w:val="333333"/>
                  <w:szCs w:val="24"/>
                  <w:shd w:val="clear" w:color="auto" w:fill="FFFFFF"/>
                </w:rPr>
              </w:rPrChange>
            </w:rPr>
            <w:delText xml:space="preserve">, </w:delText>
          </w:r>
        </w:del>
      </w:ins>
      <w:ins w:id="374" w:author="Dana de Jong" w:date="2018-07-22T16:22:00Z">
        <w:del w:id="375" w:author="Shakil Hussain" w:date="2018-07-29T14:02:00Z">
          <w:r w:rsidR="008D050F" w:rsidRPr="0010650C" w:rsidDel="009316E1">
            <w:rPr>
              <w:rFonts w:cs="Times New Roman"/>
              <w:color w:val="000000" w:themeColor="text1"/>
              <w:szCs w:val="24"/>
              <w:rPrChange w:id="376" w:author="Dana de Jong" w:date="2018-08-01T15:43:00Z">
                <w:rPr>
                  <w:rFonts w:cs="Times New Roman"/>
                  <w:szCs w:val="24"/>
                </w:rPr>
              </w:rPrChange>
            </w:rPr>
            <w:delText xml:space="preserve"> </w:delText>
          </w:r>
          <w:r w:rsidR="008D050F" w:rsidRPr="0010650C">
            <w:rPr>
              <w:rFonts w:cs="Times New Roman"/>
              <w:color w:val="000000" w:themeColor="text1"/>
              <w:szCs w:val="24"/>
              <w:rPrChange w:id="377" w:author="Dana de Jong" w:date="2018-08-01T15:43:00Z">
                <w:rPr>
                  <w:rFonts w:cs="Times New Roman"/>
                  <w:szCs w:val="24"/>
                </w:rPr>
              </w:rPrChange>
            </w:rPr>
            <w:delText>the</w:delText>
          </w:r>
          <w:r w:rsidR="008D050F" w:rsidRPr="0010650C">
            <w:rPr>
              <w:color w:val="000000" w:themeColor="text1"/>
              <w:rPrChange w:id="378" w:author="Dana de Jong" w:date="2018-08-01T15:43:00Z">
                <w:rPr/>
              </w:rPrChange>
            </w:rPr>
            <w:delText xml:space="preserve"> teaching assistants</w:delText>
          </w:r>
        </w:del>
      </w:ins>
      <w:ins w:id="379" w:author="Shakil Hussain" w:date="2018-07-29T14:02:00Z">
        <w:del w:id="380" w:author="Dana de Jong" w:date="2018-07-29T14:14:00Z">
          <w:r w:rsidR="009316E1" w:rsidRPr="0010650C" w:rsidDel="00615D5F">
            <w:rPr>
              <w:color w:val="000000" w:themeColor="text1"/>
              <w:rPrChange w:id="381" w:author="Dana de Jong" w:date="2018-08-01T15:43:00Z">
                <w:rPr/>
              </w:rPrChange>
            </w:rPr>
            <w:delText>fo</w:delText>
          </w:r>
        </w:del>
      </w:ins>
      <w:ins w:id="382" w:author="Shakil Hussain" w:date="2018-07-29T14:01:00Z">
        <w:del w:id="383" w:author="Dana de Jong" w:date="2018-07-29T14:14:00Z">
          <w:r w:rsidR="00A516FA" w:rsidRPr="0010650C" w:rsidDel="00615D5F">
            <w:rPr>
              <w:color w:val="000000" w:themeColor="text1"/>
              <w:rPrChange w:id="384" w:author="Dana de Jong" w:date="2018-08-01T15:43:00Z">
                <w:rPr/>
              </w:rPrChange>
            </w:rPr>
            <w:delText>r</w:delText>
          </w:r>
          <w:r w:rsidR="009316E1" w:rsidRPr="0010650C" w:rsidDel="00615D5F">
            <w:rPr>
              <w:color w:val="000000" w:themeColor="text1"/>
              <w:rPrChange w:id="385" w:author="Dana de Jong" w:date="2018-08-01T15:43:00Z">
                <w:rPr/>
              </w:rPrChange>
            </w:rPr>
            <w:delText xml:space="preserve"> </w:delText>
          </w:r>
        </w:del>
      </w:ins>
      <w:ins w:id="386" w:author="Shakil Hussain" w:date="2018-07-29T14:02:00Z">
        <w:r w:rsidR="009316E1" w:rsidRPr="0010650C">
          <w:rPr>
            <w:color w:val="000000" w:themeColor="text1"/>
            <w:rPrChange w:id="387" w:author="Dana de Jong" w:date="2018-08-01T15:43:00Z">
              <w:rPr/>
            </w:rPrChange>
          </w:rPr>
          <w:t xml:space="preserve">his </w:t>
        </w:r>
      </w:ins>
      <w:ins w:id="388" w:author="Shakil Hussain" w:date="2018-07-29T14:05:00Z">
        <w:r w:rsidR="009316E1" w:rsidRPr="0010650C">
          <w:rPr>
            <w:color w:val="000000" w:themeColor="text1"/>
            <w:rPrChange w:id="389" w:author="Dana de Jong" w:date="2018-08-01T15:43:00Z">
              <w:rPr/>
            </w:rPrChange>
          </w:rPr>
          <w:t>tremendous</w:t>
        </w:r>
        <w:r w:rsidR="00DD19D2" w:rsidRPr="0010650C">
          <w:rPr>
            <w:color w:val="000000" w:themeColor="text1"/>
            <w:rPrChange w:id="390" w:author="Dana de Jong" w:date="2018-08-01T15:43:00Z">
              <w:rPr/>
            </w:rPrChange>
          </w:rPr>
          <w:t xml:space="preserve"> </w:t>
        </w:r>
      </w:ins>
      <w:ins w:id="391" w:author="Shakil Hussain" w:date="2018-07-29T14:04:00Z">
        <w:r w:rsidR="00DD19D2" w:rsidRPr="0010650C">
          <w:rPr>
            <w:color w:val="000000" w:themeColor="text1"/>
            <w:rPrChange w:id="392" w:author="Dana de Jong" w:date="2018-08-01T15:43:00Z">
              <w:rPr/>
            </w:rPrChange>
          </w:rPr>
          <w:t>effort put into developing and running the course</w:t>
        </w:r>
      </w:ins>
      <w:ins w:id="393" w:author="Shakil Hussain" w:date="2018-07-29T14:03:00Z">
        <w:r w:rsidR="009316E1" w:rsidRPr="0010650C">
          <w:rPr>
            <w:color w:val="000000" w:themeColor="text1"/>
            <w:rPrChange w:id="394" w:author="Dana de Jong" w:date="2018-08-01T15:43:00Z">
              <w:rPr/>
            </w:rPrChange>
          </w:rPr>
          <w:t>. Furthermore, thanks to all the teaching assistants</w:t>
        </w:r>
      </w:ins>
      <w:ins w:id="395" w:author="Dana de Jong" w:date="2018-07-22T16:18:00Z">
        <w:r w:rsidR="00DD19D2" w:rsidRPr="0010650C">
          <w:rPr>
            <w:color w:val="000000" w:themeColor="text1"/>
            <w:rPrChange w:id="396" w:author="Dana de Jong" w:date="2018-08-01T15:43:00Z">
              <w:rPr/>
            </w:rPrChange>
          </w:rPr>
          <w:t xml:space="preserve"> </w:t>
        </w:r>
      </w:ins>
      <w:ins w:id="397" w:author="Shakil Hussain" w:date="2018-07-29T14:04:00Z">
        <w:r w:rsidR="009316E1" w:rsidRPr="0010650C">
          <w:rPr>
            <w:color w:val="000000" w:themeColor="text1"/>
            <w:rPrChange w:id="398" w:author="Dana de Jong" w:date="2018-08-01T15:43:00Z">
              <w:rPr/>
            </w:rPrChange>
          </w:rPr>
          <w:t>for their</w:t>
        </w:r>
      </w:ins>
      <w:ins w:id="399" w:author="Shakil Hussain" w:date="2018-07-29T14:05:00Z">
        <w:r w:rsidR="009316E1" w:rsidRPr="0010650C">
          <w:rPr>
            <w:color w:val="000000" w:themeColor="text1"/>
            <w:rPrChange w:id="400" w:author="Dana de Jong" w:date="2018-08-01T15:43:00Z">
              <w:rPr/>
            </w:rPrChange>
          </w:rPr>
          <w:t xml:space="preserve"> support</w:t>
        </w:r>
      </w:ins>
      <w:ins w:id="401" w:author="Dana de Jong" w:date="2018-07-22T16:18:00Z">
        <w:del w:id="402" w:author="Shakil Hussain" w:date="2018-07-29T14:04:00Z">
          <w:r w:rsidR="00DD19D2" w:rsidRPr="0010650C" w:rsidDel="009316E1">
            <w:rPr>
              <w:color w:val="000000" w:themeColor="text1"/>
              <w:rPrChange w:id="403" w:author="Dana de Jong" w:date="2018-08-01T15:43:00Z">
                <w:rPr/>
              </w:rPrChange>
            </w:rPr>
            <w:delText xml:space="preserve">effort put into developing </w:delText>
          </w:r>
        </w:del>
      </w:ins>
      <w:ins w:id="404" w:author="Dana de Jong" w:date="2018-07-22T16:19:00Z">
        <w:del w:id="405" w:author="Shakil Hussain" w:date="2018-07-29T14:04:00Z">
          <w:r w:rsidR="00DD19D2" w:rsidRPr="0010650C" w:rsidDel="009316E1">
            <w:rPr>
              <w:color w:val="000000" w:themeColor="text1"/>
              <w:rPrChange w:id="406" w:author="Dana de Jong" w:date="2018-08-01T15:43:00Z">
                <w:rPr/>
              </w:rPrChange>
            </w:rPr>
            <w:delText>and running the course</w:delText>
          </w:r>
        </w:del>
        <w:r w:rsidR="00DD19D2" w:rsidRPr="0010650C">
          <w:rPr>
            <w:color w:val="000000" w:themeColor="text1"/>
            <w:rPrChange w:id="407" w:author="Dana de Jong" w:date="2018-08-01T15:43:00Z">
              <w:rPr/>
            </w:rPrChange>
          </w:rPr>
          <w:t>,</w:t>
        </w:r>
      </w:ins>
      <w:ins w:id="408" w:author="Dana de Jong" w:date="2018-07-22T16:22:00Z">
        <w:r w:rsidR="008D050F" w:rsidRPr="0010650C">
          <w:rPr>
            <w:color w:val="000000" w:themeColor="text1"/>
            <w:rPrChange w:id="409" w:author="Dana de Jong" w:date="2018-08-01T15:43:00Z">
              <w:rPr/>
            </w:rPrChange>
          </w:rPr>
          <w:t xml:space="preserve"> </w:t>
        </w:r>
      </w:ins>
      <w:ins w:id="410" w:author="Dana de Jong" w:date="2018-07-22T16:19:00Z">
        <w:r w:rsidR="00DD19D2" w:rsidRPr="0010650C">
          <w:rPr>
            <w:color w:val="000000" w:themeColor="text1"/>
            <w:rPrChange w:id="411" w:author="Dana de Jong" w:date="2018-08-01T15:43:00Z">
              <w:rPr/>
            </w:rPrChange>
          </w:rPr>
          <w:t>the</w:t>
        </w:r>
      </w:ins>
      <w:ins w:id="412" w:author="Shakil Hussain" w:date="2018-07-29T14:06:00Z">
        <w:r w:rsidR="009316E1" w:rsidRPr="0010650C">
          <w:rPr>
            <w:color w:val="000000" w:themeColor="text1"/>
            <w:rPrChange w:id="413" w:author="Dana de Jong" w:date="2018-08-01T15:43:00Z">
              <w:rPr/>
            </w:rPrChange>
          </w:rPr>
          <w:t xml:space="preserve"> ECE department for</w:t>
        </w:r>
        <w:r w:rsidR="008D050F" w:rsidRPr="0010650C">
          <w:rPr>
            <w:color w:val="000000" w:themeColor="text1"/>
            <w:rPrChange w:id="414" w:author="Dana de Jong" w:date="2018-08-01T15:43:00Z">
              <w:rPr/>
            </w:rPrChange>
          </w:rPr>
          <w:t xml:space="preserve"> </w:t>
        </w:r>
        <w:r w:rsidR="00DD19D2" w:rsidRPr="0010650C">
          <w:rPr>
            <w:color w:val="000000" w:themeColor="text1"/>
            <w:rPrChange w:id="415" w:author="Dana de Jong" w:date="2018-08-01T15:43:00Z">
              <w:rPr/>
            </w:rPrChange>
          </w:rPr>
          <w:t>the</w:t>
        </w:r>
      </w:ins>
      <w:ins w:id="416" w:author="Dana de Jong" w:date="2018-07-22T16:19:00Z">
        <w:r w:rsidR="00DD19D2" w:rsidRPr="0010650C">
          <w:rPr>
            <w:color w:val="000000" w:themeColor="text1"/>
            <w:rPrChange w:id="417" w:author="Dana de Jong" w:date="2018-08-01T15:43:00Z">
              <w:rPr/>
            </w:rPrChange>
          </w:rPr>
          <w:t xml:space="preserve"> financial support</w:t>
        </w:r>
        <w:del w:id="418" w:author="Shakil Hussain" w:date="2018-07-29T14:06:00Z">
          <w:r w:rsidR="00DD19D2" w:rsidRPr="0010650C">
            <w:rPr>
              <w:color w:val="000000" w:themeColor="text1"/>
              <w:rPrChange w:id="419" w:author="Dana de Jong" w:date="2018-08-01T15:43:00Z">
                <w:rPr/>
              </w:rPrChange>
            </w:rPr>
            <w:delText xml:space="preserve"> </w:delText>
          </w:r>
        </w:del>
      </w:ins>
      <w:ins w:id="420" w:author="Dana de Jong" w:date="2018-07-22T16:20:00Z">
        <w:del w:id="421" w:author="Shakil Hussain" w:date="2018-07-29T14:06:00Z">
          <w:r w:rsidR="008D050F" w:rsidRPr="0010650C">
            <w:rPr>
              <w:color w:val="000000" w:themeColor="text1"/>
              <w:rPrChange w:id="422" w:author="Dana de Jong" w:date="2018-08-01T15:43:00Z">
                <w:rPr/>
              </w:rPrChange>
            </w:rPr>
            <w:delText>by the reimbursement claim</w:delText>
          </w:r>
        </w:del>
        <w:r w:rsidR="008D050F" w:rsidRPr="0010650C">
          <w:rPr>
            <w:color w:val="000000" w:themeColor="text1"/>
            <w:rPrChange w:id="423" w:author="Dana de Jong" w:date="2018-08-01T15:43:00Z">
              <w:rPr/>
            </w:rPrChange>
          </w:rPr>
          <w:t xml:space="preserve"> that helped fund the project</w:t>
        </w:r>
      </w:ins>
      <w:ins w:id="424" w:author="Dana de Jong" w:date="2018-07-22T16:38:00Z">
        <w:r w:rsidR="00963A32" w:rsidRPr="0010650C">
          <w:rPr>
            <w:color w:val="000000" w:themeColor="text1"/>
            <w:rPrChange w:id="425" w:author="Dana de Jong" w:date="2018-08-01T15:43:00Z">
              <w:rPr/>
            </w:rPrChange>
          </w:rPr>
          <w:t>, and the reserved laboratory space for conducting work on the project.</w:t>
        </w:r>
      </w:ins>
      <w:ins w:id="426" w:author="Dana de Jong" w:date="2018-07-22T16:39:00Z">
        <w:r w:rsidR="00963A32" w:rsidRPr="0010650C">
          <w:rPr>
            <w:color w:val="000000" w:themeColor="text1"/>
            <w:rPrChange w:id="427" w:author="Dana de Jong" w:date="2018-08-01T15:43:00Z">
              <w:rPr/>
            </w:rPrChange>
          </w:rPr>
          <w:t xml:space="preserve"> </w:t>
        </w:r>
      </w:ins>
      <w:ins w:id="428" w:author="Dana de Jong" w:date="2018-07-22T16:35:00Z">
        <w:r w:rsidR="00A8224D" w:rsidRPr="0010650C">
          <w:rPr>
            <w:color w:val="000000" w:themeColor="text1"/>
            <w:rPrChange w:id="429" w:author="Dana de Jong" w:date="2018-08-01T15:43:00Z">
              <w:rPr/>
            </w:rPrChange>
          </w:rPr>
          <w:t>Finally</w:t>
        </w:r>
      </w:ins>
      <w:ins w:id="430" w:author="Dana de Jong" w:date="2018-07-22T16:10:00Z">
        <w:r w:rsidR="00D16BCC" w:rsidRPr="0010650C">
          <w:rPr>
            <w:color w:val="000000" w:themeColor="text1"/>
            <w:rPrChange w:id="431" w:author="Dana de Jong" w:date="2018-08-01T15:43:00Z">
              <w:rPr/>
            </w:rPrChange>
          </w:rPr>
          <w:t>,</w:t>
        </w:r>
      </w:ins>
      <w:ins w:id="432" w:author="Dana de Jong" w:date="2018-07-22T16:08:00Z">
        <w:r w:rsidR="00E3515E" w:rsidRPr="0010650C">
          <w:rPr>
            <w:color w:val="000000" w:themeColor="text1"/>
            <w:rPrChange w:id="433" w:author="Dana de Jong" w:date="2018-08-01T15:43:00Z">
              <w:rPr/>
            </w:rPrChange>
          </w:rPr>
          <w:t xml:space="preserve"> we would like to acknowledge any assistance provided by the laboratory technicians in helping us troubleshoot problems encountered. </w:t>
        </w:r>
      </w:ins>
      <w:ins w:id="434" w:author="Dana de Jong" w:date="2018-07-22T16:53:00Z">
        <w:r w:rsidR="00E828D5" w:rsidRPr="0010650C">
          <w:rPr>
            <w:color w:val="000000" w:themeColor="text1"/>
            <w:rPrChange w:id="435" w:author="Dana de Jong" w:date="2018-08-01T15:43:00Z">
              <w:rPr/>
            </w:rPrChange>
          </w:rPr>
          <w:t>Overall, t</w:t>
        </w:r>
      </w:ins>
      <w:ins w:id="436" w:author="Dana de Jong" w:date="2018-07-22T16:39:00Z">
        <w:r w:rsidR="00963A32" w:rsidRPr="0010650C">
          <w:rPr>
            <w:color w:val="000000" w:themeColor="text1"/>
            <w:rPrChange w:id="437" w:author="Dana de Jong" w:date="2018-08-01T15:43:00Z">
              <w:rPr/>
            </w:rPrChange>
          </w:rPr>
          <w:t>h</w:t>
        </w:r>
      </w:ins>
      <w:ins w:id="438" w:author="Dana de Jong" w:date="2018-07-22T16:50:00Z">
        <w:r w:rsidR="00E828D5" w:rsidRPr="0010650C">
          <w:rPr>
            <w:color w:val="000000" w:themeColor="text1"/>
            <w:rPrChange w:id="439" w:author="Dana de Jong" w:date="2018-08-01T15:43:00Z">
              <w:rPr/>
            </w:rPrChange>
          </w:rPr>
          <w:t xml:space="preserve">is course provided valuable opportunity towards collaborating on and </w:t>
        </w:r>
      </w:ins>
      <w:ins w:id="440" w:author="Dana de Jong" w:date="2018-07-22T16:51:00Z">
        <w:r w:rsidR="00E828D5" w:rsidRPr="0010650C">
          <w:rPr>
            <w:color w:val="000000" w:themeColor="text1"/>
            <w:rPrChange w:id="441" w:author="Dana de Jong" w:date="2018-08-01T15:43:00Z">
              <w:rPr/>
            </w:rPrChange>
          </w:rPr>
          <w:t>communicating a</w:t>
        </w:r>
      </w:ins>
      <w:ins w:id="442" w:author="Dana de Jong" w:date="2018-07-22T16:53:00Z">
        <w:r w:rsidR="00E828D5" w:rsidRPr="0010650C">
          <w:rPr>
            <w:color w:val="000000" w:themeColor="text1"/>
            <w:rPrChange w:id="443" w:author="Dana de Jong" w:date="2018-08-01T15:43:00Z">
              <w:rPr/>
            </w:rPrChange>
          </w:rPr>
          <w:t xml:space="preserve"> technical </w:t>
        </w:r>
      </w:ins>
      <w:ins w:id="444" w:author="Dana de Jong" w:date="2018-07-22T16:51:00Z">
        <w:r w:rsidR="00E828D5" w:rsidRPr="0010650C">
          <w:rPr>
            <w:color w:val="000000" w:themeColor="text1"/>
            <w:rPrChange w:id="445" w:author="Dana de Jong" w:date="2018-08-01T15:43:00Z">
              <w:rPr/>
            </w:rPrChange>
          </w:rPr>
          <w:t xml:space="preserve">engineering </w:t>
        </w:r>
      </w:ins>
      <w:ins w:id="446" w:author="Dana de Jong" w:date="2018-07-22T16:53:00Z">
        <w:r w:rsidR="00E828D5" w:rsidRPr="0010650C">
          <w:rPr>
            <w:color w:val="000000" w:themeColor="text1"/>
            <w:rPrChange w:id="447" w:author="Dana de Jong" w:date="2018-08-01T15:43:00Z">
              <w:rPr/>
            </w:rPrChange>
          </w:rPr>
          <w:t>project</w:t>
        </w:r>
      </w:ins>
      <w:ins w:id="448" w:author="Dana de Jong" w:date="2018-07-22T16:51:00Z">
        <w:r w:rsidR="00E828D5" w:rsidRPr="0010650C">
          <w:rPr>
            <w:color w:val="000000" w:themeColor="text1"/>
            <w:rPrChange w:id="449" w:author="Dana de Jong" w:date="2018-08-01T15:43:00Z">
              <w:rPr/>
            </w:rPrChange>
          </w:rPr>
          <w:t xml:space="preserve"> that </w:t>
        </w:r>
        <w:r w:rsidR="00881F78" w:rsidRPr="0010650C">
          <w:rPr>
            <w:color w:val="000000" w:themeColor="text1"/>
            <w:rPrChange w:id="450" w:author="Dana de Jong" w:date="2018-08-01T15:43:00Z">
              <w:rPr/>
            </w:rPrChange>
          </w:rPr>
          <w:t>integrate</w:t>
        </w:r>
      </w:ins>
      <w:ins w:id="451" w:author="Dana de Jong" w:date="2018-07-22T17:00:00Z">
        <w:r w:rsidR="00881F78" w:rsidRPr="0010650C">
          <w:rPr>
            <w:color w:val="000000" w:themeColor="text1"/>
            <w:rPrChange w:id="452" w:author="Dana de Jong" w:date="2018-08-01T15:43:00Z">
              <w:rPr/>
            </w:rPrChange>
          </w:rPr>
          <w:t>s</w:t>
        </w:r>
      </w:ins>
      <w:ins w:id="453" w:author="Dana de Jong" w:date="2018-07-22T16:51:00Z">
        <w:r w:rsidR="00E828D5" w:rsidRPr="0010650C">
          <w:rPr>
            <w:color w:val="000000" w:themeColor="text1"/>
            <w:rPrChange w:id="454" w:author="Dana de Jong" w:date="2018-08-01T15:43:00Z">
              <w:rPr/>
            </w:rPrChange>
          </w:rPr>
          <w:t xml:space="preserve"> various important elements of theory and application encountered over the course of this degree</w:t>
        </w:r>
      </w:ins>
      <w:ins w:id="455" w:author="Dana de Jong" w:date="2018-07-22T16:55:00Z">
        <w:r w:rsidR="00E828D5" w:rsidRPr="0010650C">
          <w:rPr>
            <w:color w:val="000000" w:themeColor="text1"/>
            <w:rPrChange w:id="456" w:author="Dana de Jong" w:date="2018-08-01T15:43:00Z">
              <w:rPr/>
            </w:rPrChange>
          </w:rPr>
          <w:t>. F</w:t>
        </w:r>
      </w:ins>
      <w:ins w:id="457" w:author="Dana de Jong" w:date="2018-07-22T16:54:00Z">
        <w:r w:rsidR="00E828D5" w:rsidRPr="0010650C">
          <w:rPr>
            <w:color w:val="000000" w:themeColor="text1"/>
            <w:rPrChange w:id="458" w:author="Dana de Jong" w:date="2018-08-01T15:43:00Z">
              <w:rPr/>
            </w:rPrChange>
          </w:rPr>
          <w:t xml:space="preserve">or this </w:t>
        </w:r>
      </w:ins>
      <w:ins w:id="459" w:author="Dana de Jong" w:date="2018-07-22T16:55:00Z">
        <w:r w:rsidR="00E828D5" w:rsidRPr="0010650C">
          <w:rPr>
            <w:color w:val="000000" w:themeColor="text1"/>
            <w:rPrChange w:id="460" w:author="Dana de Jong" w:date="2018-08-01T15:43:00Z">
              <w:rPr/>
            </w:rPrChange>
          </w:rPr>
          <w:t>opportunity,</w:t>
        </w:r>
      </w:ins>
      <w:ins w:id="461" w:author="Dana de Jong" w:date="2018-07-22T16:54:00Z">
        <w:r w:rsidR="00E828D5" w:rsidRPr="0010650C">
          <w:rPr>
            <w:color w:val="000000" w:themeColor="text1"/>
            <w:rPrChange w:id="462" w:author="Dana de Jong" w:date="2018-08-01T15:43:00Z">
              <w:rPr/>
            </w:rPrChange>
          </w:rPr>
          <w:t xml:space="preserve"> our team would like to </w:t>
        </w:r>
      </w:ins>
      <w:ins w:id="463" w:author="Dana de Jong" w:date="2018-07-22T16:57:00Z">
        <w:r w:rsidR="00FC6095" w:rsidRPr="0010650C">
          <w:rPr>
            <w:color w:val="000000" w:themeColor="text1"/>
            <w:rPrChange w:id="464" w:author="Dana de Jong" w:date="2018-08-01T15:43:00Z">
              <w:rPr/>
            </w:rPrChange>
          </w:rPr>
          <w:t>extend</w:t>
        </w:r>
      </w:ins>
      <w:ins w:id="465" w:author="Dana de Jong" w:date="2018-07-22T16:55:00Z">
        <w:r w:rsidR="005A6E45" w:rsidRPr="0010650C">
          <w:rPr>
            <w:color w:val="000000" w:themeColor="text1"/>
            <w:rPrChange w:id="466" w:author="Dana de Jong" w:date="2018-08-01T15:43:00Z">
              <w:rPr/>
            </w:rPrChange>
          </w:rPr>
          <w:t xml:space="preserve"> sincere thanks to</w:t>
        </w:r>
      </w:ins>
      <w:ins w:id="467" w:author="Dana de Jong" w:date="2018-07-22T16:54:00Z">
        <w:r w:rsidR="00E828D5" w:rsidRPr="0010650C">
          <w:rPr>
            <w:color w:val="000000" w:themeColor="text1"/>
            <w:rPrChange w:id="468" w:author="Dana de Jong" w:date="2018-08-01T15:43:00Z">
              <w:rPr/>
            </w:rPrChange>
          </w:rPr>
          <w:t xml:space="preserve"> </w:t>
        </w:r>
        <w:del w:id="469" w:author="Dalton B" w:date="2018-07-31T21:04:00Z">
          <w:r w:rsidR="00E828D5" w:rsidRPr="0010650C">
            <w:rPr>
              <w:color w:val="000000" w:themeColor="text1"/>
              <w:rPrChange w:id="470" w:author="Dana de Jong" w:date="2018-08-01T15:43:00Z">
                <w:rPr/>
              </w:rPrChange>
            </w:rPr>
            <w:delText xml:space="preserve">all </w:delText>
          </w:r>
          <w:commentRangeStart w:id="471"/>
          <w:commentRangeStart w:id="472"/>
          <w:r w:rsidR="00E828D5" w:rsidRPr="0010650C">
            <w:rPr>
              <w:color w:val="000000" w:themeColor="text1"/>
              <w:rPrChange w:id="473" w:author="Dana de Jong" w:date="2018-08-01T15:43:00Z">
                <w:rPr/>
              </w:rPrChange>
            </w:rPr>
            <w:delText>of</w:delText>
          </w:r>
        </w:del>
      </w:ins>
      <w:ins w:id="474" w:author="Dalton B" w:date="2018-07-31T21:04:00Z">
        <w:r w:rsidR="00B526FC" w:rsidRPr="0010650C">
          <w:rPr>
            <w:color w:val="000000" w:themeColor="text1"/>
            <w:rPrChange w:id="475" w:author="Dana de Jong" w:date="2018-08-01T15:43:00Z">
              <w:rPr/>
            </w:rPrChange>
          </w:rPr>
          <w:t>all</w:t>
        </w:r>
      </w:ins>
      <w:ins w:id="476" w:author="Dana de Jong" w:date="2018-07-22T16:54:00Z">
        <w:r w:rsidR="00E828D5" w:rsidRPr="0010650C">
          <w:rPr>
            <w:color w:val="000000" w:themeColor="text1"/>
            <w:rPrChange w:id="477" w:author="Dana de Jong" w:date="2018-08-01T15:43:00Z">
              <w:rPr/>
            </w:rPrChange>
          </w:rPr>
          <w:t xml:space="preserve"> </w:t>
        </w:r>
      </w:ins>
      <w:commentRangeEnd w:id="471"/>
      <w:r w:rsidR="009D0BB8" w:rsidRPr="0010650C">
        <w:rPr>
          <w:rStyle w:val="CommentReference"/>
          <w:color w:val="000000" w:themeColor="text1"/>
          <w:rPrChange w:id="478" w:author="Dana de Jong" w:date="2018-08-01T15:43:00Z">
            <w:rPr>
              <w:rStyle w:val="CommentReference"/>
            </w:rPr>
          </w:rPrChange>
        </w:rPr>
        <w:commentReference w:id="471"/>
      </w:r>
      <w:commentRangeEnd w:id="472"/>
      <w:r w:rsidR="00B526FC" w:rsidRPr="0010650C">
        <w:rPr>
          <w:rStyle w:val="CommentReference"/>
          <w:color w:val="000000" w:themeColor="text1"/>
          <w:rPrChange w:id="479" w:author="Dana de Jong" w:date="2018-08-01T15:43:00Z">
            <w:rPr>
              <w:rStyle w:val="CommentReference"/>
            </w:rPr>
          </w:rPrChange>
        </w:rPr>
        <w:commentReference w:id="472"/>
      </w:r>
      <w:ins w:id="480" w:author="Dana de Jong" w:date="2018-07-22T16:54:00Z">
        <w:r w:rsidR="00E828D5" w:rsidRPr="0010650C">
          <w:rPr>
            <w:color w:val="000000" w:themeColor="text1"/>
            <w:rPrChange w:id="481" w:author="Dana de Jong" w:date="2018-08-01T15:43:00Z">
              <w:rPr/>
            </w:rPrChange>
          </w:rPr>
          <w:t>those responsible in making it possible.</w:t>
        </w:r>
      </w:ins>
      <w:commentRangeEnd w:id="295"/>
      <w:r w:rsidR="00B20DFE" w:rsidRPr="0010650C">
        <w:rPr>
          <w:rStyle w:val="CommentReference"/>
          <w:color w:val="000000" w:themeColor="text1"/>
          <w:rPrChange w:id="482" w:author="Dana de Jong" w:date="2018-08-01T15:43:00Z">
            <w:rPr>
              <w:rStyle w:val="CommentReference"/>
            </w:rPr>
          </w:rPrChange>
        </w:rPr>
        <w:commentReference w:id="295"/>
      </w:r>
    </w:p>
    <w:p w14:paraId="66ACA4CA" w14:textId="083AD265" w:rsidR="0033581D" w:rsidRDefault="0033581D">
      <w:pPr>
        <w:rPr>
          <w:ins w:id="483" w:author="Dalton B" w:date="2018-07-28T17:43:00Z"/>
        </w:rPr>
      </w:pPr>
      <w:ins w:id="484" w:author="Dalton B" w:date="2018-07-28T17:43:00Z">
        <w:r>
          <w:br w:type="page"/>
        </w:r>
      </w:ins>
    </w:p>
    <w:p w14:paraId="53A62D94" w14:textId="175A88BD" w:rsidR="0033581D" w:rsidDel="0033581D" w:rsidRDefault="0033581D">
      <w:pPr>
        <w:pStyle w:val="Heading1"/>
        <w:rPr>
          <w:del w:id="485" w:author="Dalton B" w:date="2018-07-28T17:43:00Z"/>
        </w:rPr>
        <w:pPrChange w:id="486" w:author="Dana de Jong" w:date="2018-07-22T16:56:00Z">
          <w:pPr/>
        </w:pPrChange>
      </w:pPr>
    </w:p>
    <w:p w14:paraId="288593E8" w14:textId="77777777" w:rsidR="004E1BC9" w:rsidRPr="009E6E6E" w:rsidRDefault="005F1123" w:rsidP="00DC1A5B">
      <w:pPr>
        <w:pStyle w:val="Heading1"/>
      </w:pPr>
      <w:bookmarkStart w:id="487" w:name="_2yo0s6h1lsgq" w:colFirst="0" w:colLast="0"/>
      <w:bookmarkStart w:id="488" w:name="_Toc520039003"/>
      <w:bookmarkStart w:id="489" w:name="_Toc520039375"/>
      <w:bookmarkStart w:id="490" w:name="_Toc520041283"/>
      <w:bookmarkStart w:id="491" w:name="_Toc520040730"/>
      <w:bookmarkStart w:id="492" w:name="_Toc520289711"/>
      <w:bookmarkStart w:id="493" w:name="_Toc520289840"/>
      <w:bookmarkStart w:id="494" w:name="_Toc520289888"/>
      <w:bookmarkStart w:id="495" w:name="_Toc520293522"/>
      <w:bookmarkStart w:id="496" w:name="_Toc520291947"/>
      <w:bookmarkStart w:id="497" w:name="_Toc520291971"/>
      <w:bookmarkStart w:id="498" w:name="_Toc520502295"/>
      <w:bookmarkStart w:id="499" w:name="_Toc520564548"/>
      <w:bookmarkStart w:id="500" w:name="_Toc520567488"/>
      <w:bookmarkStart w:id="501" w:name="_Toc520568192"/>
      <w:bookmarkStart w:id="502" w:name="_Toc520568830"/>
      <w:bookmarkStart w:id="503" w:name="_Toc520570313"/>
      <w:bookmarkStart w:id="504" w:name="_Toc520570552"/>
      <w:bookmarkStart w:id="505" w:name="_Toc520571460"/>
      <w:bookmarkStart w:id="506" w:name="_Toc520572240"/>
      <w:bookmarkStart w:id="507" w:name="_Toc520572910"/>
      <w:bookmarkStart w:id="508" w:name="_Toc520573074"/>
      <w:bookmarkStart w:id="509" w:name="_Toc520574764"/>
      <w:bookmarkStart w:id="510" w:name="_Toc520655913"/>
      <w:bookmarkStart w:id="511" w:name="_Toc520659538"/>
      <w:bookmarkStart w:id="512" w:name="_Toc520838835"/>
      <w:bookmarkStart w:id="513" w:name="_Toc520881969"/>
      <w:bookmarkStart w:id="514" w:name="_Toc520892409"/>
      <w:bookmarkEnd w:id="487"/>
      <w:r w:rsidRPr="009E6E6E">
        <w:t>Executive Summary</w:t>
      </w:r>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27880473" w14:textId="77777777" w:rsidR="004E1BC9" w:rsidRDefault="005F1123" w:rsidP="00F870E3">
      <w:pPr>
        <w:rPr>
          <w:del w:id="515" w:author="Dana de Jong" w:date="2018-07-31T02:15:00Z"/>
        </w:rPr>
      </w:pPr>
      <w:r>
        <w:t xml:space="preserve"> </w:t>
      </w:r>
    </w:p>
    <w:p w14:paraId="14E8BCB6" w14:textId="7F5060CB" w:rsidR="00735993" w:rsidRDefault="005F1123">
      <w:pPr>
        <w:ind w:firstLine="0"/>
        <w:rPr>
          <w:ins w:id="516" w:author="Dan Kot" w:date="2018-07-29T20:21:00Z"/>
          <w:del w:id="517" w:author="Dana de Jong" w:date="2018-07-31T01:49:00Z"/>
        </w:rPr>
        <w:pPrChange w:id="518" w:author="Dana de Jong" w:date="2018-07-31T11:25:00Z">
          <w:pPr/>
        </w:pPrChange>
      </w:pPr>
      <w:del w:id="519" w:author="Dana de Jong" w:date="2018-07-28T19:27:00Z">
        <w:r>
          <w:delText xml:space="preserve">        </w:delText>
        </w:r>
        <w:r>
          <w:tab/>
        </w:r>
      </w:del>
      <w:del w:id="520" w:author="Dana de Jong" w:date="2018-07-31T01:49:00Z">
        <w:r w:rsidRPr="0098094B">
          <w:delText xml:space="preserve">An executive summary is a single page or single paragraph description of the work. </w:delText>
        </w:r>
      </w:del>
    </w:p>
    <w:p w14:paraId="6B1AD363" w14:textId="499E5504" w:rsidR="00735993" w:rsidRDefault="00735993">
      <w:pPr>
        <w:ind w:firstLine="0"/>
        <w:rPr>
          <w:ins w:id="521" w:author="Dan Kot" w:date="2018-07-29T20:21:00Z"/>
          <w:del w:id="522" w:author="Dana de Jong" w:date="2018-07-31T01:49:00Z"/>
        </w:rPr>
        <w:pPrChange w:id="523" w:author="Dana de Jong" w:date="2018-07-31T11:25:00Z">
          <w:pPr/>
        </w:pPrChange>
      </w:pPr>
    </w:p>
    <w:p w14:paraId="64BFDAEC" w14:textId="5A304B4D" w:rsidR="00735993" w:rsidRDefault="00735993">
      <w:pPr>
        <w:ind w:firstLine="0"/>
        <w:rPr>
          <w:ins w:id="524" w:author="Dan Kot" w:date="2018-07-29T20:21:00Z"/>
          <w:del w:id="525" w:author="Dana de Jong" w:date="2018-07-31T01:49:00Z"/>
        </w:rPr>
        <w:pPrChange w:id="526" w:author="Dana de Jong" w:date="2018-07-31T11:25:00Z">
          <w:pPr/>
        </w:pPrChange>
      </w:pPr>
    </w:p>
    <w:p w14:paraId="1760C69E" w14:textId="01C74C5B" w:rsidR="009725ED" w:rsidDel="004856AF" w:rsidRDefault="005F1123">
      <w:pPr>
        <w:rPr>
          <w:ins w:id="527" w:author="Dana de Jong" w:date="2018-07-31T01:49:00Z"/>
          <w:del w:id="528" w:author="Dan Kot" w:date="2018-07-31T11:32:00Z"/>
        </w:rPr>
      </w:pPr>
      <w:del w:id="529" w:author="Dana de Jong" w:date="2018-07-31T01:49:00Z">
        <w:r w:rsidRPr="0098094B">
          <w:delText xml:space="preserve">The summary starts by </w:delText>
        </w:r>
      </w:del>
    </w:p>
    <w:p w14:paraId="281F6919" w14:textId="24718263" w:rsidR="00347BF0" w:rsidRDefault="005F1123">
      <w:pPr>
        <w:rPr>
          <w:ins w:id="530" w:author="Dan Kot" w:date="2018-07-29T20:23:00Z"/>
          <w:del w:id="531" w:author="Dana de Jong" w:date="2018-07-31T02:15:00Z"/>
        </w:rPr>
      </w:pPr>
      <w:del w:id="532" w:author="Dana de Jong" w:date="2018-07-31T02:15:00Z">
        <w:r w:rsidRPr="0098094B">
          <w:delText xml:space="preserve">highlighting the need for the work done. Then it moves on to describe in brief about the actual work done. Special emphasis is placed on the method used to accomplish the objective. The summary ends by giving an overview of the major outcomes of the work. </w:delText>
        </w:r>
      </w:del>
      <w:del w:id="533" w:author="Dana de Jong" w:date="2018-07-31T01:49:00Z">
        <w:r w:rsidRPr="0098094B">
          <w:delText xml:space="preserve">It is to be noted that the summary will not contain any figures, references, equations or calculations. The purpose of the executive summary is to </w:delText>
        </w:r>
      </w:del>
      <w:del w:id="534" w:author="Dana de Jong" w:date="2018-07-31T02:15:00Z">
        <w:r w:rsidRPr="0098094B">
          <w:delText>capture the essence of your work in a few sentences.</w:delText>
        </w:r>
      </w:del>
    </w:p>
    <w:p w14:paraId="5F08D640" w14:textId="31A3D593" w:rsidR="00516CE6" w:rsidRDefault="00516CE6">
      <w:pPr>
        <w:ind w:firstLine="0"/>
        <w:rPr>
          <w:ins w:id="535" w:author="Dan Kot" w:date="2018-07-29T20:27:00Z"/>
          <w:del w:id="536" w:author="Dana de Jong" w:date="2018-07-31T02:15:00Z"/>
        </w:rPr>
        <w:pPrChange w:id="537" w:author="Dana de Jong" w:date="2018-07-31T11:25:00Z">
          <w:pPr/>
        </w:pPrChange>
      </w:pPr>
    </w:p>
    <w:p w14:paraId="2E90EB4E" w14:textId="07B58DF1" w:rsidR="00516CE6" w:rsidRDefault="00B72E19">
      <w:pPr>
        <w:ind w:firstLine="0"/>
        <w:rPr>
          <w:ins w:id="538" w:author="Dana de Jong" w:date="2018-07-31T01:50:00Z"/>
        </w:rPr>
        <w:pPrChange w:id="539" w:author="Dana de Jong" w:date="2018-07-31T11:25:00Z">
          <w:pPr/>
        </w:pPrChange>
      </w:pPr>
      <w:ins w:id="540" w:author="Dan Kot" w:date="2018-07-29T20:27:00Z">
        <w:del w:id="541" w:author="Dana de Jong" w:date="2018-07-31T02:05:00Z">
          <w:r>
            <w:delText xml:space="preserve">The purpose of this project is to design and build a working revision of </w:delText>
          </w:r>
        </w:del>
      </w:ins>
      <w:ins w:id="542" w:author="Dan Kot" w:date="2018-07-29T20:28:00Z">
        <w:del w:id="543" w:author="Dana de Jong" w:date="2018-07-31T02:05:00Z">
          <w:r w:rsidR="00B01A6B">
            <w:delText xml:space="preserve">USB-controlled motor controller </w:delText>
          </w:r>
        </w:del>
      </w:ins>
      <w:ins w:id="544" w:author="Dan Kot" w:date="2018-07-29T20:27:00Z">
        <w:del w:id="545" w:author="Dana de Jong" w:date="2018-07-31T02:05:00Z">
          <w:r w:rsidR="00B01A6B">
            <w:delText xml:space="preserve">that will be used by the </w:delText>
          </w:r>
        </w:del>
      </w:ins>
      <w:ins w:id="546" w:author="Dan Kot" w:date="2018-07-29T20:28:00Z">
        <w:del w:id="547" w:author="Dana de Jong" w:date="2018-07-31T02:05:00Z">
          <w:r w:rsidR="00B01A6B">
            <w:delText xml:space="preserve">Uvic Robotics Club </w:delText>
          </w:r>
        </w:del>
      </w:ins>
      <w:ins w:id="548" w:author="Dan Kot" w:date="2018-07-29T20:30:00Z">
        <w:del w:id="549" w:author="Dana de Jong" w:date="2018-07-31T02:05:00Z">
          <w:r w:rsidR="00B309D0">
            <w:delText xml:space="preserve">in the 2018 Canadian International Rover Challenge (CIRC). </w:delText>
          </w:r>
        </w:del>
      </w:ins>
      <w:ins w:id="550" w:author="Dan Kot" w:date="2018-07-29T20:32:00Z">
        <w:del w:id="551" w:author="Dana de Jong" w:date="2018-07-31T02:05:00Z">
          <w:r w:rsidR="00112C03">
            <w:delText>The motor controller comprise</w:delText>
          </w:r>
        </w:del>
      </w:ins>
      <w:ins w:id="552" w:author="Dan Kot" w:date="2018-07-29T20:34:00Z">
        <w:del w:id="553" w:author="Dana de Jong" w:date="2018-07-31T02:05:00Z">
          <w:r w:rsidR="001D0DED">
            <w:delText>s</w:delText>
          </w:r>
        </w:del>
      </w:ins>
      <w:ins w:id="554" w:author="Dan Kot" w:date="2018-07-29T20:32:00Z">
        <w:del w:id="555" w:author="Dana de Jong" w:date="2018-07-31T02:05:00Z">
          <w:r w:rsidR="00112C03">
            <w:delText xml:space="preserve"> of a H-bridge, protection circuitry and a microcontroller</w:delText>
          </w:r>
        </w:del>
      </w:ins>
      <w:ins w:id="556" w:author="Dan Kot" w:date="2018-07-29T20:33:00Z">
        <w:del w:id="557" w:author="Dana de Jong" w:date="2018-07-31T02:05:00Z">
          <w:r w:rsidR="00112C03">
            <w:delText xml:space="preserve"> circuit</w:delText>
          </w:r>
        </w:del>
      </w:ins>
      <w:ins w:id="558" w:author="Dan Kot" w:date="2018-07-29T20:32:00Z">
        <w:del w:id="559" w:author="Dana de Jong" w:date="2018-07-31T02:05:00Z">
          <w:r w:rsidR="00112C03">
            <w:delText>.</w:delText>
          </w:r>
        </w:del>
      </w:ins>
      <w:ins w:id="560" w:author="Dan Kot" w:date="2018-07-29T20:35:00Z">
        <w:del w:id="561" w:author="Dana de Jong" w:date="2018-07-31T02:05:00Z">
          <w:r w:rsidR="00612AF1">
            <w:delText xml:space="preserve"> </w:delText>
          </w:r>
        </w:del>
      </w:ins>
      <w:ins w:id="562" w:author="Dan Kot" w:date="2018-07-29T20:23:00Z">
        <w:del w:id="563" w:author="Dana de Jong" w:date="2018-07-31T02:05:00Z">
          <w:r w:rsidR="00516CE6">
            <w:delText xml:space="preserve">The project </w:delText>
          </w:r>
        </w:del>
      </w:ins>
      <w:ins w:id="564" w:author="Dan Kot" w:date="2018-07-29T20:34:00Z">
        <w:del w:id="565" w:author="Dana de Jong" w:date="2018-07-31T02:05:00Z">
          <w:r w:rsidR="00612AF1">
            <w:delText>has t</w:delText>
          </w:r>
        </w:del>
      </w:ins>
      <w:ins w:id="566" w:author="Dan Kot" w:date="2018-07-29T20:23:00Z">
        <w:del w:id="567" w:author="Dana de Jong" w:date="2018-07-31T02:05:00Z">
          <w:r w:rsidR="00516CE6">
            <w:delText>est</w:delText>
          </w:r>
        </w:del>
      </w:ins>
      <w:ins w:id="568" w:author="Dan Kot" w:date="2018-07-29T20:34:00Z">
        <w:del w:id="569" w:author="Dana de Jong" w:date="2018-07-31T02:05:00Z">
          <w:r w:rsidR="00612AF1">
            <w:delText>ed</w:delText>
          </w:r>
        </w:del>
      </w:ins>
      <w:ins w:id="570" w:author="Dan Kot" w:date="2018-07-29T20:23:00Z">
        <w:del w:id="571" w:author="Dana de Jong" w:date="2018-07-31T02:05:00Z">
          <w:r w:rsidR="00516CE6">
            <w:delText xml:space="preserve"> and validate</w:delText>
          </w:r>
        </w:del>
      </w:ins>
      <w:ins w:id="572" w:author="Dan Kot" w:date="2018-07-29T20:34:00Z">
        <w:del w:id="573" w:author="Dana de Jong" w:date="2018-07-31T02:05:00Z">
          <w:r w:rsidR="00612AF1">
            <w:delText>d</w:delText>
          </w:r>
        </w:del>
      </w:ins>
      <w:ins w:id="574" w:author="Dan Kot" w:date="2018-07-29T20:23:00Z">
        <w:del w:id="575" w:author="Dana de Jong" w:date="2018-07-31T02:05:00Z">
          <w:r w:rsidR="00516CE6">
            <w:delText xml:space="preserve"> the characteristics of an H-bridge circuit and design the new embedded USB-controlled microcontroller circuit to</w:delText>
          </w:r>
        </w:del>
      </w:ins>
      <w:ins w:id="576" w:author="Dan Kot" w:date="2018-07-29T20:34:00Z">
        <w:del w:id="577" w:author="Dana de Jong" w:date="2018-07-31T02:05:00Z">
          <w:r w:rsidR="00612AF1">
            <w:delText xml:space="preserve"> make sure it works correctly with the </w:delText>
          </w:r>
        </w:del>
      </w:ins>
      <w:ins w:id="578" w:author="Dan Kot" w:date="2018-07-29T20:23:00Z">
        <w:del w:id="579" w:author="Dana de Jong" w:date="2018-07-31T02:05:00Z">
          <w:r w:rsidR="00516CE6">
            <w:delText xml:space="preserve">H-bridge. </w:delText>
          </w:r>
        </w:del>
      </w:ins>
    </w:p>
    <w:p w14:paraId="4437F4DF" w14:textId="21B703D4" w:rsidR="005A5D69" w:rsidRDefault="009725ED">
      <w:pPr>
        <w:rPr>
          <w:ins w:id="580" w:author="Dan Kot" w:date="2018-07-31T11:34:00Z"/>
        </w:rPr>
      </w:pPr>
      <w:ins w:id="581" w:author="Dana de Jong" w:date="2018-07-31T01:50:00Z">
        <w:r>
          <w:t xml:space="preserve">The need for a motor controller system to control two brushed DC motors within a rover used for the 2018 Canadian International Rover Challenge (CIRC) was </w:t>
        </w:r>
      </w:ins>
      <w:ins w:id="582" w:author="Dana de Jong" w:date="2018-07-31T01:51:00Z">
        <w:r>
          <w:t>raised and defined</w:t>
        </w:r>
      </w:ins>
      <w:ins w:id="583" w:author="Dana de Jong" w:date="2018-07-31T01:50:00Z">
        <w:r>
          <w:t xml:space="preserve"> by UVic’</w:t>
        </w:r>
        <w:r w:rsidR="00B046D4">
          <w:t>s Robotics Club</w:t>
        </w:r>
        <w:r>
          <w:t xml:space="preserve"> and accepted as a project option for </w:t>
        </w:r>
      </w:ins>
      <w:ins w:id="584" w:author="Dana de Jong" w:date="2018-07-31T01:51:00Z">
        <w:r>
          <w:t xml:space="preserve">the BME / ECE / SENG 499 course. The competition itself provides the opportunity for student teams to </w:t>
        </w:r>
      </w:ins>
      <w:ins w:id="585" w:author="Dana de Jong" w:date="2018-07-31T01:52:00Z">
        <w:r>
          <w:t xml:space="preserve">design, assemble, and compete </w:t>
        </w:r>
      </w:ins>
      <w:ins w:id="586" w:author="Dana de Jong" w:date="2018-07-31T01:53:00Z">
        <w:r>
          <w:t>with one</w:t>
        </w:r>
      </w:ins>
      <w:ins w:id="587" w:author="Dana de Jong" w:date="2018-07-31T01:54:00Z">
        <w:r>
          <w:t xml:space="preserve"> another, providing educational benefits for developing technical professionals.</w:t>
        </w:r>
        <w:del w:id="588" w:author="Dan Kot" w:date="2018-07-31T11:34:00Z">
          <w:r w:rsidDel="005A5D69">
            <w:delText xml:space="preserve"> </w:delText>
          </w:r>
        </w:del>
      </w:ins>
      <w:ins w:id="589" w:author="Dan Kot" w:date="2018-07-31T11:34:00Z">
        <w:r w:rsidR="005A5D69">
          <w:t xml:space="preserve"> </w:t>
        </w:r>
      </w:ins>
      <w:ins w:id="590" w:author="Dana de Jong" w:date="2018-07-31T01:54:00Z">
        <w:r>
          <w:t>Moreover</w:t>
        </w:r>
      </w:ins>
      <w:ins w:id="591" w:author="Dana de Jong" w:date="2018-07-31T02:02:00Z">
        <w:r w:rsidR="00220BEA">
          <w:t>,</w:t>
        </w:r>
      </w:ins>
      <w:ins w:id="592" w:author="Dana de Jong" w:date="2018-07-31T01:54:00Z">
        <w:r>
          <w:t xml:space="preserve"> the motor controller system may have benefit in a larger context, since it can be applied not only strictly to the rover system but to any system in which the control of motors </w:t>
        </w:r>
      </w:ins>
      <w:ins w:id="593" w:author="Dana de Jong" w:date="2018-07-31T02:03:00Z">
        <w:r w:rsidR="00220BEA">
          <w:t>is</w:t>
        </w:r>
      </w:ins>
      <w:ins w:id="594" w:author="Dana de Jong" w:date="2018-07-31T01:54:00Z">
        <w:r>
          <w:t xml:space="preserve"> desirable.</w:t>
        </w:r>
      </w:ins>
    </w:p>
    <w:p w14:paraId="41B700EE" w14:textId="77777777" w:rsidR="005A5D69" w:rsidRDefault="005A5D69">
      <w:pPr>
        <w:rPr>
          <w:ins w:id="595" w:author="Dan Kot" w:date="2018-07-31T11:34:00Z"/>
        </w:rPr>
      </w:pPr>
    </w:p>
    <w:p w14:paraId="0F85922D" w14:textId="11EFE459" w:rsidR="009F53FC" w:rsidRDefault="009725ED">
      <w:pPr>
        <w:rPr>
          <w:ins w:id="596" w:author="Dan Kot" w:date="2018-07-31T11:37:00Z"/>
        </w:rPr>
      </w:pPr>
      <w:ins w:id="597" w:author="Dana de Jong" w:date="2018-07-31T01:54:00Z">
        <w:r>
          <w:t xml:space="preserve"> Thus far the team has developed a working revision of the motor controller system</w:t>
        </w:r>
      </w:ins>
      <w:ins w:id="598" w:author="Dana de Jong" w:date="2018-07-31T01:57:00Z">
        <w:r>
          <w:t xml:space="preserve">, detailed </w:t>
        </w:r>
      </w:ins>
      <w:ins w:id="599" w:author="Dana de Jong" w:date="2018-07-31T02:07:00Z">
        <w:r w:rsidR="00220BEA">
          <w:t>as</w:t>
        </w:r>
      </w:ins>
      <w:ins w:id="600" w:author="Dana de Jong" w:date="2018-07-31T01:57:00Z">
        <w:r>
          <w:t xml:space="preserve"> revision 1</w:t>
        </w:r>
      </w:ins>
      <w:ins w:id="601" w:author="Dana de Jong" w:date="2018-07-31T02:01:00Z">
        <w:r w:rsidR="00326F1A">
          <w:t xml:space="preserve"> (rev.1)</w:t>
        </w:r>
      </w:ins>
      <w:ins w:id="602" w:author="Dana de Jong" w:date="2018-07-31T01:57:00Z">
        <w:r>
          <w:t xml:space="preserve"> in the report</w:t>
        </w:r>
      </w:ins>
      <w:ins w:id="603" w:author="Dana de Jong" w:date="2018-07-31T01:54:00Z">
        <w:r>
          <w:t>.</w:t>
        </w:r>
      </w:ins>
      <w:ins w:id="604" w:author="Dana de Jong" w:date="2018-07-31T01:58:00Z">
        <w:r w:rsidR="00220BEA">
          <w:t xml:space="preserve"> </w:t>
        </w:r>
        <w:r>
          <w:t xml:space="preserve">The design of </w:t>
        </w:r>
        <w:r w:rsidR="00326F1A">
          <w:t>another revision, revision 2</w:t>
        </w:r>
      </w:ins>
      <w:ins w:id="605" w:author="Dana de Jong" w:date="2018-07-31T02:01:00Z">
        <w:r w:rsidR="00326F1A">
          <w:t xml:space="preserve"> (rev.2)</w:t>
        </w:r>
      </w:ins>
      <w:ins w:id="606" w:author="Dana de Jong" w:date="2018-07-31T01:58:00Z">
        <w:r w:rsidR="00326F1A">
          <w:t xml:space="preserve">, includes several protection systems. As the </w:t>
        </w:r>
      </w:ins>
      <w:ins w:id="607" w:author="Dana de Jong" w:date="2018-07-31T01:59:00Z">
        <w:r w:rsidR="00326F1A">
          <w:t>project</w:t>
        </w:r>
      </w:ins>
      <w:ins w:id="608" w:author="Dana de Jong" w:date="2018-07-31T01:58:00Z">
        <w:r w:rsidR="00326F1A">
          <w:t xml:space="preserve"> has been defined, these achievements indicate a complete</w:t>
        </w:r>
      </w:ins>
      <w:ins w:id="609" w:author="Dana de Jong" w:date="2018-07-31T01:59:00Z">
        <w:r w:rsidR="00326F1A">
          <w:t xml:space="preserve"> </w:t>
        </w:r>
      </w:ins>
      <w:ins w:id="610" w:author="Dana de Jong" w:date="2018-07-31T02:02:00Z">
        <w:r w:rsidR="00220BEA">
          <w:t>satisfaction</w:t>
        </w:r>
      </w:ins>
      <w:ins w:id="611" w:author="Dana de Jong" w:date="2018-07-31T01:59:00Z">
        <w:r w:rsidR="00326F1A">
          <w:t xml:space="preserve"> of the stated scope. The success of this project was arrived at by</w:t>
        </w:r>
      </w:ins>
      <w:ins w:id="612" w:author="Dana de Jong" w:date="2018-07-31T02:03:00Z">
        <w:r w:rsidR="00220BEA">
          <w:t xml:space="preserve"> a collaboration of</w:t>
        </w:r>
      </w:ins>
      <w:ins w:id="613" w:author="Dana de Jong" w:date="2018-07-31T01:59:00Z">
        <w:r w:rsidR="00326F1A">
          <w:t xml:space="preserve"> various methods and processes</w:t>
        </w:r>
      </w:ins>
      <w:ins w:id="614" w:author="Dana de Jong" w:date="2018-07-31T02:04:00Z">
        <w:r w:rsidR="00220BEA">
          <w:t xml:space="preserve"> over the course of its duration</w:t>
        </w:r>
      </w:ins>
      <w:ins w:id="615" w:author="Dana de Jong" w:date="2018-07-31T01:59:00Z">
        <w:r w:rsidR="00326F1A">
          <w:t>. The overall system for rev</w:t>
        </w:r>
      </w:ins>
      <w:ins w:id="616" w:author="Dana de Jong" w:date="2018-07-31T02:01:00Z">
        <w:r w:rsidR="00326F1A">
          <w:t>.2</w:t>
        </w:r>
      </w:ins>
      <w:ins w:id="617" w:author="Dana de Jong" w:date="2018-07-31T01:59:00Z">
        <w:r w:rsidR="00326F1A">
          <w:t xml:space="preserve"> was designed in parallel and following the design </w:t>
        </w:r>
      </w:ins>
      <w:ins w:id="618" w:author="Dana de Jong" w:date="2018-07-31T02:01:00Z">
        <w:r w:rsidR="00326F1A">
          <w:t xml:space="preserve">and assembly </w:t>
        </w:r>
      </w:ins>
      <w:ins w:id="619" w:author="Dana de Jong" w:date="2018-07-31T01:59:00Z">
        <w:r w:rsidR="00326F1A">
          <w:t>of rev</w:t>
        </w:r>
      </w:ins>
      <w:ins w:id="620" w:author="Dana de Jong" w:date="2018-07-31T02:01:00Z">
        <w:r w:rsidR="00326F1A">
          <w:t>.1</w:t>
        </w:r>
      </w:ins>
      <w:ins w:id="621" w:author="Dana de Jong" w:date="2018-07-31T01:59:00Z">
        <w:r w:rsidR="00326F1A">
          <w:t xml:space="preserve">. The development of </w:t>
        </w:r>
      </w:ins>
      <w:ins w:id="622" w:author="Dana de Jong" w:date="2018-07-31T02:05:00Z">
        <w:r w:rsidR="00220BEA">
          <w:t>rev.1</w:t>
        </w:r>
      </w:ins>
      <w:ins w:id="623" w:author="Dana de Jong" w:date="2018-07-31T01:59:00Z">
        <w:r w:rsidR="00326F1A">
          <w:t xml:space="preserve"> followed </w:t>
        </w:r>
      </w:ins>
      <w:ins w:id="624" w:author="Dana de Jong" w:date="2018-07-31T02:05:00Z">
        <w:r w:rsidR="00220BEA">
          <w:t>the recognized need for a change in an existing received de</w:t>
        </w:r>
        <w:r w:rsidR="00B046D4">
          <w:t>sign for the project, named rev</w:t>
        </w:r>
      </w:ins>
      <w:ins w:id="625" w:author="Dana de Jong" w:date="2018-07-31T02:16:00Z">
        <w:r w:rsidR="00B046D4">
          <w:t xml:space="preserve">ision </w:t>
        </w:r>
      </w:ins>
      <w:ins w:id="626" w:author="Dana de Jong" w:date="2018-07-31T02:05:00Z">
        <w:r w:rsidR="00220BEA">
          <w:t>0</w:t>
        </w:r>
      </w:ins>
      <w:ins w:id="627" w:author="Dana de Jong" w:date="2018-07-31T02:16:00Z">
        <w:r w:rsidR="00B046D4">
          <w:t xml:space="preserve"> (rev.0)</w:t>
        </w:r>
      </w:ins>
      <w:ins w:id="628" w:author="Dana de Jong" w:date="2018-07-31T02:05:00Z">
        <w:r w:rsidR="00220BEA">
          <w:t>.</w:t>
        </w:r>
      </w:ins>
      <w:ins w:id="629" w:author="Dana de Jong" w:date="2018-07-31T02:08:00Z">
        <w:r w:rsidR="00220BEA">
          <w:t xml:space="preserve"> Rev.0 could not handle the required 20 A</w:t>
        </w:r>
      </w:ins>
      <w:ins w:id="630" w:author="Dalton B" w:date="2018-07-31T21:08:00Z">
        <w:r w:rsidR="00CA2145">
          <w:t>mps (</w:t>
        </w:r>
        <w:r w:rsidR="00220BEA">
          <w:t>A</w:t>
        </w:r>
        <w:r w:rsidR="00CA2145">
          <w:t>)</w:t>
        </w:r>
      </w:ins>
      <w:ins w:id="631" w:author="Dana de Jong" w:date="2018-07-31T02:08:00Z">
        <w:r w:rsidR="00220BEA">
          <w:t xml:space="preserve"> current, had several ground loops causing instability, and introduced pa</w:t>
        </w:r>
      </w:ins>
      <w:ins w:id="632" w:author="Dana de Jong" w:date="2018-07-31T02:09:00Z">
        <w:r w:rsidR="00220BEA">
          <w:t>rasitic impedance. Rev.1 was designed to handl</w:t>
        </w:r>
        <w:r w:rsidR="00FF4C24">
          <w:t xml:space="preserve">e 10 A of current per channel (for a total of 20 A), used polygon pours to minimize parasitic impedances, and featured a redesigned PCB layout that minimized ground loops. This work was largely completed in </w:t>
        </w:r>
        <w:del w:id="633" w:author="Dan Kot" w:date="2018-07-31T11:36:00Z">
          <w:r w:rsidR="00FF4C24" w:rsidDel="009E0F24">
            <w:delText>AutoCAD</w:delText>
          </w:r>
        </w:del>
      </w:ins>
      <w:ins w:id="634" w:author="Dan Kot" w:date="2018-07-31T11:36:00Z">
        <w:r w:rsidR="009E0F24">
          <w:t>Altium</w:t>
        </w:r>
      </w:ins>
      <w:ins w:id="635" w:author="Dana de Jong" w:date="2018-07-31T02:17:00Z">
        <w:r w:rsidR="00B046D4">
          <w:t>; relevant hardware selection involved investigating the technical specifications for products and performing various calculations to ensure desired characteristics</w:t>
        </w:r>
      </w:ins>
      <w:ins w:id="636" w:author="Dana de Jong" w:date="2018-07-31T02:09:00Z">
        <w:r w:rsidR="00FF4C24">
          <w:t xml:space="preserve">. The design of </w:t>
        </w:r>
      </w:ins>
      <w:ins w:id="637" w:author="Dalton B" w:date="2018-07-31T21:32:00Z">
        <w:r w:rsidR="005F0993">
          <w:t>r</w:t>
        </w:r>
      </w:ins>
      <w:commentRangeStart w:id="638"/>
      <w:commentRangeStart w:id="639"/>
      <w:ins w:id="640" w:author="Dana de Jong" w:date="2018-07-31T02:09:00Z">
        <w:del w:id="641" w:author="Dalton B" w:date="2018-07-31T21:32:00Z">
          <w:r w:rsidR="00FF4C24">
            <w:delText>R</w:delText>
          </w:r>
        </w:del>
        <w:r w:rsidR="00FF4C24">
          <w:t>ev.</w:t>
        </w:r>
      </w:ins>
      <w:ins w:id="642" w:author="Dana de Jong" w:date="2018-07-31T02:10:00Z">
        <w:r w:rsidR="00FF4C24">
          <w:t xml:space="preserve">2 </w:t>
        </w:r>
      </w:ins>
      <w:commentRangeEnd w:id="638"/>
      <w:r w:rsidR="00B81361">
        <w:rPr>
          <w:rStyle w:val="CommentReference"/>
        </w:rPr>
        <w:commentReference w:id="638"/>
      </w:r>
      <w:commentRangeEnd w:id="639"/>
      <w:r w:rsidR="007A2308">
        <w:rPr>
          <w:rStyle w:val="CommentReference"/>
        </w:rPr>
        <w:commentReference w:id="639"/>
      </w:r>
      <w:ins w:id="643" w:author="Dana de Jong" w:date="2018-07-31T02:10:00Z">
        <w:r w:rsidR="00FF4C24">
          <w:t xml:space="preserve">features several enhancements, including: opto-isolators to isolate digital and analog parts; p-type MOSFETs to control direction of current flow; protection against excessive current using a fuse; voltage regulation; thermal protection; and LED indicator lights. The </w:t>
        </w:r>
      </w:ins>
      <w:ins w:id="644" w:author="Dana de Jong" w:date="2018-07-31T02:11:00Z">
        <w:r w:rsidR="00FF4C24">
          <w:t xml:space="preserve">characteristics of the assembled rev.1 PCB were quantified and graphed. Limiting the current while driving an inductive load revealed fast and slow decay characteristics; an infrared temperature probe showed component temperature characteristics under load; </w:t>
        </w:r>
      </w:ins>
      <w:ins w:id="645" w:author="Dana de Jong" w:date="2018-07-31T02:13:00Z">
        <w:r w:rsidR="00FF4C24">
          <w:t xml:space="preserve">and </w:t>
        </w:r>
      </w:ins>
      <w:ins w:id="646" w:author="Dana de Jong" w:date="2018-07-31T02:11:00Z">
        <w:r w:rsidR="00FF4C24">
          <w:t>a locked rotor motor as a test subject allowed for measured current-torque character</w:t>
        </w:r>
      </w:ins>
      <w:ins w:id="647" w:author="Dana de Jong" w:date="2018-07-31T02:14:00Z">
        <w:r w:rsidR="00FF4C24">
          <w:t>istics for the system.</w:t>
        </w:r>
      </w:ins>
    </w:p>
    <w:p w14:paraId="1243F5F1" w14:textId="77777777" w:rsidR="009F53FC" w:rsidRDefault="009F53FC">
      <w:pPr>
        <w:rPr>
          <w:ins w:id="648" w:author="Dan Kot" w:date="2018-07-31T11:37:00Z"/>
        </w:rPr>
      </w:pPr>
    </w:p>
    <w:p w14:paraId="23112DCA" w14:textId="0D9C1AB5" w:rsidR="009725ED" w:rsidRDefault="00FF4C24">
      <w:pPr>
        <w:rPr>
          <w:ins w:id="649" w:author="Dana de Jong" w:date="2018-07-31T01:49:00Z"/>
        </w:rPr>
      </w:pPr>
      <w:ins w:id="650" w:author="Dana de Jong" w:date="2018-07-31T02:14:00Z">
        <w:r>
          <w:t xml:space="preserve"> </w:t>
        </w:r>
      </w:ins>
      <w:ins w:id="651" w:author="Dana de Jong" w:date="2018-07-31T02:19:00Z">
        <w:r w:rsidR="00E04DD8">
          <w:t xml:space="preserve">In addition to the hardware aspects of the project, microcontroller libraries (reference in </w:t>
        </w:r>
      </w:ins>
      <w:ins w:id="652" w:author="Dana de Jong" w:date="2018-07-31T02:20:00Z">
        <w:r w:rsidR="00E04DD8">
          <w:fldChar w:fldCharType="begin"/>
        </w:r>
        <w:r w:rsidR="00E04DD8">
          <w:instrText xml:space="preserve"> REF _Ref520766965 \h </w:instrText>
        </w:r>
      </w:ins>
      <w:r w:rsidR="00E04DD8">
        <w:fldChar w:fldCharType="separate"/>
      </w:r>
      <w:ins w:id="653" w:author="Dana de Jong" w:date="2018-08-01T13:26:00Z">
        <w:r w:rsidR="00E723E8">
          <w:rPr>
            <w:lang w:val="en-US" w:eastAsia="en-US"/>
          </w:rPr>
          <w:t>Appendix B – Microcontroller Software Development</w:t>
        </w:r>
      </w:ins>
      <w:ins w:id="654" w:author="Dana de Jong" w:date="2018-07-31T02:20:00Z">
        <w:r w:rsidR="00E04DD8">
          <w:fldChar w:fldCharType="end"/>
        </w:r>
        <w:r w:rsidR="00E04DD8">
          <w:t xml:space="preserve">) and a software GUI were developed.  </w:t>
        </w:r>
      </w:ins>
      <w:ins w:id="655" w:author="Dana de Jong" w:date="2018-07-31T02:14:00Z">
        <w:r>
          <w:t>Ov</w:t>
        </w:r>
        <w:r w:rsidR="00E04DD8">
          <w:t xml:space="preserve">erall the system was </w:t>
        </w:r>
      </w:ins>
      <w:ins w:id="656" w:author="Dana de Jong" w:date="2018-07-31T02:21:00Z">
        <w:r w:rsidR="00E04DD8">
          <w:t>successfully created</w:t>
        </w:r>
      </w:ins>
      <w:ins w:id="657" w:author="Dana de Jong" w:date="2018-07-31T02:19:00Z">
        <w:r w:rsidR="00E04DD8">
          <w:t xml:space="preserve"> </w:t>
        </w:r>
      </w:ins>
      <w:ins w:id="658" w:author="Dana de Jong" w:date="2018-07-31T02:14:00Z">
        <w:r>
          <w:t>and compared against other existing similar systems on the market</w:t>
        </w:r>
      </w:ins>
      <w:ins w:id="659" w:author="Dana de Jong" w:date="2018-07-31T02:21:00Z">
        <w:r w:rsidR="00E04DD8">
          <w:t>,</w:t>
        </w:r>
      </w:ins>
      <w:ins w:id="660" w:author="Dana de Jong" w:date="2018-07-31T02:14:00Z">
        <w:r>
          <w:t xml:space="preserve"> where it compared </w:t>
        </w:r>
      </w:ins>
      <w:ins w:id="661" w:author="Dana de Jong" w:date="2018-07-31T02:15:00Z">
        <w:r>
          <w:t>favorably</w:t>
        </w:r>
      </w:ins>
      <w:ins w:id="662" w:author="Dana de Jong" w:date="2018-07-31T02:14:00Z">
        <w:r>
          <w:t xml:space="preserve"> with a price per unit of over $20 cheaper than the next cheapest identified solution. </w:t>
        </w:r>
      </w:ins>
    </w:p>
    <w:p w14:paraId="353C9A31" w14:textId="77777777" w:rsidR="009725ED" w:rsidRDefault="009725ED">
      <w:pPr>
        <w:rPr>
          <w:ins w:id="663" w:author="Dan Kot" w:date="2018-07-29T20:23:00Z"/>
        </w:rPr>
      </w:pPr>
    </w:p>
    <w:p w14:paraId="54CD7A5E" w14:textId="77777777" w:rsidR="00516CE6" w:rsidRPr="0098094B" w:rsidRDefault="00516CE6"/>
    <w:p w14:paraId="22ABB85A" w14:textId="52DF3B94" w:rsidR="00200DD8" w:rsidRDefault="00347BF0">
      <w:r>
        <w:br w:type="page"/>
      </w:r>
    </w:p>
    <w:sdt>
      <w:sdtPr>
        <w:rPr>
          <w:rFonts w:ascii="Arial" w:eastAsia="Arial" w:hAnsi="Arial" w:cs="Arial"/>
          <w:sz w:val="22"/>
          <w:szCs w:val="22"/>
          <w:lang w:val="en" w:eastAsia="en-CA"/>
        </w:rPr>
        <w:id w:val="-1153746582"/>
        <w:docPartObj>
          <w:docPartGallery w:val="Table of Contents"/>
          <w:docPartUnique/>
        </w:docPartObj>
      </w:sdtPr>
      <w:sdtEndPr>
        <w:rPr>
          <w:rFonts w:ascii="Times New Roman" w:hAnsi="Times New Roman"/>
          <w:sz w:val="24"/>
        </w:rPr>
      </w:sdtEndPr>
      <w:sdtContent>
        <w:p w14:paraId="502033D5" w14:textId="546263DF" w:rsidR="00A50DB9" w:rsidRPr="007B502C" w:rsidRDefault="005F1123" w:rsidP="00DC1A5B">
          <w:pPr>
            <w:pStyle w:val="TOCHeading"/>
            <w:rPr>
              <w:rStyle w:val="Heading1Char"/>
              <w:rFonts w:cs="Times New Roman"/>
              <w:rPrChange w:id="664" w:author="Dana de Jong" w:date="2018-07-29T19:24:00Z">
                <w:rPr>
                  <w:rStyle w:val="Heading1Char"/>
                  <w:rFonts w:eastAsia="Arial" w:cs="Times New Roman"/>
                  <w:lang w:val="en" w:eastAsia="en-CA"/>
                </w:rPr>
              </w:rPrChange>
            </w:rPr>
          </w:pPr>
          <w:r w:rsidRPr="00DC1A5B">
            <w:rPr>
              <w:rStyle w:val="Heading1Char"/>
              <w:rFonts w:cs="Times New Roman"/>
            </w:rPr>
            <w:t>Contents</w:t>
          </w:r>
        </w:p>
        <w:p w14:paraId="2266853D" w14:textId="2EB53AE7" w:rsidR="00A92A2E" w:rsidRDefault="005F1123">
          <w:pPr>
            <w:pStyle w:val="TOC1"/>
            <w:tabs>
              <w:tab w:val="right" w:leader="dot" w:pos="9350"/>
            </w:tabs>
            <w:rPr>
              <w:rFonts w:asciiTheme="minorHAnsi" w:eastAsiaTheme="minorEastAsia" w:hAnsiTheme="minorHAnsi" w:cstheme="minorBidi"/>
              <w:noProof/>
              <w:sz w:val="22"/>
              <w:lang w:val="en-CA"/>
            </w:rPr>
          </w:pPr>
          <w:r>
            <w:rPr>
              <w:b/>
              <w:bCs/>
              <w:noProof/>
            </w:rPr>
            <w:fldChar w:fldCharType="begin"/>
          </w:r>
          <w:r>
            <w:rPr>
              <w:b/>
              <w:bCs/>
              <w:noProof/>
            </w:rPr>
            <w:instrText xml:space="preserve"> TOC \o "1-3" \h \z \u </w:instrText>
          </w:r>
          <w:r>
            <w:rPr>
              <w:b/>
              <w:bCs/>
              <w:noProof/>
            </w:rPr>
            <w:fldChar w:fldCharType="separate"/>
          </w:r>
          <w:r w:rsidR="00DD6924">
            <w:rPr>
              <w:rStyle w:val="Hyperlink"/>
            </w:rPr>
            <w:fldChar w:fldCharType="begin"/>
          </w:r>
          <w:r w:rsidR="00DD6924">
            <w:rPr>
              <w:rStyle w:val="Hyperlink"/>
              <w:noProof/>
            </w:rPr>
            <w:instrText xml:space="preserve"> HYPERLINK \l "_Toc520881968" </w:instrText>
          </w:r>
          <w:r w:rsidR="00DD6924">
            <w:rPr>
              <w:rStyle w:val="Hyperlink"/>
            </w:rPr>
            <w:fldChar w:fldCharType="separate"/>
          </w:r>
          <w:r w:rsidR="00A92A2E" w:rsidRPr="000F053A">
            <w:rPr>
              <w:rStyle w:val="Hyperlink"/>
              <w:noProof/>
            </w:rPr>
            <w:t>Acknowledgment</w:t>
          </w:r>
          <w:r w:rsidR="00A92A2E">
            <w:rPr>
              <w:noProof/>
              <w:webHidden/>
            </w:rPr>
            <w:tab/>
          </w:r>
          <w:r w:rsidR="00A92A2E">
            <w:rPr>
              <w:noProof/>
              <w:webHidden/>
            </w:rPr>
            <w:fldChar w:fldCharType="begin"/>
          </w:r>
          <w:r w:rsidR="00A92A2E">
            <w:rPr>
              <w:noProof/>
              <w:webHidden/>
            </w:rPr>
            <w:instrText xml:space="preserve"> PAGEREF _Toc520881968 \h </w:instrText>
          </w:r>
          <w:r w:rsidR="00A92A2E">
            <w:rPr>
              <w:noProof/>
              <w:webHidden/>
            </w:rPr>
          </w:r>
          <w:r w:rsidR="00A92A2E">
            <w:rPr>
              <w:noProof/>
              <w:webHidden/>
            </w:rPr>
            <w:fldChar w:fldCharType="separate"/>
          </w:r>
          <w:r w:rsidR="00A92A2E">
            <w:rPr>
              <w:noProof/>
              <w:webHidden/>
            </w:rPr>
            <w:t>2</w:t>
          </w:r>
          <w:r w:rsidR="00A92A2E">
            <w:rPr>
              <w:noProof/>
              <w:webHidden/>
            </w:rPr>
            <w:fldChar w:fldCharType="end"/>
          </w:r>
          <w:r w:rsidR="00DD6924">
            <w:rPr>
              <w:noProof/>
            </w:rPr>
            <w:fldChar w:fldCharType="end"/>
          </w:r>
        </w:p>
        <w:p w14:paraId="52123F6A" w14:textId="3CA70FA0"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"_Toc520881969" </w:instrText>
          </w:r>
          <w:r>
            <w:rPr>
              <w:rStyle w:val="Hyperlink"/>
            </w:rPr>
            <w:fldChar w:fldCharType="separate"/>
          </w:r>
          <w:r w:rsidR="00A92A2E" w:rsidRPr="000F053A">
            <w:rPr>
              <w:rStyle w:val="Hyperlink"/>
              <w:noProof/>
            </w:rPr>
            <w:t>Executive Summary</w:t>
          </w:r>
          <w:r w:rsidR="00A92A2E">
            <w:rPr>
              <w:noProof/>
              <w:webHidden/>
            </w:rPr>
            <w:tab/>
          </w:r>
          <w:r w:rsidR="00A92A2E">
            <w:rPr>
              <w:noProof/>
              <w:webHidden/>
            </w:rPr>
            <w:fldChar w:fldCharType="begin"/>
          </w:r>
          <w:r w:rsidR="00A92A2E">
            <w:rPr>
              <w:noProof/>
              <w:webHidden/>
            </w:rPr>
            <w:instrText xml:space="preserve"> PAGEREF _Toc520881969 \h </w:instrText>
          </w:r>
          <w:r w:rsidR="00A92A2E">
            <w:rPr>
              <w:noProof/>
              <w:webHidden/>
            </w:rPr>
          </w:r>
          <w:r w:rsidR="00A92A2E">
            <w:rPr>
              <w:noProof/>
              <w:webHidden/>
            </w:rPr>
            <w:fldChar w:fldCharType="separate"/>
          </w:r>
          <w:r w:rsidR="00A92A2E">
            <w:rPr>
              <w:noProof/>
              <w:webHidden/>
            </w:rPr>
            <w:t>3</w:t>
          </w:r>
          <w:r w:rsidR="00A92A2E">
            <w:rPr>
              <w:noProof/>
              <w:webHidden/>
            </w:rPr>
            <w:fldChar w:fldCharType="end"/>
          </w:r>
          <w:r>
            <w:rPr>
              <w:noProof/>
            </w:rPr>
            <w:fldChar w:fldCharType="end"/>
          </w:r>
        </w:p>
        <w:p w14:paraId="21179F93" w14:textId="2B7E9B12"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"_Toc520881970" </w:instrText>
          </w:r>
          <w:r>
            <w:rPr>
              <w:rStyle w:val="Hyperlink"/>
            </w:rPr>
            <w:fldChar w:fldCharType="separate"/>
          </w:r>
          <w:r w:rsidR="00A92A2E" w:rsidRPr="000F053A">
            <w:rPr>
              <w:rStyle w:val="Hyperlink"/>
              <w:noProof/>
            </w:rPr>
            <w:t>List of Figures</w:t>
          </w:r>
          <w:r w:rsidR="00A92A2E">
            <w:rPr>
              <w:noProof/>
              <w:webHidden/>
            </w:rPr>
            <w:tab/>
          </w:r>
          <w:r w:rsidR="00A92A2E">
            <w:rPr>
              <w:noProof/>
              <w:webHidden/>
            </w:rPr>
            <w:fldChar w:fldCharType="begin"/>
          </w:r>
          <w:r w:rsidR="00A92A2E">
            <w:rPr>
              <w:noProof/>
              <w:webHidden/>
            </w:rPr>
            <w:instrText xml:space="preserve"> PAGEREF _Toc520881970 \h </w:instrText>
          </w:r>
          <w:r w:rsidR="00A92A2E">
            <w:rPr>
              <w:noProof/>
              <w:webHidden/>
            </w:rPr>
          </w:r>
          <w:r w:rsidR="00A92A2E">
            <w:rPr>
              <w:noProof/>
              <w:webHidden/>
            </w:rPr>
            <w:fldChar w:fldCharType="separate"/>
          </w:r>
          <w:r w:rsidR="00A92A2E">
            <w:rPr>
              <w:noProof/>
              <w:webHidden/>
            </w:rPr>
            <w:t>5</w:t>
          </w:r>
          <w:r w:rsidR="00A92A2E">
            <w:rPr>
              <w:noProof/>
              <w:webHidden/>
            </w:rPr>
            <w:fldChar w:fldCharType="end"/>
          </w:r>
          <w:r>
            <w:rPr>
              <w:noProof/>
            </w:rPr>
            <w:fldChar w:fldCharType="end"/>
          </w:r>
        </w:p>
        <w:p w14:paraId="22518A9E" w14:textId="242EDC95"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"_Toc520881971" </w:instrText>
          </w:r>
          <w:r>
            <w:rPr>
              <w:rStyle w:val="Hyperlink"/>
            </w:rPr>
            <w:fldChar w:fldCharType="separate"/>
          </w:r>
          <w:r w:rsidR="00A92A2E" w:rsidRPr="000F053A">
            <w:rPr>
              <w:rStyle w:val="Hyperlink"/>
              <w:noProof/>
            </w:rPr>
            <w:t>List of Tables</w:t>
          </w:r>
          <w:r w:rsidR="00A92A2E">
            <w:rPr>
              <w:noProof/>
              <w:webHidden/>
            </w:rPr>
            <w:tab/>
          </w:r>
          <w:r w:rsidR="00A92A2E">
            <w:rPr>
              <w:noProof/>
              <w:webHidden/>
            </w:rPr>
            <w:fldChar w:fldCharType="begin"/>
          </w:r>
          <w:r w:rsidR="00A92A2E">
            <w:rPr>
              <w:noProof/>
              <w:webHidden/>
            </w:rPr>
            <w:instrText xml:space="preserve"> PAGEREF _Toc520881971 \h </w:instrText>
          </w:r>
          <w:r w:rsidR="00A92A2E">
            <w:rPr>
              <w:noProof/>
              <w:webHidden/>
            </w:rPr>
          </w:r>
          <w:r w:rsidR="00A92A2E">
            <w:rPr>
              <w:noProof/>
              <w:webHidden/>
            </w:rPr>
            <w:fldChar w:fldCharType="separate"/>
          </w:r>
          <w:r w:rsidR="00A92A2E">
            <w:rPr>
              <w:noProof/>
              <w:webHidden/>
            </w:rPr>
            <w:t>5</w:t>
          </w:r>
          <w:r w:rsidR="00A92A2E">
            <w:rPr>
              <w:noProof/>
              <w:webHidden/>
            </w:rPr>
            <w:fldChar w:fldCharType="end"/>
          </w:r>
          <w:r>
            <w:rPr>
              <w:noProof/>
            </w:rPr>
            <w:fldChar w:fldCharType="end"/>
          </w:r>
        </w:p>
        <w:p w14:paraId="2D3F9C6D" w14:textId="06F192F6"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"_Toc520881972" </w:instrText>
          </w:r>
          <w:r>
            <w:rPr>
              <w:rStyle w:val="Hyperlink"/>
            </w:rPr>
            <w:fldChar w:fldCharType="separate"/>
          </w:r>
          <w:r w:rsidR="00A92A2E" w:rsidRPr="000F053A">
            <w:rPr>
              <w:rStyle w:val="Hyperlink"/>
              <w:noProof/>
            </w:rPr>
            <w:t>List of Equations</w:t>
          </w:r>
          <w:r w:rsidR="00A92A2E">
            <w:rPr>
              <w:noProof/>
              <w:webHidden/>
            </w:rPr>
            <w:tab/>
          </w:r>
          <w:r w:rsidR="00A92A2E">
            <w:rPr>
              <w:noProof/>
              <w:webHidden/>
            </w:rPr>
            <w:fldChar w:fldCharType="begin"/>
          </w:r>
          <w:r w:rsidR="00A92A2E">
            <w:rPr>
              <w:noProof/>
              <w:webHidden/>
            </w:rPr>
            <w:instrText xml:space="preserve"> PAGEREF _Toc520881972 \h </w:instrText>
          </w:r>
          <w:r w:rsidR="00A92A2E">
            <w:rPr>
              <w:noProof/>
              <w:webHidden/>
            </w:rPr>
          </w:r>
          <w:r w:rsidR="00A92A2E">
            <w:rPr>
              <w:noProof/>
              <w:webHidden/>
            </w:rPr>
            <w:fldChar w:fldCharType="separate"/>
          </w:r>
          <w:r w:rsidR="00A92A2E">
            <w:rPr>
              <w:noProof/>
              <w:webHidden/>
            </w:rPr>
            <w:t>6</w:t>
          </w:r>
          <w:r w:rsidR="00A92A2E">
            <w:rPr>
              <w:noProof/>
              <w:webHidden/>
            </w:rPr>
            <w:fldChar w:fldCharType="end"/>
          </w:r>
          <w:r>
            <w:rPr>
              <w:noProof/>
            </w:rPr>
            <w:fldChar w:fldCharType="end"/>
          </w:r>
        </w:p>
        <w:p w14:paraId="7C60D0F1" w14:textId="424BC9E0"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"_Toc520881973" </w:instrText>
          </w:r>
          <w:r>
            <w:rPr>
              <w:rStyle w:val="Hyperlink"/>
            </w:rPr>
            <w:fldChar w:fldCharType="separate"/>
          </w:r>
          <w:r w:rsidR="00A92A2E" w:rsidRPr="000F053A">
            <w:rPr>
              <w:rStyle w:val="Hyperlink"/>
              <w:noProof/>
            </w:rPr>
            <w:t xml:space="preserve">Glossary </w:t>
          </w:r>
          <w:r w:rsidR="00A92A2E">
            <w:rPr>
              <w:noProof/>
              <w:webHidden/>
            </w:rPr>
            <w:tab/>
          </w:r>
          <w:r w:rsidR="00A92A2E">
            <w:rPr>
              <w:noProof/>
              <w:webHidden/>
            </w:rPr>
            <w:fldChar w:fldCharType="begin"/>
          </w:r>
          <w:r w:rsidR="00A92A2E">
            <w:rPr>
              <w:noProof/>
              <w:webHidden/>
            </w:rPr>
            <w:instrText xml:space="preserve"> PAGEREF _Toc520881973 \h </w:instrText>
          </w:r>
          <w:r w:rsidR="00A92A2E">
            <w:rPr>
              <w:noProof/>
              <w:webHidden/>
            </w:rPr>
          </w:r>
          <w:r w:rsidR="00A92A2E">
            <w:rPr>
              <w:noProof/>
              <w:webHidden/>
            </w:rPr>
            <w:fldChar w:fldCharType="separate"/>
          </w:r>
          <w:r w:rsidR="00A92A2E">
            <w:rPr>
              <w:noProof/>
              <w:webHidden/>
            </w:rPr>
            <w:t>6</w:t>
          </w:r>
          <w:r w:rsidR="00A92A2E">
            <w:rPr>
              <w:noProof/>
              <w:webHidden/>
            </w:rPr>
            <w:fldChar w:fldCharType="end"/>
          </w:r>
          <w:r>
            <w:rPr>
              <w:noProof/>
            </w:rPr>
            <w:fldChar w:fldCharType="end"/>
          </w:r>
        </w:p>
        <w:p w14:paraId="293CBB77" w14:textId="5C297DBA"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"_Toc520881974" </w:instrText>
          </w:r>
          <w:r>
            <w:rPr>
              <w:rStyle w:val="Hyperlink"/>
            </w:rPr>
            <w:fldChar w:fldCharType="separate"/>
          </w:r>
          <w:r w:rsidR="00A92A2E" w:rsidRPr="000F053A">
            <w:rPr>
              <w:rStyle w:val="Hyperlink"/>
              <w:noProof/>
            </w:rPr>
            <w:t>I   Introduction</w:t>
          </w:r>
          <w:r w:rsidR="00A92A2E">
            <w:rPr>
              <w:noProof/>
              <w:webHidden/>
            </w:rPr>
            <w:tab/>
          </w:r>
          <w:r w:rsidR="00A92A2E">
            <w:rPr>
              <w:noProof/>
              <w:webHidden/>
            </w:rPr>
            <w:fldChar w:fldCharType="begin"/>
          </w:r>
          <w:r w:rsidR="00A92A2E">
            <w:rPr>
              <w:noProof/>
              <w:webHidden/>
            </w:rPr>
            <w:instrText xml:space="preserve"> PAGEREF _Toc520881974 \h </w:instrText>
          </w:r>
          <w:r w:rsidR="00A92A2E">
            <w:rPr>
              <w:noProof/>
              <w:webHidden/>
            </w:rPr>
          </w:r>
          <w:r w:rsidR="00A92A2E">
            <w:rPr>
              <w:noProof/>
              <w:webHidden/>
            </w:rPr>
            <w:fldChar w:fldCharType="separate"/>
          </w:r>
          <w:r w:rsidR="00A92A2E">
            <w:rPr>
              <w:noProof/>
              <w:webHidden/>
            </w:rPr>
            <w:t>7</w:t>
          </w:r>
          <w:r w:rsidR="00A92A2E">
            <w:rPr>
              <w:noProof/>
              <w:webHidden/>
            </w:rPr>
            <w:fldChar w:fldCharType="end"/>
          </w:r>
          <w:r>
            <w:rPr>
              <w:noProof/>
            </w:rPr>
            <w:fldChar w:fldCharType="end"/>
          </w:r>
        </w:p>
        <w:p w14:paraId="19F09F45" w14:textId="3F182489"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"_Toc520881975" </w:instrText>
          </w:r>
          <w:r>
            <w:rPr>
              <w:rStyle w:val="Hyperlink"/>
            </w:rPr>
            <w:fldChar w:fldCharType="separate"/>
          </w:r>
          <w:r w:rsidR="00A92A2E" w:rsidRPr="000F053A">
            <w:rPr>
              <w:rStyle w:val="Hyperlink"/>
              <w:noProof/>
            </w:rPr>
            <w:t>II   Project Goal</w:t>
          </w:r>
          <w:r w:rsidR="00A92A2E">
            <w:rPr>
              <w:noProof/>
              <w:webHidden/>
            </w:rPr>
            <w:tab/>
          </w:r>
          <w:r w:rsidR="00A92A2E">
            <w:rPr>
              <w:noProof/>
              <w:webHidden/>
            </w:rPr>
            <w:fldChar w:fldCharType="begin"/>
          </w:r>
          <w:r w:rsidR="00A92A2E">
            <w:rPr>
              <w:noProof/>
              <w:webHidden/>
            </w:rPr>
            <w:instrText xml:space="preserve"> PAGEREF _Toc520881975 \h </w:instrText>
          </w:r>
          <w:r w:rsidR="00A92A2E">
            <w:rPr>
              <w:noProof/>
              <w:webHidden/>
            </w:rPr>
          </w:r>
          <w:r w:rsidR="00A92A2E">
            <w:rPr>
              <w:noProof/>
              <w:webHidden/>
            </w:rPr>
            <w:fldChar w:fldCharType="separate"/>
          </w:r>
          <w:r w:rsidR="00A92A2E">
            <w:rPr>
              <w:noProof/>
              <w:webHidden/>
            </w:rPr>
            <w:t>8</w:t>
          </w:r>
          <w:r w:rsidR="00A92A2E">
            <w:rPr>
              <w:noProof/>
              <w:webHidden/>
            </w:rPr>
            <w:fldChar w:fldCharType="end"/>
          </w:r>
          <w:r>
            <w:rPr>
              <w:noProof/>
            </w:rPr>
            <w:fldChar w:fldCharType="end"/>
          </w:r>
        </w:p>
        <w:p w14:paraId="3F1AE824" w14:textId="7796813D"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"_Toc520881976" </w:instrText>
          </w:r>
          <w:r>
            <w:rPr>
              <w:rStyle w:val="Hyperlink"/>
            </w:rPr>
            <w:fldChar w:fldCharType="separate"/>
          </w:r>
          <w:r w:rsidR="00A92A2E" w:rsidRPr="000F053A">
            <w:rPr>
              <w:rStyle w:val="Hyperlink"/>
              <w:noProof/>
            </w:rPr>
            <w:t>III   Design Objectives</w:t>
          </w:r>
          <w:r w:rsidR="00A92A2E">
            <w:rPr>
              <w:noProof/>
              <w:webHidden/>
            </w:rPr>
            <w:tab/>
          </w:r>
          <w:r w:rsidR="00A92A2E">
            <w:rPr>
              <w:noProof/>
              <w:webHidden/>
            </w:rPr>
            <w:fldChar w:fldCharType="begin"/>
          </w:r>
          <w:r w:rsidR="00A92A2E">
            <w:rPr>
              <w:noProof/>
              <w:webHidden/>
            </w:rPr>
            <w:instrText xml:space="preserve"> PAGEREF _Toc520881976 \h </w:instrText>
          </w:r>
          <w:r w:rsidR="00A92A2E">
            <w:rPr>
              <w:noProof/>
              <w:webHidden/>
            </w:rPr>
          </w:r>
          <w:r w:rsidR="00A92A2E">
            <w:rPr>
              <w:noProof/>
              <w:webHidden/>
            </w:rPr>
            <w:fldChar w:fldCharType="separate"/>
          </w:r>
          <w:r w:rsidR="00A92A2E">
            <w:rPr>
              <w:noProof/>
              <w:webHidden/>
            </w:rPr>
            <w:t>9</w:t>
          </w:r>
          <w:r w:rsidR="00A92A2E">
            <w:rPr>
              <w:noProof/>
              <w:webHidden/>
            </w:rPr>
            <w:fldChar w:fldCharType="end"/>
          </w:r>
          <w:r>
            <w:rPr>
              <w:noProof/>
            </w:rPr>
            <w:fldChar w:fldCharType="end"/>
          </w:r>
        </w:p>
        <w:p w14:paraId="06489143" w14:textId="55024DBF"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"_Toc520881977" </w:instrText>
          </w:r>
          <w:r>
            <w:rPr>
              <w:rStyle w:val="Hyperlink"/>
            </w:rPr>
            <w:fldChar w:fldCharType="separate"/>
          </w:r>
          <w:r w:rsidR="00A92A2E" w:rsidRPr="000F053A">
            <w:rPr>
              <w:rStyle w:val="Hyperlink"/>
              <w:noProof/>
            </w:rPr>
            <w:t>IV   Literature Survey</w:t>
          </w:r>
          <w:r w:rsidR="00A92A2E">
            <w:rPr>
              <w:noProof/>
              <w:webHidden/>
            </w:rPr>
            <w:tab/>
          </w:r>
          <w:r w:rsidR="00A92A2E">
            <w:rPr>
              <w:noProof/>
              <w:webHidden/>
            </w:rPr>
            <w:fldChar w:fldCharType="begin"/>
          </w:r>
          <w:r w:rsidR="00A92A2E">
            <w:rPr>
              <w:noProof/>
              <w:webHidden/>
            </w:rPr>
            <w:instrText xml:space="preserve"> PAGEREF _Toc520881977 \h </w:instrText>
          </w:r>
          <w:r w:rsidR="00A92A2E">
            <w:rPr>
              <w:noProof/>
              <w:webHidden/>
            </w:rPr>
          </w:r>
          <w:r w:rsidR="00A92A2E">
            <w:rPr>
              <w:noProof/>
              <w:webHidden/>
            </w:rPr>
            <w:fldChar w:fldCharType="separate"/>
          </w:r>
          <w:r w:rsidR="00A92A2E">
            <w:rPr>
              <w:noProof/>
              <w:webHidden/>
            </w:rPr>
            <w:t>9</w:t>
          </w:r>
          <w:r w:rsidR="00A92A2E">
            <w:rPr>
              <w:noProof/>
              <w:webHidden/>
            </w:rPr>
            <w:fldChar w:fldCharType="end"/>
          </w:r>
          <w:r>
            <w:rPr>
              <w:noProof/>
            </w:rPr>
            <w:fldChar w:fldCharType="end"/>
          </w:r>
        </w:p>
        <w:p w14:paraId="28F96533" w14:textId="1F79D59A"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"_Toc520881978" </w:instrText>
          </w:r>
          <w:r>
            <w:rPr>
              <w:rStyle w:val="Hyperlink"/>
            </w:rPr>
            <w:fldChar w:fldCharType="separate"/>
          </w:r>
          <w:r w:rsidR="00A92A2E" w:rsidRPr="000F053A">
            <w:rPr>
              <w:rStyle w:val="Hyperlink"/>
              <w:noProof/>
            </w:rPr>
            <w:t>V   Team Duties &amp; Project Planning</w:t>
          </w:r>
          <w:r w:rsidR="00A92A2E">
            <w:rPr>
              <w:noProof/>
              <w:webHidden/>
            </w:rPr>
            <w:tab/>
          </w:r>
          <w:r w:rsidR="00A92A2E">
            <w:rPr>
              <w:noProof/>
              <w:webHidden/>
            </w:rPr>
            <w:fldChar w:fldCharType="begin"/>
          </w:r>
          <w:r w:rsidR="00A92A2E">
            <w:rPr>
              <w:noProof/>
              <w:webHidden/>
            </w:rPr>
            <w:instrText xml:space="preserve"> PAGEREF _Toc520881978 \h </w:instrText>
          </w:r>
          <w:r w:rsidR="00A92A2E">
            <w:rPr>
              <w:noProof/>
              <w:webHidden/>
            </w:rPr>
          </w:r>
          <w:r w:rsidR="00A92A2E">
            <w:rPr>
              <w:noProof/>
              <w:webHidden/>
            </w:rPr>
            <w:fldChar w:fldCharType="separate"/>
          </w:r>
          <w:r w:rsidR="00A92A2E">
            <w:rPr>
              <w:noProof/>
              <w:webHidden/>
            </w:rPr>
            <w:t>13</w:t>
          </w:r>
          <w:r w:rsidR="00A92A2E">
            <w:rPr>
              <w:noProof/>
              <w:webHidden/>
            </w:rPr>
            <w:fldChar w:fldCharType="end"/>
          </w:r>
          <w:r>
            <w:rPr>
              <w:noProof/>
            </w:rPr>
            <w:fldChar w:fldCharType="end"/>
          </w:r>
        </w:p>
        <w:p w14:paraId="02AC0F4D" w14:textId="60719B39"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"_Toc520881979" </w:instrText>
          </w:r>
          <w:r>
            <w:rPr>
              <w:rStyle w:val="Hyperlink"/>
            </w:rPr>
            <w:fldChar w:fldCharType="separate"/>
          </w:r>
          <w:r w:rsidR="00A92A2E" w:rsidRPr="000F053A">
            <w:rPr>
              <w:rStyle w:val="Hyperlink"/>
              <w:noProof/>
            </w:rPr>
            <w:t>VI   Design Methodology &amp; Analysis</w:t>
          </w:r>
          <w:r w:rsidR="00A92A2E">
            <w:rPr>
              <w:noProof/>
              <w:webHidden/>
            </w:rPr>
            <w:tab/>
          </w:r>
          <w:r w:rsidR="00A92A2E">
            <w:rPr>
              <w:noProof/>
              <w:webHidden/>
            </w:rPr>
            <w:fldChar w:fldCharType="begin"/>
          </w:r>
          <w:r w:rsidR="00A92A2E">
            <w:rPr>
              <w:noProof/>
              <w:webHidden/>
            </w:rPr>
            <w:instrText xml:space="preserve"> PAGEREF _Toc520881979 \h </w:instrText>
          </w:r>
          <w:r w:rsidR="00A92A2E">
            <w:rPr>
              <w:noProof/>
              <w:webHidden/>
            </w:rPr>
          </w:r>
          <w:r w:rsidR="00A92A2E">
            <w:rPr>
              <w:noProof/>
              <w:webHidden/>
            </w:rPr>
            <w:fldChar w:fldCharType="separate"/>
          </w:r>
          <w:r w:rsidR="00A92A2E">
            <w:rPr>
              <w:noProof/>
              <w:webHidden/>
            </w:rPr>
            <w:t>15</w:t>
          </w:r>
          <w:r w:rsidR="00A92A2E">
            <w:rPr>
              <w:noProof/>
              <w:webHidden/>
            </w:rPr>
            <w:fldChar w:fldCharType="end"/>
          </w:r>
          <w:r>
            <w:rPr>
              <w:noProof/>
            </w:rPr>
            <w:fldChar w:fldCharType="end"/>
          </w:r>
        </w:p>
        <w:p w14:paraId="1DD3B22D" w14:textId="53BB11FA"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"_Toc520881980" </w:instrText>
          </w:r>
          <w:r>
            <w:rPr>
              <w:rStyle w:val="Hyperlink"/>
            </w:rPr>
            <w:fldChar w:fldCharType="separate"/>
          </w:r>
          <w:r w:rsidR="00A92A2E" w:rsidRPr="000F053A">
            <w:rPr>
              <w:rStyle w:val="Hyperlink"/>
              <w:noProof/>
            </w:rPr>
            <w:t>Rev. 0 Design</w:t>
          </w:r>
          <w:r w:rsidR="00A92A2E">
            <w:rPr>
              <w:noProof/>
              <w:webHidden/>
            </w:rPr>
            <w:tab/>
          </w:r>
          <w:r w:rsidR="00A92A2E">
            <w:rPr>
              <w:noProof/>
              <w:webHidden/>
            </w:rPr>
            <w:fldChar w:fldCharType="begin"/>
          </w:r>
          <w:r w:rsidR="00A92A2E">
            <w:rPr>
              <w:noProof/>
              <w:webHidden/>
            </w:rPr>
            <w:instrText xml:space="preserve"> PAGEREF _Toc520881980 \h </w:instrText>
          </w:r>
          <w:r w:rsidR="00A92A2E">
            <w:rPr>
              <w:noProof/>
              <w:webHidden/>
            </w:rPr>
          </w:r>
          <w:r w:rsidR="00A92A2E">
            <w:rPr>
              <w:noProof/>
              <w:webHidden/>
            </w:rPr>
            <w:fldChar w:fldCharType="separate"/>
          </w:r>
          <w:r w:rsidR="00A92A2E">
            <w:rPr>
              <w:noProof/>
              <w:webHidden/>
            </w:rPr>
            <w:t>15</w:t>
          </w:r>
          <w:r w:rsidR="00A92A2E">
            <w:rPr>
              <w:noProof/>
              <w:webHidden/>
            </w:rPr>
            <w:fldChar w:fldCharType="end"/>
          </w:r>
          <w:r>
            <w:rPr>
              <w:noProof/>
            </w:rPr>
            <w:fldChar w:fldCharType="end"/>
          </w:r>
        </w:p>
        <w:p w14:paraId="5D671A7A" w14:textId="1086B0E0"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"_Toc520881981" </w:instrText>
          </w:r>
          <w:r>
            <w:rPr>
              <w:rStyle w:val="Hyperlink"/>
            </w:rPr>
            <w:fldChar w:fldCharType="separate"/>
          </w:r>
          <w:r w:rsidR="00A92A2E" w:rsidRPr="000F053A">
            <w:rPr>
              <w:rStyle w:val="Hyperlink"/>
              <w:noProof/>
            </w:rPr>
            <w:t>Rev. 1 PCB Layout</w:t>
          </w:r>
          <w:r w:rsidR="00A92A2E">
            <w:rPr>
              <w:noProof/>
              <w:webHidden/>
            </w:rPr>
            <w:tab/>
          </w:r>
          <w:r w:rsidR="00A92A2E">
            <w:rPr>
              <w:noProof/>
              <w:webHidden/>
            </w:rPr>
            <w:fldChar w:fldCharType="begin"/>
          </w:r>
          <w:r w:rsidR="00A92A2E">
            <w:rPr>
              <w:noProof/>
              <w:webHidden/>
            </w:rPr>
            <w:instrText xml:space="preserve"> PAGEREF _Toc520881981 \h </w:instrText>
          </w:r>
          <w:r w:rsidR="00A92A2E">
            <w:rPr>
              <w:noProof/>
              <w:webHidden/>
            </w:rPr>
          </w:r>
          <w:r w:rsidR="00A92A2E">
            <w:rPr>
              <w:noProof/>
              <w:webHidden/>
            </w:rPr>
            <w:fldChar w:fldCharType="separate"/>
          </w:r>
          <w:r w:rsidR="00A92A2E">
            <w:rPr>
              <w:noProof/>
              <w:webHidden/>
            </w:rPr>
            <w:t>17</w:t>
          </w:r>
          <w:r w:rsidR="00A92A2E">
            <w:rPr>
              <w:noProof/>
              <w:webHidden/>
            </w:rPr>
            <w:fldChar w:fldCharType="end"/>
          </w:r>
          <w:r>
            <w:rPr>
              <w:noProof/>
            </w:rPr>
            <w:fldChar w:fldCharType="end"/>
          </w:r>
        </w:p>
        <w:p w14:paraId="576F98A7" w14:textId="0DDBA550"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"_Toc520881982" </w:instrText>
          </w:r>
          <w:r>
            <w:rPr>
              <w:rStyle w:val="Hyperlink"/>
            </w:rPr>
            <w:fldChar w:fldCharType="separate"/>
          </w:r>
          <w:r w:rsidR="00A92A2E" w:rsidRPr="000F053A">
            <w:rPr>
              <w:rStyle w:val="Hyperlink"/>
              <w:noProof/>
            </w:rPr>
            <w:t>Rev. 1 Assembly Process</w:t>
          </w:r>
          <w:r w:rsidR="00A92A2E">
            <w:rPr>
              <w:noProof/>
              <w:webHidden/>
            </w:rPr>
            <w:tab/>
          </w:r>
          <w:r w:rsidR="00A92A2E">
            <w:rPr>
              <w:noProof/>
              <w:webHidden/>
            </w:rPr>
            <w:fldChar w:fldCharType="begin"/>
          </w:r>
          <w:r w:rsidR="00A92A2E">
            <w:rPr>
              <w:noProof/>
              <w:webHidden/>
            </w:rPr>
            <w:instrText xml:space="preserve"> PAGEREF _Toc520881982 \h </w:instrText>
          </w:r>
          <w:r w:rsidR="00A92A2E">
            <w:rPr>
              <w:noProof/>
              <w:webHidden/>
            </w:rPr>
          </w:r>
          <w:r w:rsidR="00A92A2E">
            <w:rPr>
              <w:noProof/>
              <w:webHidden/>
            </w:rPr>
            <w:fldChar w:fldCharType="separate"/>
          </w:r>
          <w:r w:rsidR="00A92A2E">
            <w:rPr>
              <w:noProof/>
              <w:webHidden/>
            </w:rPr>
            <w:t>19</w:t>
          </w:r>
          <w:r w:rsidR="00A92A2E">
            <w:rPr>
              <w:noProof/>
              <w:webHidden/>
            </w:rPr>
            <w:fldChar w:fldCharType="end"/>
          </w:r>
          <w:r>
            <w:rPr>
              <w:noProof/>
            </w:rPr>
            <w:fldChar w:fldCharType="end"/>
          </w:r>
        </w:p>
        <w:p w14:paraId="6F4032CE" w14:textId="3D76239F"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"_Toc520881983" </w:instrText>
          </w:r>
          <w:r>
            <w:rPr>
              <w:rStyle w:val="Hyperlink"/>
            </w:rPr>
            <w:fldChar w:fldCharType="separate"/>
          </w:r>
          <w:r w:rsidR="00A92A2E" w:rsidRPr="000F053A">
            <w:rPr>
              <w:rStyle w:val="Hyperlink"/>
              <w:noProof/>
            </w:rPr>
            <w:t>Rev.2 - Optocoupler Isolation of Digital and Analog Components</w:t>
          </w:r>
          <w:r w:rsidR="00A92A2E">
            <w:rPr>
              <w:noProof/>
              <w:webHidden/>
            </w:rPr>
            <w:tab/>
          </w:r>
          <w:r w:rsidR="00A92A2E">
            <w:rPr>
              <w:noProof/>
              <w:webHidden/>
            </w:rPr>
            <w:fldChar w:fldCharType="begin"/>
          </w:r>
          <w:r w:rsidR="00A92A2E">
            <w:rPr>
              <w:noProof/>
              <w:webHidden/>
            </w:rPr>
            <w:instrText xml:space="preserve"> PAGEREF _Toc520881983 \h </w:instrText>
          </w:r>
          <w:r w:rsidR="00A92A2E">
            <w:rPr>
              <w:noProof/>
              <w:webHidden/>
            </w:rPr>
          </w:r>
          <w:r w:rsidR="00A92A2E">
            <w:rPr>
              <w:noProof/>
              <w:webHidden/>
            </w:rPr>
            <w:fldChar w:fldCharType="separate"/>
          </w:r>
          <w:r w:rsidR="00A92A2E">
            <w:rPr>
              <w:noProof/>
              <w:webHidden/>
            </w:rPr>
            <w:t>22</w:t>
          </w:r>
          <w:r w:rsidR="00A92A2E">
            <w:rPr>
              <w:noProof/>
              <w:webHidden/>
            </w:rPr>
            <w:fldChar w:fldCharType="end"/>
          </w:r>
          <w:r>
            <w:rPr>
              <w:noProof/>
            </w:rPr>
            <w:fldChar w:fldCharType="end"/>
          </w:r>
        </w:p>
        <w:p w14:paraId="0CE9F782" w14:textId="3BE60924"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"_Toc520881984" </w:instrText>
          </w:r>
          <w:r>
            <w:rPr>
              <w:rStyle w:val="Hyperlink"/>
            </w:rPr>
            <w:fldChar w:fldCharType="separate"/>
          </w:r>
          <w:r w:rsidR="00A92A2E" w:rsidRPr="000F053A">
            <w:rPr>
              <w:rStyle w:val="Hyperlink"/>
              <w:noProof/>
            </w:rPr>
            <w:t>Rev. 2 Hardware Selection</w:t>
          </w:r>
          <w:r w:rsidR="00A92A2E">
            <w:rPr>
              <w:noProof/>
              <w:webHidden/>
            </w:rPr>
            <w:tab/>
          </w:r>
          <w:r w:rsidR="00A92A2E">
            <w:rPr>
              <w:noProof/>
              <w:webHidden/>
            </w:rPr>
            <w:fldChar w:fldCharType="begin"/>
          </w:r>
          <w:r w:rsidR="00A92A2E">
            <w:rPr>
              <w:noProof/>
              <w:webHidden/>
            </w:rPr>
            <w:instrText xml:space="preserve"> PAGEREF _Toc520881984 \h </w:instrText>
          </w:r>
          <w:r w:rsidR="00A92A2E">
            <w:rPr>
              <w:noProof/>
              <w:webHidden/>
            </w:rPr>
          </w:r>
          <w:r w:rsidR="00A92A2E">
            <w:rPr>
              <w:noProof/>
              <w:webHidden/>
            </w:rPr>
            <w:fldChar w:fldCharType="separate"/>
          </w:r>
          <w:r w:rsidR="00A92A2E">
            <w:rPr>
              <w:noProof/>
              <w:webHidden/>
            </w:rPr>
            <w:t>23</w:t>
          </w:r>
          <w:r w:rsidR="00A92A2E">
            <w:rPr>
              <w:noProof/>
              <w:webHidden/>
            </w:rPr>
            <w:fldChar w:fldCharType="end"/>
          </w:r>
          <w:r>
            <w:rPr>
              <w:noProof/>
            </w:rPr>
            <w:fldChar w:fldCharType="end"/>
          </w:r>
        </w:p>
        <w:p w14:paraId="06C8F4A5" w14:textId="09A00220" w:rsidR="00A92A2E" w:rsidRDefault="00DD6924">
          <w:pPr>
            <w:pStyle w:val="TOC3"/>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"_Toc520881985" </w:instrText>
          </w:r>
          <w:r>
            <w:rPr>
              <w:rStyle w:val="Hyperlink"/>
            </w:rPr>
            <w:fldChar w:fldCharType="separate"/>
          </w:r>
          <w:r w:rsidR="00A92A2E" w:rsidRPr="000F053A">
            <w:rPr>
              <w:rStyle w:val="Hyperlink"/>
              <w:noProof/>
            </w:rPr>
            <w:t>Voltage Regulation</w:t>
          </w:r>
          <w:r w:rsidR="00A92A2E">
            <w:rPr>
              <w:noProof/>
              <w:webHidden/>
            </w:rPr>
            <w:tab/>
          </w:r>
          <w:r w:rsidR="00A92A2E">
            <w:rPr>
              <w:noProof/>
              <w:webHidden/>
            </w:rPr>
            <w:fldChar w:fldCharType="begin"/>
          </w:r>
          <w:r w:rsidR="00A92A2E">
            <w:rPr>
              <w:noProof/>
              <w:webHidden/>
            </w:rPr>
            <w:instrText xml:space="preserve"> PAGEREF _Toc520881985 \h </w:instrText>
          </w:r>
          <w:r w:rsidR="00A92A2E">
            <w:rPr>
              <w:noProof/>
              <w:webHidden/>
            </w:rPr>
          </w:r>
          <w:r w:rsidR="00A92A2E">
            <w:rPr>
              <w:noProof/>
              <w:webHidden/>
            </w:rPr>
            <w:fldChar w:fldCharType="separate"/>
          </w:r>
          <w:r w:rsidR="00A92A2E">
            <w:rPr>
              <w:noProof/>
              <w:webHidden/>
            </w:rPr>
            <w:t>23</w:t>
          </w:r>
          <w:r w:rsidR="00A92A2E">
            <w:rPr>
              <w:noProof/>
              <w:webHidden/>
            </w:rPr>
            <w:fldChar w:fldCharType="end"/>
          </w:r>
          <w:r>
            <w:rPr>
              <w:noProof/>
            </w:rPr>
            <w:fldChar w:fldCharType="end"/>
          </w:r>
        </w:p>
        <w:p w14:paraId="665E1D2E" w14:textId="008CED06" w:rsidR="00A92A2E" w:rsidRDefault="00DD6924">
          <w:pPr>
            <w:pStyle w:val="TOC3"/>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"_Toc520881986" </w:instrText>
          </w:r>
          <w:r>
            <w:rPr>
              <w:rStyle w:val="Hyperlink"/>
            </w:rPr>
            <w:fldChar w:fldCharType="separate"/>
          </w:r>
          <w:r w:rsidR="00A92A2E" w:rsidRPr="000F053A">
            <w:rPr>
              <w:rStyle w:val="Hyperlink"/>
              <w:noProof/>
            </w:rPr>
            <w:t>Application Circuit and Calculations</w:t>
          </w:r>
          <w:r w:rsidR="00A92A2E">
            <w:rPr>
              <w:noProof/>
              <w:webHidden/>
            </w:rPr>
            <w:tab/>
          </w:r>
          <w:r w:rsidR="00A92A2E">
            <w:rPr>
              <w:noProof/>
              <w:webHidden/>
            </w:rPr>
            <w:fldChar w:fldCharType="begin"/>
          </w:r>
          <w:r w:rsidR="00A92A2E">
            <w:rPr>
              <w:noProof/>
              <w:webHidden/>
            </w:rPr>
            <w:instrText xml:space="preserve"> PAGEREF _Toc520881986 \h </w:instrText>
          </w:r>
          <w:r w:rsidR="00A92A2E">
            <w:rPr>
              <w:noProof/>
              <w:webHidden/>
            </w:rPr>
          </w:r>
          <w:r w:rsidR="00A92A2E">
            <w:rPr>
              <w:noProof/>
              <w:webHidden/>
            </w:rPr>
            <w:fldChar w:fldCharType="separate"/>
          </w:r>
          <w:r w:rsidR="00A92A2E">
            <w:rPr>
              <w:noProof/>
              <w:webHidden/>
            </w:rPr>
            <w:t>24</w:t>
          </w:r>
          <w:r w:rsidR="00A92A2E">
            <w:rPr>
              <w:noProof/>
              <w:webHidden/>
            </w:rPr>
            <w:fldChar w:fldCharType="end"/>
          </w:r>
          <w:r>
            <w:rPr>
              <w:noProof/>
            </w:rPr>
            <w:fldChar w:fldCharType="end"/>
          </w:r>
        </w:p>
        <w:p w14:paraId="4392533D" w14:textId="0B9E280A" w:rsidR="00A92A2E" w:rsidRDefault="00DD6924">
          <w:pPr>
            <w:pStyle w:val="TOC3"/>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"_Toc520881987" </w:instrText>
          </w:r>
          <w:r>
            <w:rPr>
              <w:rStyle w:val="Hyperlink"/>
            </w:rPr>
            <w:fldChar w:fldCharType="separate"/>
          </w:r>
          <w:r w:rsidR="00A92A2E" w:rsidRPr="000F053A">
            <w:rPr>
              <w:rStyle w:val="Hyperlink"/>
              <w:noProof/>
            </w:rPr>
            <w:t>Circuit Protection</w:t>
          </w:r>
          <w:r w:rsidR="00A92A2E">
            <w:rPr>
              <w:noProof/>
              <w:webHidden/>
            </w:rPr>
            <w:tab/>
          </w:r>
          <w:r w:rsidR="00A92A2E">
            <w:rPr>
              <w:noProof/>
              <w:webHidden/>
            </w:rPr>
            <w:fldChar w:fldCharType="begin"/>
          </w:r>
          <w:r w:rsidR="00A92A2E">
            <w:rPr>
              <w:noProof/>
              <w:webHidden/>
            </w:rPr>
            <w:instrText xml:space="preserve"> PAGEREF _Toc520881987 \h </w:instrText>
          </w:r>
          <w:r w:rsidR="00A92A2E">
            <w:rPr>
              <w:noProof/>
              <w:webHidden/>
            </w:rPr>
          </w:r>
          <w:r w:rsidR="00A92A2E">
            <w:rPr>
              <w:noProof/>
              <w:webHidden/>
            </w:rPr>
            <w:fldChar w:fldCharType="separate"/>
          </w:r>
          <w:r w:rsidR="00A92A2E">
            <w:rPr>
              <w:noProof/>
              <w:webHidden/>
            </w:rPr>
            <w:t>26</w:t>
          </w:r>
          <w:r w:rsidR="00A92A2E">
            <w:rPr>
              <w:noProof/>
              <w:webHidden/>
            </w:rPr>
            <w:fldChar w:fldCharType="end"/>
          </w:r>
          <w:r>
            <w:rPr>
              <w:noProof/>
            </w:rPr>
            <w:fldChar w:fldCharType="end"/>
          </w:r>
        </w:p>
        <w:p w14:paraId="5F9029B8" w14:textId="7584B683"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"_Toc520881988" </w:instrText>
          </w:r>
          <w:r>
            <w:rPr>
              <w:rStyle w:val="Hyperlink"/>
            </w:rPr>
            <w:fldChar w:fldCharType="separate"/>
          </w:r>
          <w:r w:rsidR="00A92A2E" w:rsidRPr="000F053A">
            <w:rPr>
              <w:rStyle w:val="Hyperlink"/>
              <w:noProof/>
            </w:rPr>
            <w:t>Software Development</w:t>
          </w:r>
          <w:r w:rsidR="00A92A2E">
            <w:rPr>
              <w:noProof/>
              <w:webHidden/>
            </w:rPr>
            <w:tab/>
          </w:r>
          <w:r w:rsidR="00A92A2E">
            <w:rPr>
              <w:noProof/>
              <w:webHidden/>
            </w:rPr>
            <w:fldChar w:fldCharType="begin"/>
          </w:r>
          <w:r w:rsidR="00A92A2E">
            <w:rPr>
              <w:noProof/>
              <w:webHidden/>
            </w:rPr>
            <w:instrText xml:space="preserve"> PAGEREF _Toc520881988 \h </w:instrText>
          </w:r>
          <w:r w:rsidR="00A92A2E">
            <w:rPr>
              <w:noProof/>
              <w:webHidden/>
            </w:rPr>
          </w:r>
          <w:r w:rsidR="00A92A2E">
            <w:rPr>
              <w:noProof/>
              <w:webHidden/>
            </w:rPr>
            <w:fldChar w:fldCharType="separate"/>
          </w:r>
          <w:r w:rsidR="00A92A2E">
            <w:rPr>
              <w:noProof/>
              <w:webHidden/>
            </w:rPr>
            <w:t>28</w:t>
          </w:r>
          <w:r w:rsidR="00A92A2E">
            <w:rPr>
              <w:noProof/>
              <w:webHidden/>
            </w:rPr>
            <w:fldChar w:fldCharType="end"/>
          </w:r>
          <w:r>
            <w:rPr>
              <w:noProof/>
            </w:rPr>
            <w:fldChar w:fldCharType="end"/>
          </w:r>
        </w:p>
        <w:p w14:paraId="389D5A86" w14:textId="449262F3"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"_Toc520881989" </w:instrText>
          </w:r>
          <w:r>
            <w:rPr>
              <w:rStyle w:val="Hyperlink"/>
            </w:rPr>
            <w:fldChar w:fldCharType="separate"/>
          </w:r>
          <w:r w:rsidR="00A92A2E" w:rsidRPr="000F053A">
            <w:rPr>
              <w:rStyle w:val="Hyperlink"/>
              <w:noProof/>
            </w:rPr>
            <w:t>VII   Final Design Details</w:t>
          </w:r>
          <w:r w:rsidR="00A92A2E">
            <w:rPr>
              <w:noProof/>
              <w:webHidden/>
            </w:rPr>
            <w:tab/>
          </w:r>
          <w:r w:rsidR="00A92A2E">
            <w:rPr>
              <w:noProof/>
              <w:webHidden/>
            </w:rPr>
            <w:fldChar w:fldCharType="begin"/>
          </w:r>
          <w:r w:rsidR="00A92A2E">
            <w:rPr>
              <w:noProof/>
              <w:webHidden/>
            </w:rPr>
            <w:instrText xml:space="preserve"> PAGEREF _Toc520881989 \h </w:instrText>
          </w:r>
          <w:r w:rsidR="00A92A2E">
            <w:rPr>
              <w:noProof/>
              <w:webHidden/>
            </w:rPr>
          </w:r>
          <w:r w:rsidR="00A92A2E">
            <w:rPr>
              <w:noProof/>
              <w:webHidden/>
            </w:rPr>
            <w:fldChar w:fldCharType="separate"/>
          </w:r>
          <w:r w:rsidR="00A92A2E">
            <w:rPr>
              <w:noProof/>
              <w:webHidden/>
            </w:rPr>
            <w:t>30</w:t>
          </w:r>
          <w:r w:rsidR="00A92A2E">
            <w:rPr>
              <w:noProof/>
              <w:webHidden/>
            </w:rPr>
            <w:fldChar w:fldCharType="end"/>
          </w:r>
          <w:r>
            <w:rPr>
              <w:noProof/>
            </w:rPr>
            <w:fldChar w:fldCharType="end"/>
          </w:r>
        </w:p>
        <w:p w14:paraId="07A6A8FD" w14:textId="1A01AB4D"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"_Toc520881990" </w:instrText>
          </w:r>
          <w:r>
            <w:rPr>
              <w:rStyle w:val="Hyperlink"/>
            </w:rPr>
            <w:fldChar w:fldCharType="separate"/>
          </w:r>
          <w:r w:rsidR="00A92A2E" w:rsidRPr="000F053A">
            <w:rPr>
              <w:rStyle w:val="Hyperlink"/>
              <w:noProof/>
            </w:rPr>
            <w:t>VIII   Testing &amp; Validation</w:t>
          </w:r>
          <w:r w:rsidR="00A92A2E">
            <w:rPr>
              <w:noProof/>
              <w:webHidden/>
            </w:rPr>
            <w:tab/>
          </w:r>
          <w:r w:rsidR="00A92A2E">
            <w:rPr>
              <w:noProof/>
              <w:webHidden/>
            </w:rPr>
            <w:fldChar w:fldCharType="begin"/>
          </w:r>
          <w:r w:rsidR="00A92A2E">
            <w:rPr>
              <w:noProof/>
              <w:webHidden/>
            </w:rPr>
            <w:instrText xml:space="preserve"> PAGEREF _Toc520881990 \h </w:instrText>
          </w:r>
          <w:r w:rsidR="00A92A2E">
            <w:rPr>
              <w:noProof/>
              <w:webHidden/>
            </w:rPr>
          </w:r>
          <w:r w:rsidR="00A92A2E">
            <w:rPr>
              <w:noProof/>
              <w:webHidden/>
            </w:rPr>
            <w:fldChar w:fldCharType="separate"/>
          </w:r>
          <w:r w:rsidR="00A92A2E">
            <w:rPr>
              <w:noProof/>
              <w:webHidden/>
            </w:rPr>
            <w:t>34</w:t>
          </w:r>
          <w:r w:rsidR="00A92A2E">
            <w:rPr>
              <w:noProof/>
              <w:webHidden/>
            </w:rPr>
            <w:fldChar w:fldCharType="end"/>
          </w:r>
          <w:r>
            <w:rPr>
              <w:noProof/>
            </w:rPr>
            <w:fldChar w:fldCharType="end"/>
          </w:r>
        </w:p>
        <w:p w14:paraId="1FADB160" w14:textId="6ECF6354"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"_Toc520881991" </w:instrText>
          </w:r>
          <w:r>
            <w:rPr>
              <w:rStyle w:val="Hyperlink"/>
            </w:rPr>
            <w:fldChar w:fldCharType="separate"/>
          </w:r>
          <w:r w:rsidR="00A92A2E" w:rsidRPr="000F053A">
            <w:rPr>
              <w:rStyle w:val="Hyperlink"/>
              <w:noProof/>
            </w:rPr>
            <w:t>Current limit testing</w:t>
          </w:r>
          <w:r w:rsidR="00A92A2E">
            <w:rPr>
              <w:noProof/>
              <w:webHidden/>
            </w:rPr>
            <w:tab/>
          </w:r>
          <w:r w:rsidR="00A92A2E">
            <w:rPr>
              <w:noProof/>
              <w:webHidden/>
            </w:rPr>
            <w:fldChar w:fldCharType="begin"/>
          </w:r>
          <w:r w:rsidR="00A92A2E">
            <w:rPr>
              <w:noProof/>
              <w:webHidden/>
            </w:rPr>
            <w:instrText xml:space="preserve"> PAGEREF _Toc520881991 \h </w:instrText>
          </w:r>
          <w:r w:rsidR="00A92A2E">
            <w:rPr>
              <w:noProof/>
              <w:webHidden/>
            </w:rPr>
          </w:r>
          <w:r w:rsidR="00A92A2E">
            <w:rPr>
              <w:noProof/>
              <w:webHidden/>
            </w:rPr>
            <w:fldChar w:fldCharType="separate"/>
          </w:r>
          <w:r w:rsidR="00A92A2E">
            <w:rPr>
              <w:noProof/>
              <w:webHidden/>
            </w:rPr>
            <w:t>35</w:t>
          </w:r>
          <w:r w:rsidR="00A92A2E">
            <w:rPr>
              <w:noProof/>
              <w:webHidden/>
            </w:rPr>
            <w:fldChar w:fldCharType="end"/>
          </w:r>
          <w:r>
            <w:rPr>
              <w:noProof/>
            </w:rPr>
            <w:fldChar w:fldCharType="end"/>
          </w:r>
        </w:p>
        <w:p w14:paraId="657A83F1" w14:textId="2314EEF3"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"_Toc520881992" </w:instrText>
          </w:r>
          <w:r>
            <w:rPr>
              <w:rStyle w:val="Hyperlink"/>
            </w:rPr>
            <w:fldChar w:fldCharType="separate"/>
          </w:r>
          <w:r w:rsidR="00A92A2E" w:rsidRPr="000F053A">
            <w:rPr>
              <w:rStyle w:val="Hyperlink"/>
              <w:noProof/>
            </w:rPr>
            <w:t>Decay modes test</w:t>
          </w:r>
          <w:r w:rsidR="00A92A2E">
            <w:rPr>
              <w:noProof/>
              <w:webHidden/>
            </w:rPr>
            <w:tab/>
          </w:r>
          <w:r w:rsidR="00A92A2E">
            <w:rPr>
              <w:noProof/>
              <w:webHidden/>
            </w:rPr>
            <w:fldChar w:fldCharType="begin"/>
          </w:r>
          <w:r w:rsidR="00A92A2E">
            <w:rPr>
              <w:noProof/>
              <w:webHidden/>
            </w:rPr>
            <w:instrText xml:space="preserve"> PAGEREF _Toc520881992 \h </w:instrText>
          </w:r>
          <w:r w:rsidR="00A92A2E">
            <w:rPr>
              <w:noProof/>
              <w:webHidden/>
            </w:rPr>
          </w:r>
          <w:r w:rsidR="00A92A2E">
            <w:rPr>
              <w:noProof/>
              <w:webHidden/>
            </w:rPr>
            <w:fldChar w:fldCharType="separate"/>
          </w:r>
          <w:r w:rsidR="00A92A2E">
            <w:rPr>
              <w:noProof/>
              <w:webHidden/>
            </w:rPr>
            <w:t>37</w:t>
          </w:r>
          <w:r w:rsidR="00A92A2E">
            <w:rPr>
              <w:noProof/>
              <w:webHidden/>
            </w:rPr>
            <w:fldChar w:fldCharType="end"/>
          </w:r>
          <w:r>
            <w:rPr>
              <w:noProof/>
            </w:rPr>
            <w:fldChar w:fldCharType="end"/>
          </w:r>
        </w:p>
        <w:p w14:paraId="2824AD1D" w14:textId="48D298A4"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"_Toc520881993" </w:instrText>
          </w:r>
          <w:r>
            <w:rPr>
              <w:rStyle w:val="Hyperlink"/>
            </w:rPr>
            <w:fldChar w:fldCharType="separate"/>
          </w:r>
          <w:r w:rsidR="00A92A2E" w:rsidRPr="000F053A">
            <w:rPr>
              <w:rStyle w:val="Hyperlink"/>
              <w:noProof/>
            </w:rPr>
            <w:t>Temperature testing</w:t>
          </w:r>
          <w:r w:rsidR="00A92A2E">
            <w:rPr>
              <w:noProof/>
              <w:webHidden/>
            </w:rPr>
            <w:tab/>
          </w:r>
          <w:r w:rsidR="00A92A2E">
            <w:rPr>
              <w:noProof/>
              <w:webHidden/>
            </w:rPr>
            <w:fldChar w:fldCharType="begin"/>
          </w:r>
          <w:r w:rsidR="00A92A2E">
            <w:rPr>
              <w:noProof/>
              <w:webHidden/>
            </w:rPr>
            <w:instrText xml:space="preserve"> PAGEREF _Toc520881993 \h </w:instrText>
          </w:r>
          <w:r w:rsidR="00A92A2E">
            <w:rPr>
              <w:noProof/>
              <w:webHidden/>
            </w:rPr>
          </w:r>
          <w:r w:rsidR="00A92A2E">
            <w:rPr>
              <w:noProof/>
              <w:webHidden/>
            </w:rPr>
            <w:fldChar w:fldCharType="separate"/>
          </w:r>
          <w:r w:rsidR="00A92A2E">
            <w:rPr>
              <w:noProof/>
              <w:webHidden/>
            </w:rPr>
            <w:t>38</w:t>
          </w:r>
          <w:r w:rsidR="00A92A2E">
            <w:rPr>
              <w:noProof/>
              <w:webHidden/>
            </w:rPr>
            <w:fldChar w:fldCharType="end"/>
          </w:r>
          <w:r>
            <w:rPr>
              <w:noProof/>
            </w:rPr>
            <w:fldChar w:fldCharType="end"/>
          </w:r>
        </w:p>
        <w:p w14:paraId="2211EEFA" w14:textId="22FD01F0"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"_Toc520881994" </w:instrText>
          </w:r>
          <w:r>
            <w:rPr>
              <w:rStyle w:val="Hyperlink"/>
            </w:rPr>
            <w:fldChar w:fldCharType="separate"/>
          </w:r>
          <w:r w:rsidR="00A92A2E" w:rsidRPr="000F053A">
            <w:rPr>
              <w:rStyle w:val="Hyperlink"/>
              <w:noProof/>
            </w:rPr>
            <w:t>IX   Discussion &amp; Recommendations</w:t>
          </w:r>
          <w:r w:rsidR="00A92A2E">
            <w:rPr>
              <w:noProof/>
              <w:webHidden/>
            </w:rPr>
            <w:tab/>
          </w:r>
          <w:r w:rsidR="00A92A2E">
            <w:rPr>
              <w:noProof/>
              <w:webHidden/>
            </w:rPr>
            <w:fldChar w:fldCharType="begin"/>
          </w:r>
          <w:r w:rsidR="00A92A2E">
            <w:rPr>
              <w:noProof/>
              <w:webHidden/>
            </w:rPr>
            <w:instrText xml:space="preserve"> PAGEREF _Toc520881994 \h </w:instrText>
          </w:r>
          <w:r w:rsidR="00A92A2E">
            <w:rPr>
              <w:noProof/>
              <w:webHidden/>
            </w:rPr>
          </w:r>
          <w:r w:rsidR="00A92A2E">
            <w:rPr>
              <w:noProof/>
              <w:webHidden/>
            </w:rPr>
            <w:fldChar w:fldCharType="separate"/>
          </w:r>
          <w:r w:rsidR="00A92A2E">
            <w:rPr>
              <w:noProof/>
              <w:webHidden/>
            </w:rPr>
            <w:t>39</w:t>
          </w:r>
          <w:r w:rsidR="00A92A2E">
            <w:rPr>
              <w:noProof/>
              <w:webHidden/>
            </w:rPr>
            <w:fldChar w:fldCharType="end"/>
          </w:r>
          <w:r>
            <w:rPr>
              <w:noProof/>
            </w:rPr>
            <w:fldChar w:fldCharType="end"/>
          </w:r>
        </w:p>
        <w:p w14:paraId="2509C490" w14:textId="5CCFEE82"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"_Toc520881995" </w:instrText>
          </w:r>
          <w:r>
            <w:rPr>
              <w:rStyle w:val="Hyperlink"/>
            </w:rPr>
            <w:fldChar w:fldCharType="separate"/>
          </w:r>
          <w:r w:rsidR="00A92A2E" w:rsidRPr="000F053A">
            <w:rPr>
              <w:rStyle w:val="Hyperlink"/>
              <w:noProof/>
            </w:rPr>
            <w:t>X   Conclusion</w:t>
          </w:r>
          <w:r w:rsidR="00A92A2E">
            <w:rPr>
              <w:noProof/>
              <w:webHidden/>
            </w:rPr>
            <w:tab/>
          </w:r>
          <w:r w:rsidR="00A92A2E">
            <w:rPr>
              <w:noProof/>
              <w:webHidden/>
            </w:rPr>
            <w:fldChar w:fldCharType="begin"/>
          </w:r>
          <w:r w:rsidR="00A92A2E">
            <w:rPr>
              <w:noProof/>
              <w:webHidden/>
            </w:rPr>
            <w:instrText xml:space="preserve"> PAGEREF _Toc520881995 \h </w:instrText>
          </w:r>
          <w:r w:rsidR="00A92A2E">
            <w:rPr>
              <w:noProof/>
              <w:webHidden/>
            </w:rPr>
          </w:r>
          <w:r w:rsidR="00A92A2E">
            <w:rPr>
              <w:noProof/>
              <w:webHidden/>
            </w:rPr>
            <w:fldChar w:fldCharType="separate"/>
          </w:r>
          <w:r w:rsidR="00A92A2E">
            <w:rPr>
              <w:noProof/>
              <w:webHidden/>
            </w:rPr>
            <w:t>40</w:t>
          </w:r>
          <w:r w:rsidR="00A92A2E">
            <w:rPr>
              <w:noProof/>
              <w:webHidden/>
            </w:rPr>
            <w:fldChar w:fldCharType="end"/>
          </w:r>
          <w:r>
            <w:rPr>
              <w:noProof/>
            </w:rPr>
            <w:fldChar w:fldCharType="end"/>
          </w:r>
        </w:p>
        <w:p w14:paraId="02C696B1" w14:textId="7BFE341D"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"_Toc520881996" </w:instrText>
          </w:r>
          <w:r>
            <w:rPr>
              <w:rStyle w:val="Hyperlink"/>
            </w:rPr>
            <w:fldChar w:fldCharType="separate"/>
          </w:r>
          <w:r w:rsidR="00A92A2E" w:rsidRPr="000F053A">
            <w:rPr>
              <w:rStyle w:val="Hyperlink"/>
              <w:noProof/>
            </w:rPr>
            <w:t>References</w:t>
          </w:r>
          <w:r w:rsidR="00A92A2E">
            <w:rPr>
              <w:noProof/>
              <w:webHidden/>
            </w:rPr>
            <w:tab/>
          </w:r>
          <w:r w:rsidR="00A92A2E">
            <w:rPr>
              <w:noProof/>
              <w:webHidden/>
            </w:rPr>
            <w:fldChar w:fldCharType="begin"/>
          </w:r>
          <w:r w:rsidR="00A92A2E">
            <w:rPr>
              <w:noProof/>
              <w:webHidden/>
            </w:rPr>
            <w:instrText xml:space="preserve"> PAGEREF _Toc520881996 \h </w:instrText>
          </w:r>
          <w:r w:rsidR="00A92A2E">
            <w:rPr>
              <w:noProof/>
              <w:webHidden/>
            </w:rPr>
          </w:r>
          <w:r w:rsidR="00A92A2E">
            <w:rPr>
              <w:noProof/>
              <w:webHidden/>
            </w:rPr>
            <w:fldChar w:fldCharType="separate"/>
          </w:r>
          <w:r w:rsidR="00A92A2E">
            <w:rPr>
              <w:noProof/>
              <w:webHidden/>
            </w:rPr>
            <w:t>41</w:t>
          </w:r>
          <w:r w:rsidR="00A92A2E">
            <w:rPr>
              <w:noProof/>
              <w:webHidden/>
            </w:rPr>
            <w:fldChar w:fldCharType="end"/>
          </w:r>
          <w:r>
            <w:rPr>
              <w:noProof/>
            </w:rPr>
            <w:fldChar w:fldCharType="end"/>
          </w:r>
        </w:p>
        <w:p w14:paraId="178FB7A1" w14:textId="2467D427" w:rsidR="00A92A2E" w:rsidRDefault="00DD6924">
          <w:pPr>
            <w:pStyle w:val="TOC1"/>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"_Toc520881997" </w:instrText>
          </w:r>
          <w:r>
            <w:rPr>
              <w:rStyle w:val="Hyperlink"/>
            </w:rPr>
            <w:fldChar w:fldCharType="separate"/>
          </w:r>
          <w:r w:rsidR="00A92A2E" w:rsidRPr="000F053A">
            <w:rPr>
              <w:rStyle w:val="Hyperlink"/>
              <w:noProof/>
            </w:rPr>
            <w:t>Appendices</w:t>
          </w:r>
          <w:r w:rsidR="00A92A2E">
            <w:rPr>
              <w:noProof/>
              <w:webHidden/>
            </w:rPr>
            <w:tab/>
          </w:r>
          <w:r w:rsidR="00A92A2E">
            <w:rPr>
              <w:noProof/>
              <w:webHidden/>
            </w:rPr>
            <w:fldChar w:fldCharType="begin"/>
          </w:r>
          <w:r w:rsidR="00A92A2E">
            <w:rPr>
              <w:noProof/>
              <w:webHidden/>
            </w:rPr>
            <w:instrText xml:space="preserve"> PAGEREF _Toc520881997 \h </w:instrText>
          </w:r>
          <w:r w:rsidR="00A92A2E">
            <w:rPr>
              <w:noProof/>
              <w:webHidden/>
            </w:rPr>
          </w:r>
          <w:r w:rsidR="00A92A2E">
            <w:rPr>
              <w:noProof/>
              <w:webHidden/>
            </w:rPr>
            <w:fldChar w:fldCharType="separate"/>
          </w:r>
          <w:r w:rsidR="00A92A2E">
            <w:rPr>
              <w:noProof/>
              <w:webHidden/>
            </w:rPr>
            <w:t>42</w:t>
          </w:r>
          <w:r w:rsidR="00A92A2E">
            <w:rPr>
              <w:noProof/>
              <w:webHidden/>
            </w:rPr>
            <w:fldChar w:fldCharType="end"/>
          </w:r>
          <w:r>
            <w:rPr>
              <w:noProof/>
            </w:rPr>
            <w:fldChar w:fldCharType="end"/>
          </w:r>
        </w:p>
        <w:p w14:paraId="7F845F39" w14:textId="155CB31A"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"_Toc520881998" </w:instrText>
          </w:r>
          <w:r>
            <w:rPr>
              <w:rStyle w:val="Hyperlink"/>
            </w:rPr>
            <w:fldChar w:fldCharType="separate"/>
          </w:r>
          <w:r w:rsidR="00A92A2E" w:rsidRPr="000F053A">
            <w:rPr>
              <w:rStyle w:val="Hyperlink"/>
              <w:noProof/>
            </w:rPr>
            <w:t>Appendix A – Rev.0 Hardware Schematic and 3D Models</w:t>
          </w:r>
          <w:r w:rsidR="00A92A2E">
            <w:rPr>
              <w:noProof/>
              <w:webHidden/>
            </w:rPr>
            <w:tab/>
          </w:r>
          <w:r w:rsidR="00A92A2E">
            <w:rPr>
              <w:noProof/>
              <w:webHidden/>
            </w:rPr>
            <w:fldChar w:fldCharType="begin"/>
          </w:r>
          <w:r w:rsidR="00A92A2E">
            <w:rPr>
              <w:noProof/>
              <w:webHidden/>
            </w:rPr>
            <w:instrText xml:space="preserve"> PAGEREF _Toc520881998 \h </w:instrText>
          </w:r>
          <w:r w:rsidR="00A92A2E">
            <w:rPr>
              <w:noProof/>
              <w:webHidden/>
            </w:rPr>
          </w:r>
          <w:r w:rsidR="00A92A2E">
            <w:rPr>
              <w:noProof/>
              <w:webHidden/>
            </w:rPr>
            <w:fldChar w:fldCharType="separate"/>
          </w:r>
          <w:r w:rsidR="00A92A2E">
            <w:rPr>
              <w:noProof/>
              <w:webHidden/>
            </w:rPr>
            <w:t>42</w:t>
          </w:r>
          <w:r w:rsidR="00A92A2E">
            <w:rPr>
              <w:noProof/>
              <w:webHidden/>
            </w:rPr>
            <w:fldChar w:fldCharType="end"/>
          </w:r>
          <w:r>
            <w:rPr>
              <w:noProof/>
            </w:rPr>
            <w:fldChar w:fldCharType="end"/>
          </w:r>
        </w:p>
        <w:p w14:paraId="14460658" w14:textId="56E3C9E6" w:rsidR="00A92A2E" w:rsidRDefault="00DD6924">
          <w:pPr>
            <w:pStyle w:val="TOC2"/>
            <w:tabs>
              <w:tab w:val="right" w:leader="dot" w:pos="9350"/>
            </w:tabs>
            <w:rPr>
              <w:rFonts w:asciiTheme="minorHAnsi" w:eastAsiaTheme="minorEastAsia" w:hAnsiTheme="minorHAnsi" w:cstheme="minorBidi"/>
              <w:noProof/>
              <w:sz w:val="22"/>
              <w:lang w:val="en-CA"/>
            </w:rPr>
          </w:pPr>
          <w:r>
            <w:rPr>
              <w:rStyle w:val="Hyperlink"/>
              <w:lang w:val="en-US" w:eastAsia="en-US"/>
            </w:rPr>
            <w:fldChar w:fldCharType="begin"/>
          </w:r>
          <w:r>
            <w:rPr>
              <w:rStyle w:val="Hyperlink"/>
              <w:noProof/>
              <w:lang w:val="en-US" w:eastAsia="en-US"/>
            </w:rPr>
            <w:instrText xml:space="preserve"> HYPERLINK \l "_Toc520881999" </w:instrText>
          </w:r>
          <w:r>
            <w:rPr>
              <w:rStyle w:val="Hyperlink"/>
              <w:lang w:val="en-US" w:eastAsia="en-US"/>
            </w:rPr>
            <w:fldChar w:fldCharType="separate"/>
          </w:r>
          <w:r w:rsidR="00A92A2E" w:rsidRPr="000F053A">
            <w:rPr>
              <w:rStyle w:val="Hyperlink"/>
              <w:noProof/>
              <w:lang w:val="en-US" w:eastAsia="en-US"/>
            </w:rPr>
            <w:t>Appendix B – Microcontroller Software Development</w:t>
          </w:r>
          <w:r w:rsidR="00A92A2E">
            <w:rPr>
              <w:noProof/>
              <w:webHidden/>
            </w:rPr>
            <w:tab/>
          </w:r>
          <w:r w:rsidR="00A92A2E">
            <w:rPr>
              <w:noProof/>
              <w:webHidden/>
            </w:rPr>
            <w:fldChar w:fldCharType="begin"/>
          </w:r>
          <w:r w:rsidR="00A92A2E">
            <w:rPr>
              <w:noProof/>
              <w:webHidden/>
            </w:rPr>
            <w:instrText xml:space="preserve"> PAGEREF _Toc520881999 \h </w:instrText>
          </w:r>
          <w:r w:rsidR="00A92A2E">
            <w:rPr>
              <w:noProof/>
              <w:webHidden/>
            </w:rPr>
          </w:r>
          <w:r w:rsidR="00A92A2E">
            <w:rPr>
              <w:noProof/>
              <w:webHidden/>
            </w:rPr>
            <w:fldChar w:fldCharType="separate"/>
          </w:r>
          <w:r w:rsidR="00A92A2E">
            <w:rPr>
              <w:noProof/>
              <w:webHidden/>
            </w:rPr>
            <w:t>45</w:t>
          </w:r>
          <w:r w:rsidR="00A92A2E">
            <w:rPr>
              <w:noProof/>
              <w:webHidden/>
            </w:rPr>
            <w:fldChar w:fldCharType="end"/>
          </w:r>
          <w:r>
            <w:rPr>
              <w:noProof/>
            </w:rPr>
            <w:fldChar w:fldCharType="end"/>
          </w:r>
        </w:p>
        <w:p w14:paraId="7E714000" w14:textId="2BBA5651" w:rsidR="00A50DB9" w:rsidRDefault="005F1123">
          <w:r>
            <w:fldChar w:fldCharType="end"/>
          </w:r>
        </w:p>
      </w:sdtContent>
    </w:sdt>
    <w:p w14:paraId="30EB7605" w14:textId="77777777" w:rsidR="00347BF0" w:rsidRDefault="00347BF0"/>
    <w:p w14:paraId="3499E710" w14:textId="77777777" w:rsidR="009E6E6E" w:rsidRDefault="009E6E6E">
      <w:pPr>
        <w:rPr>
          <w:del w:id="665" w:author="Dana de Jong" w:date="2018-07-31T02:51:00Z"/>
        </w:rPr>
      </w:pPr>
    </w:p>
    <w:p w14:paraId="60384014" w14:textId="77777777" w:rsidR="008C13E8" w:rsidRDefault="008C13E8">
      <w:pPr>
        <w:ind w:firstLine="0"/>
        <w:rPr>
          <w:ins w:id="666" w:author="Dana de Jong" w:date="2018-07-28T01:01:00Z"/>
          <w:sz w:val="40"/>
          <w:szCs w:val="40"/>
        </w:rPr>
        <w:pPrChange w:id="667" w:author="Dana de Jong" w:date="2018-07-31T11:25:00Z">
          <w:pPr/>
        </w:pPrChange>
      </w:pPr>
      <w:bookmarkStart w:id="668" w:name="_q0afelwv1i93" w:colFirst="0" w:colLast="0"/>
      <w:bookmarkStart w:id="669" w:name="_Toc520039004"/>
      <w:bookmarkStart w:id="670" w:name="_Toc520039376"/>
      <w:bookmarkStart w:id="671" w:name="_Toc520041284"/>
      <w:bookmarkStart w:id="672" w:name="_Toc520040731"/>
      <w:bookmarkStart w:id="673" w:name="_Toc520289712"/>
      <w:bookmarkStart w:id="674" w:name="_Toc520289841"/>
      <w:bookmarkStart w:id="675" w:name="_Toc520289889"/>
      <w:bookmarkStart w:id="676" w:name="_Toc520293523"/>
      <w:bookmarkStart w:id="677" w:name="_Toc520291948"/>
      <w:bookmarkStart w:id="678" w:name="_Toc520291972"/>
      <w:bookmarkStart w:id="679" w:name="_Toc520502296"/>
      <w:bookmarkEnd w:id="668"/>
      <w:ins w:id="680" w:author="Dana de Jong" w:date="2018-07-28T01:01:00Z">
        <w:r>
          <w:br w:type="page"/>
        </w:r>
      </w:ins>
    </w:p>
    <w:p w14:paraId="2F3A455C" w14:textId="589B7DDC" w:rsidR="004E1BC9" w:rsidRPr="009E6E6E" w:rsidRDefault="005F1123" w:rsidP="00DC1A5B">
      <w:pPr>
        <w:pStyle w:val="Heading1"/>
      </w:pPr>
      <w:bookmarkStart w:id="681" w:name="_Toc520564549"/>
      <w:bookmarkStart w:id="682" w:name="_Toc520567489"/>
      <w:bookmarkStart w:id="683" w:name="_Toc520568193"/>
      <w:bookmarkStart w:id="684" w:name="_Toc520568831"/>
      <w:bookmarkStart w:id="685" w:name="_Toc520570314"/>
      <w:bookmarkStart w:id="686" w:name="_Toc520570553"/>
      <w:bookmarkStart w:id="687" w:name="_Toc520571461"/>
      <w:bookmarkStart w:id="688" w:name="_Toc520572241"/>
      <w:bookmarkStart w:id="689" w:name="_Toc520572911"/>
      <w:bookmarkStart w:id="690" w:name="_Toc520573075"/>
      <w:bookmarkStart w:id="691" w:name="_Toc520574765"/>
      <w:bookmarkStart w:id="692" w:name="_Toc520655914"/>
      <w:bookmarkStart w:id="693" w:name="_Toc520659539"/>
      <w:bookmarkStart w:id="694" w:name="_Toc520838836"/>
      <w:bookmarkStart w:id="695" w:name="_Toc520881970"/>
      <w:bookmarkStart w:id="696" w:name="_Toc520892410"/>
      <w:r w:rsidRPr="009E6E6E">
        <w:lastRenderedPageBreak/>
        <w:t>List of Figures</w:t>
      </w:r>
      <w:bookmarkEnd w:id="669"/>
      <w:bookmarkEnd w:id="670"/>
      <w:bookmarkEnd w:id="671"/>
      <w:bookmarkEnd w:id="672"/>
      <w:bookmarkEnd w:id="673"/>
      <w:bookmarkEnd w:id="674"/>
      <w:bookmarkEnd w:id="675"/>
      <w:bookmarkEnd w:id="676"/>
      <w:bookmarkEnd w:id="677"/>
      <w:bookmarkEnd w:id="678"/>
      <w:bookmarkEnd w:id="679"/>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p>
    <w:bookmarkStart w:id="697" w:name="_635h4s77rm7p" w:colFirst="0" w:colLast="0"/>
    <w:bookmarkEnd w:id="697"/>
    <w:p w14:paraId="769B25ED" w14:textId="0FAA6732" w:rsidR="00A92A2E" w:rsidRDefault="001724C0">
      <w:pPr>
        <w:pStyle w:val="TableofFigures"/>
        <w:tabs>
          <w:tab w:val="right" w:leader="dot" w:pos="9350"/>
        </w:tabs>
        <w:rPr>
          <w:rFonts w:asciiTheme="minorHAnsi" w:eastAsiaTheme="minorEastAsia" w:hAnsiTheme="minorHAnsi" w:cstheme="minorBidi"/>
          <w:noProof/>
          <w:sz w:val="22"/>
          <w:lang w:val="en-CA"/>
        </w:rPr>
      </w:pPr>
      <w:r>
        <w:fldChar w:fldCharType="begin"/>
      </w:r>
      <w:r>
        <w:instrText xml:space="preserve"> TOC \h \z \c "Figure" </w:instrText>
      </w:r>
      <w:r>
        <w:fldChar w:fldCharType="separate"/>
      </w:r>
      <w:r w:rsidR="00DD6924">
        <w:rPr>
          <w:rStyle w:val="Hyperlink"/>
        </w:rPr>
        <w:fldChar w:fldCharType="begin"/>
      </w:r>
      <w:r w:rsidR="00DD6924">
        <w:rPr>
          <w:rStyle w:val="Hyperlink"/>
          <w:noProof/>
        </w:rPr>
        <w:instrText xml:space="preserve"> HYPERLINK \l "_Toc520881940" </w:instrText>
      </w:r>
      <w:r w:rsidR="00DD6924">
        <w:rPr>
          <w:rStyle w:val="Hyperlink"/>
        </w:rPr>
        <w:fldChar w:fldCharType="separate"/>
      </w:r>
      <w:r w:rsidR="00A92A2E" w:rsidRPr="004F676F">
        <w:rPr>
          <w:rStyle w:val="Hyperlink"/>
          <w:noProof/>
        </w:rPr>
        <w:t>Figure 1 - Basic high-level system diagram of UDrive project</w:t>
      </w:r>
      <w:r w:rsidR="00A92A2E">
        <w:rPr>
          <w:noProof/>
          <w:webHidden/>
        </w:rPr>
        <w:tab/>
      </w:r>
      <w:r w:rsidR="00A92A2E">
        <w:rPr>
          <w:noProof/>
          <w:webHidden/>
        </w:rPr>
        <w:fldChar w:fldCharType="begin"/>
      </w:r>
      <w:r w:rsidR="00A92A2E">
        <w:rPr>
          <w:noProof/>
          <w:webHidden/>
        </w:rPr>
        <w:instrText xml:space="preserve"> PAGEREF _Toc520881940 \h </w:instrText>
      </w:r>
      <w:r w:rsidR="00A92A2E">
        <w:rPr>
          <w:noProof/>
          <w:webHidden/>
        </w:rPr>
      </w:r>
      <w:r w:rsidR="00A92A2E">
        <w:rPr>
          <w:noProof/>
          <w:webHidden/>
        </w:rPr>
        <w:fldChar w:fldCharType="separate"/>
      </w:r>
      <w:r w:rsidR="00A92A2E">
        <w:rPr>
          <w:noProof/>
          <w:webHidden/>
        </w:rPr>
        <w:t>7</w:t>
      </w:r>
      <w:r w:rsidR="00A92A2E">
        <w:rPr>
          <w:noProof/>
          <w:webHidden/>
        </w:rPr>
        <w:fldChar w:fldCharType="end"/>
      </w:r>
      <w:r w:rsidR="00DD6924">
        <w:rPr>
          <w:noProof/>
        </w:rPr>
        <w:fldChar w:fldCharType="end"/>
      </w:r>
    </w:p>
    <w:p w14:paraId="390AFB85" w14:textId="62324A3D"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"_Toc520881941" </w:instrText>
      </w:r>
      <w:r>
        <w:rPr>
          <w:rStyle w:val="Hyperlink"/>
        </w:rPr>
        <w:fldChar w:fldCharType="separate"/>
      </w:r>
      <w:r w:rsidR="00A92A2E" w:rsidRPr="004F676F">
        <w:rPr>
          <w:rStyle w:val="Hyperlink"/>
          <w:noProof/>
        </w:rPr>
        <w:t>Figure 2. Rev.0 ground plane and ground input connection location</w:t>
      </w:r>
      <w:r w:rsidR="00A92A2E">
        <w:rPr>
          <w:noProof/>
          <w:webHidden/>
        </w:rPr>
        <w:tab/>
      </w:r>
      <w:r w:rsidR="00A92A2E">
        <w:rPr>
          <w:noProof/>
          <w:webHidden/>
        </w:rPr>
        <w:fldChar w:fldCharType="begin"/>
      </w:r>
      <w:r w:rsidR="00A92A2E">
        <w:rPr>
          <w:noProof/>
          <w:webHidden/>
        </w:rPr>
        <w:instrText xml:space="preserve"> PAGEREF _Toc520881941 \h </w:instrText>
      </w:r>
      <w:r w:rsidR="00A92A2E">
        <w:rPr>
          <w:noProof/>
          <w:webHidden/>
        </w:rPr>
      </w:r>
      <w:r w:rsidR="00A92A2E">
        <w:rPr>
          <w:noProof/>
          <w:webHidden/>
        </w:rPr>
        <w:fldChar w:fldCharType="separate"/>
      </w:r>
      <w:r w:rsidR="00A92A2E">
        <w:rPr>
          <w:noProof/>
          <w:webHidden/>
        </w:rPr>
        <w:t>16</w:t>
      </w:r>
      <w:r w:rsidR="00A92A2E">
        <w:rPr>
          <w:noProof/>
          <w:webHidden/>
        </w:rPr>
        <w:fldChar w:fldCharType="end"/>
      </w:r>
      <w:r>
        <w:rPr>
          <w:noProof/>
        </w:rPr>
        <w:fldChar w:fldCharType="end"/>
      </w:r>
    </w:p>
    <w:p w14:paraId="755FF20F" w14:textId="453C0A8D"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"_Toc520881942" </w:instrText>
      </w:r>
      <w:r>
        <w:rPr>
          <w:rStyle w:val="Hyperlink"/>
        </w:rPr>
        <w:fldChar w:fldCharType="separate"/>
      </w:r>
      <w:r w:rsidR="00A92A2E" w:rsidRPr="004F676F">
        <w:rPr>
          <w:rStyle w:val="Hyperlink"/>
          <w:noProof/>
        </w:rPr>
        <w:t>Figure 3. Rev.0 V</w:t>
      </w:r>
      <w:r w:rsidR="00A92A2E" w:rsidRPr="004F676F">
        <w:rPr>
          <w:rStyle w:val="Hyperlink"/>
          <w:noProof/>
          <w:vertAlign w:val="subscript"/>
        </w:rPr>
        <w:t>m</w:t>
      </w:r>
      <w:r w:rsidR="00A92A2E" w:rsidRPr="004F676F">
        <w:rPr>
          <w:rStyle w:val="Hyperlink"/>
          <w:noProof/>
        </w:rPr>
        <w:t xml:space="preserve"> power plane and connection location</w:t>
      </w:r>
      <w:r w:rsidR="00A92A2E">
        <w:rPr>
          <w:noProof/>
          <w:webHidden/>
        </w:rPr>
        <w:tab/>
      </w:r>
      <w:r w:rsidR="00A92A2E">
        <w:rPr>
          <w:noProof/>
          <w:webHidden/>
        </w:rPr>
        <w:fldChar w:fldCharType="begin"/>
      </w:r>
      <w:r w:rsidR="00A92A2E">
        <w:rPr>
          <w:noProof/>
          <w:webHidden/>
        </w:rPr>
        <w:instrText xml:space="preserve"> PAGEREF _Toc520881942 \h </w:instrText>
      </w:r>
      <w:r w:rsidR="00A92A2E">
        <w:rPr>
          <w:noProof/>
          <w:webHidden/>
        </w:rPr>
      </w:r>
      <w:r w:rsidR="00A92A2E">
        <w:rPr>
          <w:noProof/>
          <w:webHidden/>
        </w:rPr>
        <w:fldChar w:fldCharType="separate"/>
      </w:r>
      <w:r w:rsidR="00A92A2E">
        <w:rPr>
          <w:noProof/>
          <w:webHidden/>
        </w:rPr>
        <w:t>16</w:t>
      </w:r>
      <w:r w:rsidR="00A92A2E">
        <w:rPr>
          <w:noProof/>
          <w:webHidden/>
        </w:rPr>
        <w:fldChar w:fldCharType="end"/>
      </w:r>
      <w:r>
        <w:rPr>
          <w:noProof/>
        </w:rPr>
        <w:fldChar w:fldCharType="end"/>
      </w:r>
    </w:p>
    <w:p w14:paraId="7CD613FE" w14:textId="7AE4CF63"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"_Toc520881943" </w:instrText>
      </w:r>
      <w:r>
        <w:rPr>
          <w:rStyle w:val="Hyperlink"/>
        </w:rPr>
        <w:fldChar w:fldCharType="separate"/>
      </w:r>
      <w:r w:rsidR="00A92A2E" w:rsidRPr="004F676F">
        <w:rPr>
          <w:rStyle w:val="Hyperlink"/>
          <w:noProof/>
        </w:rPr>
        <w:t xml:space="preserve">Figure 4. H-bridge board layout example </w:t>
      </w:r>
      <w:r w:rsidR="00A92A2E" w:rsidRPr="004F676F">
        <w:rPr>
          <w:rStyle w:val="Hyperlink"/>
          <w:noProof/>
          <w:lang w:val="en-CA"/>
        </w:rPr>
        <w:t>[7]</w:t>
      </w:r>
      <w:r w:rsidR="00A92A2E">
        <w:rPr>
          <w:noProof/>
          <w:webHidden/>
        </w:rPr>
        <w:tab/>
      </w:r>
      <w:r w:rsidR="00A92A2E">
        <w:rPr>
          <w:noProof/>
          <w:webHidden/>
        </w:rPr>
        <w:fldChar w:fldCharType="begin"/>
      </w:r>
      <w:r w:rsidR="00A92A2E">
        <w:rPr>
          <w:noProof/>
          <w:webHidden/>
        </w:rPr>
        <w:instrText xml:space="preserve"> PAGEREF _Toc520881943 \h </w:instrText>
      </w:r>
      <w:r w:rsidR="00A92A2E">
        <w:rPr>
          <w:noProof/>
          <w:webHidden/>
        </w:rPr>
      </w:r>
      <w:r w:rsidR="00A92A2E">
        <w:rPr>
          <w:noProof/>
          <w:webHidden/>
        </w:rPr>
        <w:fldChar w:fldCharType="separate"/>
      </w:r>
      <w:r w:rsidR="00A92A2E">
        <w:rPr>
          <w:noProof/>
          <w:webHidden/>
        </w:rPr>
        <w:t>17</w:t>
      </w:r>
      <w:r w:rsidR="00A92A2E">
        <w:rPr>
          <w:noProof/>
          <w:webHidden/>
        </w:rPr>
        <w:fldChar w:fldCharType="end"/>
      </w:r>
      <w:r>
        <w:rPr>
          <w:noProof/>
        </w:rPr>
        <w:fldChar w:fldCharType="end"/>
      </w:r>
    </w:p>
    <w:p w14:paraId="3BCA02DE" w14:textId="44C9BC42"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"_Toc520881944" </w:instrText>
      </w:r>
      <w:r>
        <w:rPr>
          <w:rStyle w:val="Hyperlink"/>
        </w:rPr>
        <w:fldChar w:fldCharType="separate"/>
      </w:r>
      <w:r w:rsidR="00A92A2E" w:rsidRPr="004F676F">
        <w:rPr>
          <w:rStyle w:val="Hyperlink"/>
          <w:noProof/>
        </w:rPr>
        <w:t>Figure 5. Rev.1 ground plane and ground connection location</w:t>
      </w:r>
      <w:r w:rsidR="00A92A2E">
        <w:rPr>
          <w:noProof/>
          <w:webHidden/>
        </w:rPr>
        <w:tab/>
      </w:r>
      <w:r w:rsidR="00A92A2E">
        <w:rPr>
          <w:noProof/>
          <w:webHidden/>
        </w:rPr>
        <w:fldChar w:fldCharType="begin"/>
      </w:r>
      <w:r w:rsidR="00A92A2E">
        <w:rPr>
          <w:noProof/>
          <w:webHidden/>
        </w:rPr>
        <w:instrText xml:space="preserve"> PAGEREF _Toc520881944 \h </w:instrText>
      </w:r>
      <w:r w:rsidR="00A92A2E">
        <w:rPr>
          <w:noProof/>
          <w:webHidden/>
        </w:rPr>
      </w:r>
      <w:r w:rsidR="00A92A2E">
        <w:rPr>
          <w:noProof/>
          <w:webHidden/>
        </w:rPr>
        <w:fldChar w:fldCharType="separate"/>
      </w:r>
      <w:r w:rsidR="00A92A2E">
        <w:rPr>
          <w:noProof/>
          <w:webHidden/>
        </w:rPr>
        <w:t>18</w:t>
      </w:r>
      <w:r w:rsidR="00A92A2E">
        <w:rPr>
          <w:noProof/>
          <w:webHidden/>
        </w:rPr>
        <w:fldChar w:fldCharType="end"/>
      </w:r>
      <w:r>
        <w:rPr>
          <w:noProof/>
        </w:rPr>
        <w:fldChar w:fldCharType="end"/>
      </w:r>
    </w:p>
    <w:p w14:paraId="4FDCC169" w14:textId="680D48EB"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"_Toc520881945" </w:instrText>
      </w:r>
      <w:r>
        <w:rPr>
          <w:rStyle w:val="Hyperlink"/>
        </w:rPr>
        <w:fldChar w:fldCharType="separate"/>
      </w:r>
      <w:r w:rsidR="00A92A2E" w:rsidRPr="004F676F">
        <w:rPr>
          <w:rStyle w:val="Hyperlink"/>
          <w:noProof/>
        </w:rPr>
        <w:t>Figure 6. Rev.1 V</w:t>
      </w:r>
      <w:r w:rsidR="00A92A2E" w:rsidRPr="004F676F">
        <w:rPr>
          <w:rStyle w:val="Hyperlink"/>
          <w:noProof/>
          <w:vertAlign w:val="subscript"/>
        </w:rPr>
        <w:t>m</w:t>
      </w:r>
      <w:r w:rsidR="00A92A2E" w:rsidRPr="004F676F">
        <w:rPr>
          <w:rStyle w:val="Hyperlink"/>
          <w:noProof/>
        </w:rPr>
        <w:t xml:space="preserve"> power plane and input power connection location</w:t>
      </w:r>
      <w:r w:rsidR="00A92A2E">
        <w:rPr>
          <w:noProof/>
          <w:webHidden/>
        </w:rPr>
        <w:tab/>
      </w:r>
      <w:r w:rsidR="00A92A2E">
        <w:rPr>
          <w:noProof/>
          <w:webHidden/>
        </w:rPr>
        <w:fldChar w:fldCharType="begin"/>
      </w:r>
      <w:r w:rsidR="00A92A2E">
        <w:rPr>
          <w:noProof/>
          <w:webHidden/>
        </w:rPr>
        <w:instrText xml:space="preserve"> PAGEREF _Toc520881945 \h </w:instrText>
      </w:r>
      <w:r w:rsidR="00A92A2E">
        <w:rPr>
          <w:noProof/>
          <w:webHidden/>
        </w:rPr>
      </w:r>
      <w:r w:rsidR="00A92A2E">
        <w:rPr>
          <w:noProof/>
          <w:webHidden/>
        </w:rPr>
        <w:fldChar w:fldCharType="separate"/>
      </w:r>
      <w:r w:rsidR="00A92A2E">
        <w:rPr>
          <w:noProof/>
          <w:webHidden/>
        </w:rPr>
        <w:t>18</w:t>
      </w:r>
      <w:r w:rsidR="00A92A2E">
        <w:rPr>
          <w:noProof/>
          <w:webHidden/>
        </w:rPr>
        <w:fldChar w:fldCharType="end"/>
      </w:r>
      <w:r>
        <w:rPr>
          <w:noProof/>
        </w:rPr>
        <w:fldChar w:fldCharType="end"/>
      </w:r>
    </w:p>
    <w:p w14:paraId="62F4ACEA" w14:textId="6F2CFC29"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"_Toc520881946" </w:instrText>
      </w:r>
      <w:r>
        <w:rPr>
          <w:rStyle w:val="Hyperlink"/>
        </w:rPr>
        <w:fldChar w:fldCharType="separate"/>
      </w:r>
      <w:r w:rsidR="00A92A2E" w:rsidRPr="004F676F">
        <w:rPr>
          <w:rStyle w:val="Hyperlink"/>
          <w:noProof/>
        </w:rPr>
        <w:t>Figure 7. H-bridge driver footprint</w:t>
      </w:r>
      <w:r w:rsidR="00A92A2E">
        <w:rPr>
          <w:noProof/>
          <w:webHidden/>
        </w:rPr>
        <w:tab/>
      </w:r>
      <w:r w:rsidR="00A92A2E">
        <w:rPr>
          <w:noProof/>
          <w:webHidden/>
        </w:rPr>
        <w:fldChar w:fldCharType="begin"/>
      </w:r>
      <w:r w:rsidR="00A92A2E">
        <w:rPr>
          <w:noProof/>
          <w:webHidden/>
        </w:rPr>
        <w:instrText xml:space="preserve"> PAGEREF _Toc520881946 \h </w:instrText>
      </w:r>
      <w:r w:rsidR="00A92A2E">
        <w:rPr>
          <w:noProof/>
          <w:webHidden/>
        </w:rPr>
      </w:r>
      <w:r w:rsidR="00A92A2E">
        <w:rPr>
          <w:noProof/>
          <w:webHidden/>
        </w:rPr>
        <w:fldChar w:fldCharType="separate"/>
      </w:r>
      <w:r w:rsidR="00A92A2E">
        <w:rPr>
          <w:noProof/>
          <w:webHidden/>
        </w:rPr>
        <w:t>19</w:t>
      </w:r>
      <w:r w:rsidR="00A92A2E">
        <w:rPr>
          <w:noProof/>
          <w:webHidden/>
        </w:rPr>
        <w:fldChar w:fldCharType="end"/>
      </w:r>
      <w:r>
        <w:rPr>
          <w:noProof/>
        </w:rPr>
        <w:fldChar w:fldCharType="end"/>
      </w:r>
    </w:p>
    <w:p w14:paraId="5F9A69B1" w14:textId="4F0826F7"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"_Toc520881947" </w:instrText>
      </w:r>
      <w:r>
        <w:rPr>
          <w:rStyle w:val="Hyperlink"/>
        </w:rPr>
        <w:fldChar w:fldCharType="separate"/>
      </w:r>
      <w:r w:rsidR="00A92A2E" w:rsidRPr="004F676F">
        <w:rPr>
          <w:rStyle w:val="Hyperlink"/>
          <w:noProof/>
        </w:rPr>
        <w:t>Figure 8. SMT solder stencil</w:t>
      </w:r>
      <w:r w:rsidR="00A92A2E">
        <w:rPr>
          <w:noProof/>
          <w:webHidden/>
        </w:rPr>
        <w:tab/>
      </w:r>
      <w:r w:rsidR="00A92A2E">
        <w:rPr>
          <w:noProof/>
          <w:webHidden/>
        </w:rPr>
        <w:fldChar w:fldCharType="begin"/>
      </w:r>
      <w:r w:rsidR="00A92A2E">
        <w:rPr>
          <w:noProof/>
          <w:webHidden/>
        </w:rPr>
        <w:instrText xml:space="preserve"> PAGEREF _Toc520881947 \h </w:instrText>
      </w:r>
      <w:r w:rsidR="00A92A2E">
        <w:rPr>
          <w:noProof/>
          <w:webHidden/>
        </w:rPr>
      </w:r>
      <w:r w:rsidR="00A92A2E">
        <w:rPr>
          <w:noProof/>
          <w:webHidden/>
        </w:rPr>
        <w:fldChar w:fldCharType="separate"/>
      </w:r>
      <w:r w:rsidR="00A92A2E">
        <w:rPr>
          <w:noProof/>
          <w:webHidden/>
        </w:rPr>
        <w:t>19</w:t>
      </w:r>
      <w:r w:rsidR="00A92A2E">
        <w:rPr>
          <w:noProof/>
          <w:webHidden/>
        </w:rPr>
        <w:fldChar w:fldCharType="end"/>
      </w:r>
      <w:r>
        <w:rPr>
          <w:noProof/>
        </w:rPr>
        <w:fldChar w:fldCharType="end"/>
      </w:r>
    </w:p>
    <w:p w14:paraId="41D59F97" w14:textId="13E65C76"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"_Toc520881948" </w:instrText>
      </w:r>
      <w:r>
        <w:rPr>
          <w:rStyle w:val="Hyperlink"/>
        </w:rPr>
        <w:fldChar w:fldCharType="separate"/>
      </w:r>
      <w:r w:rsidR="00A92A2E" w:rsidRPr="004F676F">
        <w:rPr>
          <w:rStyle w:val="Hyperlink"/>
          <w:noProof/>
        </w:rPr>
        <w:t>Figure 9. Applying solder paste with knife</w:t>
      </w:r>
      <w:r w:rsidR="00A92A2E">
        <w:rPr>
          <w:noProof/>
          <w:webHidden/>
        </w:rPr>
        <w:tab/>
      </w:r>
      <w:r w:rsidR="00A92A2E">
        <w:rPr>
          <w:noProof/>
          <w:webHidden/>
        </w:rPr>
        <w:fldChar w:fldCharType="begin"/>
      </w:r>
      <w:r w:rsidR="00A92A2E">
        <w:rPr>
          <w:noProof/>
          <w:webHidden/>
        </w:rPr>
        <w:instrText xml:space="preserve"> PAGEREF _Toc520881948 \h </w:instrText>
      </w:r>
      <w:r w:rsidR="00A92A2E">
        <w:rPr>
          <w:noProof/>
          <w:webHidden/>
        </w:rPr>
      </w:r>
      <w:r w:rsidR="00A92A2E">
        <w:rPr>
          <w:noProof/>
          <w:webHidden/>
        </w:rPr>
        <w:fldChar w:fldCharType="separate"/>
      </w:r>
      <w:r w:rsidR="00A92A2E">
        <w:rPr>
          <w:noProof/>
          <w:webHidden/>
        </w:rPr>
        <w:t>20</w:t>
      </w:r>
      <w:r w:rsidR="00A92A2E">
        <w:rPr>
          <w:noProof/>
          <w:webHidden/>
        </w:rPr>
        <w:fldChar w:fldCharType="end"/>
      </w:r>
      <w:r>
        <w:rPr>
          <w:noProof/>
        </w:rPr>
        <w:fldChar w:fldCharType="end"/>
      </w:r>
    </w:p>
    <w:p w14:paraId="3B583A19" w14:textId="56266521"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"_Toc520881949" </w:instrText>
      </w:r>
      <w:r>
        <w:rPr>
          <w:rStyle w:val="Hyperlink"/>
        </w:rPr>
        <w:fldChar w:fldCharType="separate"/>
      </w:r>
      <w:r w:rsidR="00A92A2E" w:rsidRPr="004F676F">
        <w:rPr>
          <w:rStyle w:val="Hyperlink"/>
          <w:noProof/>
        </w:rPr>
        <w:t>Figure 10. PCB with solder paste and components placed on</w:t>
      </w:r>
      <w:r w:rsidR="00A92A2E">
        <w:rPr>
          <w:noProof/>
          <w:webHidden/>
        </w:rPr>
        <w:tab/>
      </w:r>
      <w:r w:rsidR="00A92A2E">
        <w:rPr>
          <w:noProof/>
          <w:webHidden/>
        </w:rPr>
        <w:fldChar w:fldCharType="begin"/>
      </w:r>
      <w:r w:rsidR="00A92A2E">
        <w:rPr>
          <w:noProof/>
          <w:webHidden/>
        </w:rPr>
        <w:instrText xml:space="preserve"> PAGEREF _Toc520881949 \h </w:instrText>
      </w:r>
      <w:r w:rsidR="00A92A2E">
        <w:rPr>
          <w:noProof/>
          <w:webHidden/>
        </w:rPr>
      </w:r>
      <w:r w:rsidR="00A92A2E">
        <w:rPr>
          <w:noProof/>
          <w:webHidden/>
        </w:rPr>
        <w:fldChar w:fldCharType="separate"/>
      </w:r>
      <w:r w:rsidR="00A92A2E">
        <w:rPr>
          <w:noProof/>
          <w:webHidden/>
        </w:rPr>
        <w:t>20</w:t>
      </w:r>
      <w:r w:rsidR="00A92A2E">
        <w:rPr>
          <w:noProof/>
          <w:webHidden/>
        </w:rPr>
        <w:fldChar w:fldCharType="end"/>
      </w:r>
      <w:r>
        <w:rPr>
          <w:noProof/>
        </w:rPr>
        <w:fldChar w:fldCharType="end"/>
      </w:r>
    </w:p>
    <w:p w14:paraId="42B9AD8B" w14:textId="33D6B4E9"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"_Toc520881950" </w:instrText>
      </w:r>
      <w:r>
        <w:rPr>
          <w:rStyle w:val="Hyperlink"/>
        </w:rPr>
        <w:fldChar w:fldCharType="separate"/>
      </w:r>
      <w:r w:rsidR="00A92A2E" w:rsidRPr="004F676F">
        <w:rPr>
          <w:rStyle w:val="Hyperlink"/>
          <w:noProof/>
        </w:rPr>
        <w:t>Figure 11. PCB placed in the reflow oven before temperature cycle</w:t>
      </w:r>
      <w:r w:rsidR="00A92A2E">
        <w:rPr>
          <w:noProof/>
          <w:webHidden/>
        </w:rPr>
        <w:tab/>
      </w:r>
      <w:r w:rsidR="00A92A2E">
        <w:rPr>
          <w:noProof/>
          <w:webHidden/>
        </w:rPr>
        <w:fldChar w:fldCharType="begin"/>
      </w:r>
      <w:r w:rsidR="00A92A2E">
        <w:rPr>
          <w:noProof/>
          <w:webHidden/>
        </w:rPr>
        <w:instrText xml:space="preserve"> PAGEREF _Toc520881950 \h </w:instrText>
      </w:r>
      <w:r w:rsidR="00A92A2E">
        <w:rPr>
          <w:noProof/>
          <w:webHidden/>
        </w:rPr>
      </w:r>
      <w:r w:rsidR="00A92A2E">
        <w:rPr>
          <w:noProof/>
          <w:webHidden/>
        </w:rPr>
        <w:fldChar w:fldCharType="separate"/>
      </w:r>
      <w:r w:rsidR="00A92A2E">
        <w:rPr>
          <w:noProof/>
          <w:webHidden/>
        </w:rPr>
        <w:t>21</w:t>
      </w:r>
      <w:r w:rsidR="00A92A2E">
        <w:rPr>
          <w:noProof/>
          <w:webHidden/>
        </w:rPr>
        <w:fldChar w:fldCharType="end"/>
      </w:r>
      <w:r>
        <w:rPr>
          <w:noProof/>
        </w:rPr>
        <w:fldChar w:fldCharType="end"/>
      </w:r>
    </w:p>
    <w:p w14:paraId="68438CE1" w14:textId="013A3D98"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"_Toc520881951" </w:instrText>
      </w:r>
      <w:r>
        <w:rPr>
          <w:rStyle w:val="Hyperlink"/>
        </w:rPr>
        <w:fldChar w:fldCharType="separate"/>
      </w:r>
      <w:r w:rsidR="00A92A2E" w:rsidRPr="004F676F">
        <w:rPr>
          <w:rStyle w:val="Hyperlink"/>
          <w:noProof/>
        </w:rPr>
        <w:t>Figure 12. Fully assembled PCB after through-hole soldering</w:t>
      </w:r>
      <w:r w:rsidR="00A92A2E">
        <w:rPr>
          <w:noProof/>
          <w:webHidden/>
        </w:rPr>
        <w:tab/>
      </w:r>
      <w:r w:rsidR="00A92A2E">
        <w:rPr>
          <w:noProof/>
          <w:webHidden/>
        </w:rPr>
        <w:fldChar w:fldCharType="begin"/>
      </w:r>
      <w:r w:rsidR="00A92A2E">
        <w:rPr>
          <w:noProof/>
          <w:webHidden/>
        </w:rPr>
        <w:instrText xml:space="preserve"> PAGEREF _Toc520881951 \h </w:instrText>
      </w:r>
      <w:r w:rsidR="00A92A2E">
        <w:rPr>
          <w:noProof/>
          <w:webHidden/>
        </w:rPr>
      </w:r>
      <w:r w:rsidR="00A92A2E">
        <w:rPr>
          <w:noProof/>
          <w:webHidden/>
        </w:rPr>
        <w:fldChar w:fldCharType="separate"/>
      </w:r>
      <w:r w:rsidR="00A92A2E">
        <w:rPr>
          <w:noProof/>
          <w:webHidden/>
        </w:rPr>
        <w:t>22</w:t>
      </w:r>
      <w:r w:rsidR="00A92A2E">
        <w:rPr>
          <w:noProof/>
          <w:webHidden/>
        </w:rPr>
        <w:fldChar w:fldCharType="end"/>
      </w:r>
      <w:r>
        <w:rPr>
          <w:noProof/>
        </w:rPr>
        <w:fldChar w:fldCharType="end"/>
      </w:r>
    </w:p>
    <w:p w14:paraId="02807659" w14:textId="59E723EB"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"https://d.docs.live.net/3b3ce1891c57f778/Documents/Final%20Report%20for%20499%20-%20UDRIVE.docx" \l "_Toc520881952" </w:instrText>
      </w:r>
      <w:r>
        <w:rPr>
          <w:rStyle w:val="Hyperlink"/>
        </w:rPr>
        <w:fldChar w:fldCharType="separate"/>
      </w:r>
      <w:r w:rsidR="00A92A2E" w:rsidRPr="004F676F">
        <w:rPr>
          <w:rStyle w:val="Hyperlink"/>
          <w:noProof/>
        </w:rPr>
        <w:t xml:space="preserve">Figure 13. Buck converter typical application circuit </w:t>
      </w:r>
      <w:r w:rsidR="00A92A2E" w:rsidRPr="004F676F">
        <w:rPr>
          <w:rStyle w:val="Hyperlink"/>
          <w:noProof/>
          <w:lang w:val="en-CA"/>
        </w:rPr>
        <w:t>[8]</w:t>
      </w:r>
      <w:r w:rsidR="00A92A2E">
        <w:rPr>
          <w:noProof/>
          <w:webHidden/>
        </w:rPr>
        <w:tab/>
      </w:r>
      <w:r w:rsidR="00A92A2E">
        <w:rPr>
          <w:noProof/>
          <w:webHidden/>
        </w:rPr>
        <w:fldChar w:fldCharType="begin"/>
      </w:r>
      <w:r w:rsidR="00A92A2E">
        <w:rPr>
          <w:noProof/>
          <w:webHidden/>
        </w:rPr>
        <w:instrText xml:space="preserve"> PAGEREF _Toc520881952 \h </w:instrText>
      </w:r>
      <w:r w:rsidR="00A92A2E">
        <w:rPr>
          <w:noProof/>
          <w:webHidden/>
        </w:rPr>
      </w:r>
      <w:r w:rsidR="00A92A2E">
        <w:rPr>
          <w:noProof/>
          <w:webHidden/>
        </w:rPr>
        <w:fldChar w:fldCharType="separate"/>
      </w:r>
      <w:r w:rsidR="00A92A2E">
        <w:rPr>
          <w:noProof/>
          <w:webHidden/>
        </w:rPr>
        <w:t>24</w:t>
      </w:r>
      <w:r w:rsidR="00A92A2E">
        <w:rPr>
          <w:noProof/>
          <w:webHidden/>
        </w:rPr>
        <w:fldChar w:fldCharType="end"/>
      </w:r>
      <w:r>
        <w:rPr>
          <w:noProof/>
        </w:rPr>
        <w:fldChar w:fldCharType="end"/>
      </w:r>
    </w:p>
    <w:p w14:paraId="1548E94F" w14:textId="5D2C6266"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"_Toc520881953" </w:instrText>
      </w:r>
      <w:r>
        <w:rPr>
          <w:rStyle w:val="Hyperlink"/>
        </w:rPr>
        <w:fldChar w:fldCharType="separate"/>
      </w:r>
      <w:r w:rsidR="00A92A2E" w:rsidRPr="004F676F">
        <w:rPr>
          <w:rStyle w:val="Hyperlink"/>
          <w:noProof/>
        </w:rPr>
        <w:t xml:space="preserve">Figure 14. Example voltage regulation circuit </w:t>
      </w:r>
      <w:r w:rsidR="00A92A2E" w:rsidRPr="004F676F">
        <w:rPr>
          <w:rStyle w:val="Hyperlink"/>
          <w:noProof/>
          <w:lang w:val="en-CA"/>
        </w:rPr>
        <w:t>[10]</w:t>
      </w:r>
      <w:r w:rsidR="00A92A2E">
        <w:rPr>
          <w:noProof/>
          <w:webHidden/>
        </w:rPr>
        <w:tab/>
      </w:r>
      <w:r w:rsidR="00A92A2E">
        <w:rPr>
          <w:noProof/>
          <w:webHidden/>
        </w:rPr>
        <w:fldChar w:fldCharType="begin"/>
      </w:r>
      <w:r w:rsidR="00A92A2E">
        <w:rPr>
          <w:noProof/>
          <w:webHidden/>
        </w:rPr>
        <w:instrText xml:space="preserve"> PAGEREF _Toc520881953 \h </w:instrText>
      </w:r>
      <w:r w:rsidR="00A92A2E">
        <w:rPr>
          <w:noProof/>
          <w:webHidden/>
        </w:rPr>
      </w:r>
      <w:r w:rsidR="00A92A2E">
        <w:rPr>
          <w:noProof/>
          <w:webHidden/>
        </w:rPr>
        <w:fldChar w:fldCharType="separate"/>
      </w:r>
      <w:r w:rsidR="00A92A2E">
        <w:rPr>
          <w:noProof/>
          <w:webHidden/>
        </w:rPr>
        <w:t>25</w:t>
      </w:r>
      <w:r w:rsidR="00A92A2E">
        <w:rPr>
          <w:noProof/>
          <w:webHidden/>
        </w:rPr>
        <w:fldChar w:fldCharType="end"/>
      </w:r>
      <w:r>
        <w:rPr>
          <w:noProof/>
        </w:rPr>
        <w:fldChar w:fldCharType="end"/>
      </w:r>
    </w:p>
    <w:p w14:paraId="292B3F4A" w14:textId="53B9A1AA"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"_Toc520881954" </w:instrText>
      </w:r>
      <w:r>
        <w:rPr>
          <w:rStyle w:val="Hyperlink"/>
        </w:rPr>
        <w:fldChar w:fldCharType="separate"/>
      </w:r>
      <w:r w:rsidR="00A92A2E" w:rsidRPr="004F676F">
        <w:rPr>
          <w:rStyle w:val="Hyperlink"/>
          <w:noProof/>
        </w:rPr>
        <w:t>Figure 15. P-type MOSFET circuit diagram</w:t>
      </w:r>
      <w:r w:rsidR="00A92A2E">
        <w:rPr>
          <w:noProof/>
          <w:webHidden/>
        </w:rPr>
        <w:tab/>
      </w:r>
      <w:r w:rsidR="00A92A2E">
        <w:rPr>
          <w:noProof/>
          <w:webHidden/>
        </w:rPr>
        <w:fldChar w:fldCharType="begin"/>
      </w:r>
      <w:r w:rsidR="00A92A2E">
        <w:rPr>
          <w:noProof/>
          <w:webHidden/>
        </w:rPr>
        <w:instrText xml:space="preserve"> PAGEREF _Toc520881954 \h </w:instrText>
      </w:r>
      <w:r w:rsidR="00A92A2E">
        <w:rPr>
          <w:noProof/>
          <w:webHidden/>
        </w:rPr>
      </w:r>
      <w:r w:rsidR="00A92A2E">
        <w:rPr>
          <w:noProof/>
          <w:webHidden/>
        </w:rPr>
        <w:fldChar w:fldCharType="separate"/>
      </w:r>
      <w:r w:rsidR="00A92A2E">
        <w:rPr>
          <w:noProof/>
          <w:webHidden/>
        </w:rPr>
        <w:t>26</w:t>
      </w:r>
      <w:r w:rsidR="00A92A2E">
        <w:rPr>
          <w:noProof/>
          <w:webHidden/>
        </w:rPr>
        <w:fldChar w:fldCharType="end"/>
      </w:r>
      <w:r>
        <w:rPr>
          <w:noProof/>
        </w:rPr>
        <w:fldChar w:fldCharType="end"/>
      </w:r>
    </w:p>
    <w:p w14:paraId="7B27BE37" w14:textId="6F622A5C"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"_Toc520881955" </w:instrText>
      </w:r>
      <w:r>
        <w:rPr>
          <w:rStyle w:val="Hyperlink"/>
        </w:rPr>
        <w:fldChar w:fldCharType="separate"/>
      </w:r>
      <w:r w:rsidR="00A92A2E" w:rsidRPr="004F676F">
        <w:rPr>
          <w:rStyle w:val="Hyperlink"/>
          <w:noProof/>
        </w:rPr>
        <w:t xml:space="preserve">Figure 16. Simplified block diagram of isolator </w:t>
      </w:r>
      <w:r w:rsidR="00A92A2E" w:rsidRPr="004F676F">
        <w:rPr>
          <w:rStyle w:val="Hyperlink"/>
          <w:noProof/>
          <w:lang w:val="en-CA"/>
        </w:rPr>
        <w:t>[12]</w:t>
      </w:r>
      <w:r w:rsidR="00A92A2E">
        <w:rPr>
          <w:noProof/>
          <w:webHidden/>
        </w:rPr>
        <w:tab/>
      </w:r>
      <w:r w:rsidR="00A92A2E">
        <w:rPr>
          <w:noProof/>
          <w:webHidden/>
        </w:rPr>
        <w:fldChar w:fldCharType="begin"/>
      </w:r>
      <w:r w:rsidR="00A92A2E">
        <w:rPr>
          <w:noProof/>
          <w:webHidden/>
        </w:rPr>
        <w:instrText xml:space="preserve"> PAGEREF _Toc520881955 \h </w:instrText>
      </w:r>
      <w:r w:rsidR="00A92A2E">
        <w:rPr>
          <w:noProof/>
          <w:webHidden/>
        </w:rPr>
      </w:r>
      <w:r w:rsidR="00A92A2E">
        <w:rPr>
          <w:noProof/>
          <w:webHidden/>
        </w:rPr>
        <w:fldChar w:fldCharType="separate"/>
      </w:r>
      <w:r w:rsidR="00A92A2E">
        <w:rPr>
          <w:noProof/>
          <w:webHidden/>
        </w:rPr>
        <w:t>26</w:t>
      </w:r>
      <w:r w:rsidR="00A92A2E">
        <w:rPr>
          <w:noProof/>
          <w:webHidden/>
        </w:rPr>
        <w:fldChar w:fldCharType="end"/>
      </w:r>
      <w:r>
        <w:rPr>
          <w:noProof/>
        </w:rPr>
        <w:fldChar w:fldCharType="end"/>
      </w:r>
    </w:p>
    <w:p w14:paraId="3EB936FF" w14:textId="5FF605B5"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"_Toc520881956" </w:instrText>
      </w:r>
      <w:r>
        <w:rPr>
          <w:rStyle w:val="Hyperlink"/>
        </w:rPr>
        <w:fldChar w:fldCharType="separate"/>
      </w:r>
      <w:r w:rsidR="00A92A2E" w:rsidRPr="004F676F">
        <w:rPr>
          <w:rStyle w:val="Hyperlink"/>
          <w:noProof/>
        </w:rPr>
        <w:t>Figure 17. TVS diode circuit diagram</w:t>
      </w:r>
      <w:r w:rsidR="00A92A2E">
        <w:rPr>
          <w:noProof/>
          <w:webHidden/>
        </w:rPr>
        <w:tab/>
      </w:r>
      <w:r w:rsidR="00A92A2E">
        <w:rPr>
          <w:noProof/>
          <w:webHidden/>
        </w:rPr>
        <w:fldChar w:fldCharType="begin"/>
      </w:r>
      <w:r w:rsidR="00A92A2E">
        <w:rPr>
          <w:noProof/>
          <w:webHidden/>
        </w:rPr>
        <w:instrText xml:space="preserve"> PAGEREF _Toc520881956 \h </w:instrText>
      </w:r>
      <w:r w:rsidR="00A92A2E">
        <w:rPr>
          <w:noProof/>
          <w:webHidden/>
        </w:rPr>
      </w:r>
      <w:r w:rsidR="00A92A2E">
        <w:rPr>
          <w:noProof/>
          <w:webHidden/>
        </w:rPr>
        <w:fldChar w:fldCharType="separate"/>
      </w:r>
      <w:r w:rsidR="00A92A2E">
        <w:rPr>
          <w:noProof/>
          <w:webHidden/>
        </w:rPr>
        <w:t>27</w:t>
      </w:r>
      <w:r w:rsidR="00A92A2E">
        <w:rPr>
          <w:noProof/>
          <w:webHidden/>
        </w:rPr>
        <w:fldChar w:fldCharType="end"/>
      </w:r>
      <w:r>
        <w:rPr>
          <w:noProof/>
        </w:rPr>
        <w:fldChar w:fldCharType="end"/>
      </w:r>
    </w:p>
    <w:p w14:paraId="627FA795" w14:textId="65DA84FC"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"_Toc520881957" </w:instrText>
      </w:r>
      <w:r>
        <w:rPr>
          <w:rStyle w:val="Hyperlink"/>
        </w:rPr>
        <w:fldChar w:fldCharType="separate"/>
      </w:r>
      <w:r w:rsidR="00A92A2E" w:rsidRPr="004F676F">
        <w:rPr>
          <w:rStyle w:val="Hyperlink"/>
          <w:noProof/>
        </w:rPr>
        <w:t>Figure 18. GUI during development phase</w:t>
      </w:r>
      <w:r w:rsidR="00A92A2E">
        <w:rPr>
          <w:noProof/>
          <w:webHidden/>
        </w:rPr>
        <w:tab/>
      </w:r>
      <w:r w:rsidR="00A92A2E">
        <w:rPr>
          <w:noProof/>
          <w:webHidden/>
        </w:rPr>
        <w:fldChar w:fldCharType="begin"/>
      </w:r>
      <w:r w:rsidR="00A92A2E">
        <w:rPr>
          <w:noProof/>
          <w:webHidden/>
        </w:rPr>
        <w:instrText xml:space="preserve"> PAGEREF _Toc520881957 \h </w:instrText>
      </w:r>
      <w:r w:rsidR="00A92A2E">
        <w:rPr>
          <w:noProof/>
          <w:webHidden/>
        </w:rPr>
      </w:r>
      <w:r w:rsidR="00A92A2E">
        <w:rPr>
          <w:noProof/>
          <w:webHidden/>
        </w:rPr>
        <w:fldChar w:fldCharType="separate"/>
      </w:r>
      <w:r w:rsidR="00A92A2E">
        <w:rPr>
          <w:noProof/>
          <w:webHidden/>
        </w:rPr>
        <w:t>29</w:t>
      </w:r>
      <w:r w:rsidR="00A92A2E">
        <w:rPr>
          <w:noProof/>
          <w:webHidden/>
        </w:rPr>
        <w:fldChar w:fldCharType="end"/>
      </w:r>
      <w:r>
        <w:rPr>
          <w:noProof/>
        </w:rPr>
        <w:fldChar w:fldCharType="end"/>
      </w:r>
    </w:p>
    <w:p w14:paraId="564CDBE4" w14:textId="694ABDD5"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"_Toc520881958" </w:instrText>
      </w:r>
      <w:r>
        <w:rPr>
          <w:rStyle w:val="Hyperlink"/>
        </w:rPr>
        <w:fldChar w:fldCharType="separate"/>
      </w:r>
      <w:r w:rsidR="00A92A2E" w:rsidRPr="004F676F">
        <w:rPr>
          <w:rStyle w:val="Hyperlink"/>
          <w:noProof/>
        </w:rPr>
        <w:t>Figure 19. Render of testing jig</w:t>
      </w:r>
      <w:r w:rsidR="00A92A2E">
        <w:rPr>
          <w:noProof/>
          <w:webHidden/>
        </w:rPr>
        <w:tab/>
      </w:r>
      <w:r w:rsidR="00A92A2E">
        <w:rPr>
          <w:noProof/>
          <w:webHidden/>
        </w:rPr>
        <w:fldChar w:fldCharType="begin"/>
      </w:r>
      <w:r w:rsidR="00A92A2E">
        <w:rPr>
          <w:noProof/>
          <w:webHidden/>
        </w:rPr>
        <w:instrText xml:space="preserve"> PAGEREF _Toc520881958 \h </w:instrText>
      </w:r>
      <w:r w:rsidR="00A92A2E">
        <w:rPr>
          <w:noProof/>
          <w:webHidden/>
        </w:rPr>
      </w:r>
      <w:r w:rsidR="00A92A2E">
        <w:rPr>
          <w:noProof/>
          <w:webHidden/>
        </w:rPr>
        <w:fldChar w:fldCharType="separate"/>
      </w:r>
      <w:r w:rsidR="00A92A2E">
        <w:rPr>
          <w:noProof/>
          <w:webHidden/>
        </w:rPr>
        <w:t>34</w:t>
      </w:r>
      <w:r w:rsidR="00A92A2E">
        <w:rPr>
          <w:noProof/>
          <w:webHidden/>
        </w:rPr>
        <w:fldChar w:fldCharType="end"/>
      </w:r>
      <w:r>
        <w:rPr>
          <w:noProof/>
        </w:rPr>
        <w:fldChar w:fldCharType="end"/>
      </w:r>
    </w:p>
    <w:p w14:paraId="5D9C8EB8" w14:textId="153D2DE5"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"_Toc520881959" </w:instrText>
      </w:r>
      <w:r>
        <w:rPr>
          <w:rStyle w:val="Hyperlink"/>
        </w:rPr>
        <w:fldChar w:fldCharType="separate"/>
      </w:r>
      <w:r w:rsidR="00A92A2E" w:rsidRPr="004F676F">
        <w:rPr>
          <w:rStyle w:val="Hyperlink"/>
          <w:noProof/>
        </w:rPr>
        <w:t>Figure 20. Interface for programing the DRV 8704</w:t>
      </w:r>
      <w:r w:rsidR="00A92A2E">
        <w:rPr>
          <w:noProof/>
          <w:webHidden/>
        </w:rPr>
        <w:tab/>
      </w:r>
      <w:r w:rsidR="00A92A2E">
        <w:rPr>
          <w:noProof/>
          <w:webHidden/>
        </w:rPr>
        <w:fldChar w:fldCharType="begin"/>
      </w:r>
      <w:r w:rsidR="00A92A2E">
        <w:rPr>
          <w:noProof/>
          <w:webHidden/>
        </w:rPr>
        <w:instrText xml:space="preserve"> PAGEREF _Toc520881959 \h </w:instrText>
      </w:r>
      <w:r w:rsidR="00A92A2E">
        <w:rPr>
          <w:noProof/>
          <w:webHidden/>
        </w:rPr>
      </w:r>
      <w:r w:rsidR="00A92A2E">
        <w:rPr>
          <w:noProof/>
          <w:webHidden/>
        </w:rPr>
        <w:fldChar w:fldCharType="separate"/>
      </w:r>
      <w:r w:rsidR="00A92A2E">
        <w:rPr>
          <w:noProof/>
          <w:webHidden/>
        </w:rPr>
        <w:t>35</w:t>
      </w:r>
      <w:r w:rsidR="00A92A2E">
        <w:rPr>
          <w:noProof/>
          <w:webHidden/>
        </w:rPr>
        <w:fldChar w:fldCharType="end"/>
      </w:r>
      <w:r>
        <w:rPr>
          <w:noProof/>
        </w:rPr>
        <w:fldChar w:fldCharType="end"/>
      </w:r>
    </w:p>
    <w:p w14:paraId="5A1C2154" w14:textId="037AD51F"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"_Toc520881960" </w:instrText>
      </w:r>
      <w:r>
        <w:rPr>
          <w:rStyle w:val="Hyperlink"/>
        </w:rPr>
        <w:fldChar w:fldCharType="separate"/>
      </w:r>
      <w:r w:rsidR="00A92A2E" w:rsidRPr="004F676F">
        <w:rPr>
          <w:rStyle w:val="Hyperlink"/>
          <w:noProof/>
        </w:rPr>
        <w:t>Figure 21 . Current Regulation Actual Data</w:t>
      </w:r>
      <w:r w:rsidR="00A92A2E">
        <w:rPr>
          <w:noProof/>
          <w:webHidden/>
        </w:rPr>
        <w:tab/>
      </w:r>
      <w:r w:rsidR="00A92A2E">
        <w:rPr>
          <w:noProof/>
          <w:webHidden/>
        </w:rPr>
        <w:fldChar w:fldCharType="begin"/>
      </w:r>
      <w:r w:rsidR="00A92A2E">
        <w:rPr>
          <w:noProof/>
          <w:webHidden/>
        </w:rPr>
        <w:instrText xml:space="preserve"> PAGEREF _Toc520881960 \h </w:instrText>
      </w:r>
      <w:r w:rsidR="00A92A2E">
        <w:rPr>
          <w:noProof/>
          <w:webHidden/>
        </w:rPr>
      </w:r>
      <w:r w:rsidR="00A92A2E">
        <w:rPr>
          <w:noProof/>
          <w:webHidden/>
        </w:rPr>
        <w:fldChar w:fldCharType="separate"/>
      </w:r>
      <w:r w:rsidR="00A92A2E">
        <w:rPr>
          <w:noProof/>
          <w:webHidden/>
        </w:rPr>
        <w:t>36</w:t>
      </w:r>
      <w:r w:rsidR="00A92A2E">
        <w:rPr>
          <w:noProof/>
          <w:webHidden/>
        </w:rPr>
        <w:fldChar w:fldCharType="end"/>
      </w:r>
      <w:r>
        <w:rPr>
          <w:noProof/>
        </w:rPr>
        <w:fldChar w:fldCharType="end"/>
      </w:r>
    </w:p>
    <w:p w14:paraId="0437705B" w14:textId="5C9B1073"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"_Toc520881961" </w:instrText>
      </w:r>
      <w:r>
        <w:rPr>
          <w:rStyle w:val="Hyperlink"/>
        </w:rPr>
        <w:fldChar w:fldCharType="separate"/>
      </w:r>
      <w:r w:rsidR="00A92A2E" w:rsidRPr="004F676F">
        <w:rPr>
          <w:rStyle w:val="Hyperlink"/>
          <w:noProof/>
        </w:rPr>
        <w:t xml:space="preserve">Figure 22. Decay modes available on the DRV8704 </w:t>
      </w:r>
      <w:r w:rsidR="00A92A2E" w:rsidRPr="004F676F">
        <w:rPr>
          <w:rStyle w:val="Hyperlink"/>
          <w:noProof/>
          <w:lang w:val="en-CA"/>
        </w:rPr>
        <w:t>[7]</w:t>
      </w:r>
      <w:r w:rsidR="00A92A2E">
        <w:rPr>
          <w:noProof/>
          <w:webHidden/>
        </w:rPr>
        <w:tab/>
      </w:r>
      <w:r w:rsidR="00A92A2E">
        <w:rPr>
          <w:noProof/>
          <w:webHidden/>
        </w:rPr>
        <w:fldChar w:fldCharType="begin"/>
      </w:r>
      <w:r w:rsidR="00A92A2E">
        <w:rPr>
          <w:noProof/>
          <w:webHidden/>
        </w:rPr>
        <w:instrText xml:space="preserve"> PAGEREF _Toc520881961 \h </w:instrText>
      </w:r>
      <w:r w:rsidR="00A92A2E">
        <w:rPr>
          <w:noProof/>
          <w:webHidden/>
        </w:rPr>
      </w:r>
      <w:r w:rsidR="00A92A2E">
        <w:rPr>
          <w:noProof/>
          <w:webHidden/>
        </w:rPr>
        <w:fldChar w:fldCharType="separate"/>
      </w:r>
      <w:r w:rsidR="00A92A2E">
        <w:rPr>
          <w:noProof/>
          <w:webHidden/>
        </w:rPr>
        <w:t>37</w:t>
      </w:r>
      <w:r w:rsidR="00A92A2E">
        <w:rPr>
          <w:noProof/>
          <w:webHidden/>
        </w:rPr>
        <w:fldChar w:fldCharType="end"/>
      </w:r>
      <w:r>
        <w:rPr>
          <w:noProof/>
        </w:rPr>
        <w:fldChar w:fldCharType="end"/>
      </w:r>
    </w:p>
    <w:p w14:paraId="5DDE088E" w14:textId="3B3867A3"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"_Toc520881962" </w:instrText>
      </w:r>
      <w:r>
        <w:rPr>
          <w:rStyle w:val="Hyperlink"/>
        </w:rPr>
        <w:fldChar w:fldCharType="separate"/>
      </w:r>
      <w:r w:rsidR="00A92A2E" w:rsidRPr="004F676F">
        <w:rPr>
          <w:rStyle w:val="Hyperlink"/>
          <w:noProof/>
        </w:rPr>
        <w:t>Figure 23. Fast Decay waveforms</w:t>
      </w:r>
      <w:r w:rsidR="00A92A2E">
        <w:rPr>
          <w:noProof/>
          <w:webHidden/>
        </w:rPr>
        <w:tab/>
      </w:r>
      <w:r w:rsidR="00A92A2E">
        <w:rPr>
          <w:noProof/>
          <w:webHidden/>
        </w:rPr>
        <w:fldChar w:fldCharType="begin"/>
      </w:r>
      <w:r w:rsidR="00A92A2E">
        <w:rPr>
          <w:noProof/>
          <w:webHidden/>
        </w:rPr>
        <w:instrText xml:space="preserve"> PAGEREF _Toc520881962 \h </w:instrText>
      </w:r>
      <w:r w:rsidR="00A92A2E">
        <w:rPr>
          <w:noProof/>
          <w:webHidden/>
        </w:rPr>
      </w:r>
      <w:r w:rsidR="00A92A2E">
        <w:rPr>
          <w:noProof/>
          <w:webHidden/>
        </w:rPr>
        <w:fldChar w:fldCharType="separate"/>
      </w:r>
      <w:r w:rsidR="00A92A2E">
        <w:rPr>
          <w:noProof/>
          <w:webHidden/>
        </w:rPr>
        <w:t>37</w:t>
      </w:r>
      <w:r w:rsidR="00A92A2E">
        <w:rPr>
          <w:noProof/>
          <w:webHidden/>
        </w:rPr>
        <w:fldChar w:fldCharType="end"/>
      </w:r>
      <w:r>
        <w:rPr>
          <w:noProof/>
        </w:rPr>
        <w:fldChar w:fldCharType="end"/>
      </w:r>
    </w:p>
    <w:p w14:paraId="29FB23F4" w14:textId="4085419B"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"_Toc520881963" </w:instrText>
      </w:r>
      <w:r>
        <w:rPr>
          <w:rStyle w:val="Hyperlink"/>
        </w:rPr>
        <w:fldChar w:fldCharType="separate"/>
      </w:r>
      <w:r w:rsidR="00A92A2E" w:rsidRPr="004F676F">
        <w:rPr>
          <w:rStyle w:val="Hyperlink"/>
          <w:noProof/>
        </w:rPr>
        <w:t>Figure 24. Slow Decay waveforms</w:t>
      </w:r>
      <w:r w:rsidR="00A92A2E">
        <w:rPr>
          <w:noProof/>
          <w:webHidden/>
        </w:rPr>
        <w:tab/>
      </w:r>
      <w:r w:rsidR="00A92A2E">
        <w:rPr>
          <w:noProof/>
          <w:webHidden/>
        </w:rPr>
        <w:fldChar w:fldCharType="begin"/>
      </w:r>
      <w:r w:rsidR="00A92A2E">
        <w:rPr>
          <w:noProof/>
          <w:webHidden/>
        </w:rPr>
        <w:instrText xml:space="preserve"> PAGEREF _Toc520881963 \h </w:instrText>
      </w:r>
      <w:r w:rsidR="00A92A2E">
        <w:rPr>
          <w:noProof/>
          <w:webHidden/>
        </w:rPr>
      </w:r>
      <w:r w:rsidR="00A92A2E">
        <w:rPr>
          <w:noProof/>
          <w:webHidden/>
        </w:rPr>
        <w:fldChar w:fldCharType="separate"/>
      </w:r>
      <w:r w:rsidR="00A92A2E">
        <w:rPr>
          <w:noProof/>
          <w:webHidden/>
        </w:rPr>
        <w:t>38</w:t>
      </w:r>
      <w:r w:rsidR="00A92A2E">
        <w:rPr>
          <w:noProof/>
          <w:webHidden/>
        </w:rPr>
        <w:fldChar w:fldCharType="end"/>
      </w:r>
      <w:r>
        <w:rPr>
          <w:noProof/>
        </w:rPr>
        <w:fldChar w:fldCharType="end"/>
      </w:r>
    </w:p>
    <w:p w14:paraId="229EFE7E" w14:textId="7FB4DF22"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"_Toc520881964" </w:instrText>
      </w:r>
      <w:r>
        <w:rPr>
          <w:rStyle w:val="Hyperlink"/>
        </w:rPr>
        <w:fldChar w:fldCharType="separate"/>
      </w:r>
      <w:r w:rsidR="00A92A2E" w:rsidRPr="004F676F">
        <w:rPr>
          <w:rStyle w:val="Hyperlink"/>
          <w:noProof/>
        </w:rPr>
        <w:t>Figure 25. Thermal performance over time</w:t>
      </w:r>
      <w:r w:rsidR="00A92A2E">
        <w:rPr>
          <w:noProof/>
          <w:webHidden/>
        </w:rPr>
        <w:tab/>
      </w:r>
      <w:r w:rsidR="00A92A2E">
        <w:rPr>
          <w:noProof/>
          <w:webHidden/>
        </w:rPr>
        <w:fldChar w:fldCharType="begin"/>
      </w:r>
      <w:r w:rsidR="00A92A2E">
        <w:rPr>
          <w:noProof/>
          <w:webHidden/>
        </w:rPr>
        <w:instrText xml:space="preserve"> PAGEREF _Toc520881964 \h </w:instrText>
      </w:r>
      <w:r w:rsidR="00A92A2E">
        <w:rPr>
          <w:noProof/>
          <w:webHidden/>
        </w:rPr>
      </w:r>
      <w:r w:rsidR="00A92A2E">
        <w:rPr>
          <w:noProof/>
          <w:webHidden/>
        </w:rPr>
        <w:fldChar w:fldCharType="separate"/>
      </w:r>
      <w:r w:rsidR="00A92A2E">
        <w:rPr>
          <w:noProof/>
          <w:webHidden/>
        </w:rPr>
        <w:t>39</w:t>
      </w:r>
      <w:r w:rsidR="00A92A2E">
        <w:rPr>
          <w:noProof/>
          <w:webHidden/>
        </w:rPr>
        <w:fldChar w:fldCharType="end"/>
      </w:r>
      <w:r>
        <w:rPr>
          <w:noProof/>
        </w:rPr>
        <w:fldChar w:fldCharType="end"/>
      </w:r>
    </w:p>
    <w:p w14:paraId="4895D9C0" w14:textId="61BDD990"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"_Toc520881965" </w:instrText>
      </w:r>
      <w:r>
        <w:rPr>
          <w:rStyle w:val="Hyperlink"/>
        </w:rPr>
        <w:fldChar w:fldCharType="separate"/>
      </w:r>
      <w:r w:rsidR="00A92A2E" w:rsidRPr="004F676F">
        <w:rPr>
          <w:rStyle w:val="Hyperlink"/>
          <w:noProof/>
        </w:rPr>
        <w:t>Figure 26. General view of H-bridge schematic</w:t>
      </w:r>
      <w:r w:rsidR="00A92A2E">
        <w:rPr>
          <w:noProof/>
          <w:webHidden/>
        </w:rPr>
        <w:tab/>
      </w:r>
      <w:r w:rsidR="00A92A2E">
        <w:rPr>
          <w:noProof/>
          <w:webHidden/>
        </w:rPr>
        <w:fldChar w:fldCharType="begin"/>
      </w:r>
      <w:r w:rsidR="00A92A2E">
        <w:rPr>
          <w:noProof/>
          <w:webHidden/>
        </w:rPr>
        <w:instrText xml:space="preserve"> PAGEREF _Toc520881965 \h </w:instrText>
      </w:r>
      <w:r w:rsidR="00A92A2E">
        <w:rPr>
          <w:noProof/>
          <w:webHidden/>
        </w:rPr>
      </w:r>
      <w:r w:rsidR="00A92A2E">
        <w:rPr>
          <w:noProof/>
          <w:webHidden/>
        </w:rPr>
        <w:fldChar w:fldCharType="separate"/>
      </w:r>
      <w:r w:rsidR="00A92A2E">
        <w:rPr>
          <w:noProof/>
          <w:webHidden/>
        </w:rPr>
        <w:t>42</w:t>
      </w:r>
      <w:r w:rsidR="00A92A2E">
        <w:rPr>
          <w:noProof/>
          <w:webHidden/>
        </w:rPr>
        <w:fldChar w:fldCharType="end"/>
      </w:r>
      <w:r>
        <w:rPr>
          <w:noProof/>
        </w:rPr>
        <w:fldChar w:fldCharType="end"/>
      </w:r>
    </w:p>
    <w:p w14:paraId="37CF7A82" w14:textId="42B8F7AC"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"_Toc520881966" </w:instrText>
      </w:r>
      <w:r>
        <w:rPr>
          <w:rStyle w:val="Hyperlink"/>
        </w:rPr>
        <w:fldChar w:fldCharType="separate"/>
      </w:r>
      <w:r w:rsidR="00A92A2E" w:rsidRPr="004F676F">
        <w:rPr>
          <w:rStyle w:val="Hyperlink"/>
          <w:noProof/>
        </w:rPr>
        <w:t>Figure 27. Original PCB layout (Rev.0)</w:t>
      </w:r>
      <w:r w:rsidR="00A92A2E">
        <w:rPr>
          <w:noProof/>
          <w:webHidden/>
        </w:rPr>
        <w:tab/>
      </w:r>
      <w:r w:rsidR="00A92A2E">
        <w:rPr>
          <w:noProof/>
          <w:webHidden/>
        </w:rPr>
        <w:fldChar w:fldCharType="begin"/>
      </w:r>
      <w:r w:rsidR="00A92A2E">
        <w:rPr>
          <w:noProof/>
          <w:webHidden/>
        </w:rPr>
        <w:instrText xml:space="preserve"> PAGEREF _Toc520881966 \h </w:instrText>
      </w:r>
      <w:r w:rsidR="00A92A2E">
        <w:rPr>
          <w:noProof/>
          <w:webHidden/>
        </w:rPr>
      </w:r>
      <w:r w:rsidR="00A92A2E">
        <w:rPr>
          <w:noProof/>
          <w:webHidden/>
        </w:rPr>
        <w:fldChar w:fldCharType="separate"/>
      </w:r>
      <w:r w:rsidR="00A92A2E">
        <w:rPr>
          <w:noProof/>
          <w:webHidden/>
        </w:rPr>
        <w:t>43</w:t>
      </w:r>
      <w:r w:rsidR="00A92A2E">
        <w:rPr>
          <w:noProof/>
          <w:webHidden/>
        </w:rPr>
        <w:fldChar w:fldCharType="end"/>
      </w:r>
      <w:r>
        <w:rPr>
          <w:noProof/>
        </w:rPr>
        <w:fldChar w:fldCharType="end"/>
      </w:r>
    </w:p>
    <w:p w14:paraId="2D9BAC50" w14:textId="36BE4B2E"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"_Toc520881967" </w:instrText>
      </w:r>
      <w:r>
        <w:rPr>
          <w:rStyle w:val="Hyperlink"/>
        </w:rPr>
        <w:fldChar w:fldCharType="separate"/>
      </w:r>
      <w:r w:rsidR="00A92A2E" w:rsidRPr="004F676F">
        <w:rPr>
          <w:rStyle w:val="Hyperlink"/>
          <w:noProof/>
        </w:rPr>
        <w:t>Figure 28. Revised PCB with high-power polygon pours (Rev.1)</w:t>
      </w:r>
      <w:r w:rsidR="00A92A2E">
        <w:rPr>
          <w:noProof/>
          <w:webHidden/>
        </w:rPr>
        <w:tab/>
      </w:r>
      <w:r w:rsidR="00A92A2E">
        <w:rPr>
          <w:noProof/>
          <w:webHidden/>
        </w:rPr>
        <w:fldChar w:fldCharType="begin"/>
      </w:r>
      <w:r w:rsidR="00A92A2E">
        <w:rPr>
          <w:noProof/>
          <w:webHidden/>
        </w:rPr>
        <w:instrText xml:space="preserve"> PAGEREF _Toc520881967 \h </w:instrText>
      </w:r>
      <w:r w:rsidR="00A92A2E">
        <w:rPr>
          <w:noProof/>
          <w:webHidden/>
        </w:rPr>
      </w:r>
      <w:r w:rsidR="00A92A2E">
        <w:rPr>
          <w:noProof/>
          <w:webHidden/>
        </w:rPr>
        <w:fldChar w:fldCharType="separate"/>
      </w:r>
      <w:r w:rsidR="00A92A2E">
        <w:rPr>
          <w:noProof/>
          <w:webHidden/>
        </w:rPr>
        <w:t>44</w:t>
      </w:r>
      <w:r w:rsidR="00A92A2E">
        <w:rPr>
          <w:noProof/>
          <w:webHidden/>
        </w:rPr>
        <w:fldChar w:fldCharType="end"/>
      </w:r>
      <w:r>
        <w:rPr>
          <w:noProof/>
        </w:rPr>
        <w:fldChar w:fldCharType="end"/>
      </w:r>
    </w:p>
    <w:p w14:paraId="029889A2" w14:textId="1577C0EF" w:rsidR="004E1BC9" w:rsidRDefault="001724C0">
      <w:pPr>
        <w:pPrChange w:id="698" w:author="Dana de Jong" w:date="2018-07-28T12:21:00Z">
          <w:pPr>
            <w:spacing w:after="160" w:line="256" w:lineRule="auto"/>
            <w:contextualSpacing w:val="0"/>
          </w:pPr>
        </w:pPrChange>
      </w:pPr>
      <w:r>
        <w:fldChar w:fldCharType="end"/>
      </w:r>
    </w:p>
    <w:p w14:paraId="60614C51" w14:textId="39E7869F" w:rsidR="004E1BC9" w:rsidRDefault="005F1123" w:rsidP="00DC1A5B">
      <w:pPr>
        <w:pStyle w:val="Heading1"/>
      </w:pPr>
      <w:bookmarkStart w:id="699" w:name="_o19negl0jfcs" w:colFirst="0" w:colLast="0"/>
      <w:bookmarkStart w:id="700" w:name="_Toc520039005"/>
      <w:bookmarkStart w:id="701" w:name="_Toc520039377"/>
      <w:bookmarkStart w:id="702" w:name="_Toc520041285"/>
      <w:bookmarkStart w:id="703" w:name="_Toc520040732"/>
      <w:bookmarkStart w:id="704" w:name="_Toc520289713"/>
      <w:bookmarkStart w:id="705" w:name="_Toc520289842"/>
      <w:bookmarkStart w:id="706" w:name="_Toc520289890"/>
      <w:bookmarkStart w:id="707" w:name="_Toc520293524"/>
      <w:bookmarkStart w:id="708" w:name="_Toc520291949"/>
      <w:bookmarkStart w:id="709" w:name="_Toc520291973"/>
      <w:bookmarkStart w:id="710" w:name="_Toc520502297"/>
      <w:bookmarkStart w:id="711" w:name="_Toc520564550"/>
      <w:bookmarkStart w:id="712" w:name="_Toc520567490"/>
      <w:bookmarkStart w:id="713" w:name="_Toc520568194"/>
      <w:bookmarkStart w:id="714" w:name="_Toc520568832"/>
      <w:bookmarkStart w:id="715" w:name="_Toc520570315"/>
      <w:bookmarkStart w:id="716" w:name="_Toc520570554"/>
      <w:bookmarkStart w:id="717" w:name="_Toc520571462"/>
      <w:bookmarkStart w:id="718" w:name="_Toc520572242"/>
      <w:bookmarkStart w:id="719" w:name="_Toc520572912"/>
      <w:bookmarkStart w:id="720" w:name="_Toc520573076"/>
      <w:bookmarkStart w:id="721" w:name="_Toc520574766"/>
      <w:bookmarkStart w:id="722" w:name="_Toc520655915"/>
      <w:bookmarkStart w:id="723" w:name="_Toc520659540"/>
      <w:bookmarkStart w:id="724" w:name="_Toc520838837"/>
      <w:bookmarkStart w:id="725" w:name="_Toc520881971"/>
      <w:bookmarkStart w:id="726" w:name="_Toc520892411"/>
      <w:bookmarkEnd w:id="699"/>
      <w:r w:rsidRPr="00661C02">
        <w:t>List of Tables</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0B3AB77A" w14:textId="3F2C7CBB" w:rsidR="00A92A2E" w:rsidRDefault="001724C0">
      <w:pPr>
        <w:pStyle w:val="TableofFigures"/>
        <w:tabs>
          <w:tab w:val="right" w:leader="dot" w:pos="9350"/>
        </w:tabs>
        <w:rPr>
          <w:rFonts w:asciiTheme="minorHAnsi" w:eastAsiaTheme="minorEastAsia" w:hAnsiTheme="minorHAnsi" w:cstheme="minorBidi"/>
          <w:noProof/>
          <w:sz w:val="22"/>
          <w:lang w:val="en-CA"/>
        </w:rPr>
      </w:pPr>
      <w:r>
        <w:rPr>
          <w:b/>
          <w:lang w:val="en-US"/>
        </w:rPr>
        <w:fldChar w:fldCharType="begin"/>
      </w:r>
      <w:r>
        <w:rPr>
          <w:b/>
          <w:lang w:val="en-US"/>
        </w:rPr>
        <w:instrText xml:space="preserve"> TOC \h \z \c "Table" </w:instrText>
      </w:r>
      <w:r>
        <w:rPr>
          <w:b/>
          <w:lang w:val="en-US"/>
        </w:rPr>
        <w:fldChar w:fldCharType="separate"/>
      </w:r>
      <w:r w:rsidR="00DD6924">
        <w:rPr>
          <w:rStyle w:val="Hyperlink"/>
        </w:rPr>
        <w:fldChar w:fldCharType="begin"/>
      </w:r>
      <w:r w:rsidR="00DD6924">
        <w:rPr>
          <w:rStyle w:val="Hyperlink"/>
          <w:noProof/>
        </w:rPr>
        <w:instrText xml:space="preserve"> HYPERLINK \l "_Toc520881930" </w:instrText>
      </w:r>
      <w:r w:rsidR="00DD6924">
        <w:rPr>
          <w:rStyle w:val="Hyperlink"/>
        </w:rPr>
        <w:fldChar w:fldCharType="separate"/>
      </w:r>
      <w:r w:rsidR="00A92A2E" w:rsidRPr="00F154A7">
        <w:rPr>
          <w:rStyle w:val="Hyperlink"/>
          <w:noProof/>
        </w:rPr>
        <w:t>Table 1. Motor controller comparison</w:t>
      </w:r>
      <w:r w:rsidR="00A92A2E">
        <w:rPr>
          <w:noProof/>
          <w:webHidden/>
        </w:rPr>
        <w:tab/>
      </w:r>
      <w:r w:rsidR="00A92A2E">
        <w:rPr>
          <w:noProof/>
          <w:webHidden/>
        </w:rPr>
        <w:fldChar w:fldCharType="begin"/>
      </w:r>
      <w:r w:rsidR="00A92A2E">
        <w:rPr>
          <w:noProof/>
          <w:webHidden/>
        </w:rPr>
        <w:instrText xml:space="preserve"> PAGEREF _Toc520881930 \h </w:instrText>
      </w:r>
      <w:r w:rsidR="00A92A2E">
        <w:rPr>
          <w:noProof/>
          <w:webHidden/>
        </w:rPr>
      </w:r>
      <w:r w:rsidR="00A92A2E">
        <w:rPr>
          <w:noProof/>
          <w:webHidden/>
        </w:rPr>
        <w:fldChar w:fldCharType="separate"/>
      </w:r>
      <w:r w:rsidR="00A92A2E">
        <w:rPr>
          <w:noProof/>
          <w:webHidden/>
        </w:rPr>
        <w:t>10</w:t>
      </w:r>
      <w:r w:rsidR="00A92A2E">
        <w:rPr>
          <w:noProof/>
          <w:webHidden/>
        </w:rPr>
        <w:fldChar w:fldCharType="end"/>
      </w:r>
      <w:r w:rsidR="00DD6924">
        <w:rPr>
          <w:noProof/>
        </w:rPr>
        <w:fldChar w:fldCharType="end"/>
      </w:r>
    </w:p>
    <w:p w14:paraId="669D7811" w14:textId="19BD5538"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"_Toc520881931" </w:instrText>
      </w:r>
      <w:r>
        <w:rPr>
          <w:rStyle w:val="Hyperlink"/>
        </w:rPr>
        <w:fldChar w:fldCharType="separate"/>
      </w:r>
      <w:r w:rsidR="00A92A2E" w:rsidRPr="00F154A7">
        <w:rPr>
          <w:rStyle w:val="Hyperlink"/>
          <w:noProof/>
        </w:rPr>
        <w:t>Table 2: Summary of characteristics of the UDrive system</w:t>
      </w:r>
      <w:r w:rsidR="00A92A2E">
        <w:rPr>
          <w:noProof/>
          <w:webHidden/>
        </w:rPr>
        <w:tab/>
      </w:r>
      <w:r w:rsidR="00A92A2E">
        <w:rPr>
          <w:noProof/>
          <w:webHidden/>
        </w:rPr>
        <w:fldChar w:fldCharType="begin"/>
      </w:r>
      <w:r w:rsidR="00A92A2E">
        <w:rPr>
          <w:noProof/>
          <w:webHidden/>
        </w:rPr>
        <w:instrText xml:space="preserve"> PAGEREF _Toc520881931 \h </w:instrText>
      </w:r>
      <w:r w:rsidR="00A92A2E">
        <w:rPr>
          <w:noProof/>
          <w:webHidden/>
        </w:rPr>
      </w:r>
      <w:r w:rsidR="00A92A2E">
        <w:rPr>
          <w:noProof/>
          <w:webHidden/>
        </w:rPr>
        <w:fldChar w:fldCharType="separate"/>
      </w:r>
      <w:r w:rsidR="00A92A2E">
        <w:rPr>
          <w:noProof/>
          <w:webHidden/>
        </w:rPr>
        <w:t>12</w:t>
      </w:r>
      <w:r w:rsidR="00A92A2E">
        <w:rPr>
          <w:noProof/>
          <w:webHidden/>
        </w:rPr>
        <w:fldChar w:fldCharType="end"/>
      </w:r>
      <w:r>
        <w:rPr>
          <w:noProof/>
        </w:rPr>
        <w:fldChar w:fldCharType="end"/>
      </w:r>
    </w:p>
    <w:p w14:paraId="42141F95" w14:textId="7BFDA461"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"_Toc520881932" </w:instrText>
      </w:r>
      <w:r>
        <w:rPr>
          <w:rStyle w:val="Hyperlink"/>
        </w:rPr>
        <w:fldChar w:fldCharType="separate"/>
      </w:r>
      <w:r w:rsidR="00A92A2E" w:rsidRPr="00F154A7">
        <w:rPr>
          <w:rStyle w:val="Hyperlink"/>
          <w:noProof/>
        </w:rPr>
        <w:t>Table 3. Team roles breakdown</w:t>
      </w:r>
      <w:r w:rsidR="00A92A2E">
        <w:rPr>
          <w:noProof/>
          <w:webHidden/>
        </w:rPr>
        <w:tab/>
      </w:r>
      <w:r w:rsidR="00A92A2E">
        <w:rPr>
          <w:noProof/>
          <w:webHidden/>
        </w:rPr>
        <w:fldChar w:fldCharType="begin"/>
      </w:r>
      <w:r w:rsidR="00A92A2E">
        <w:rPr>
          <w:noProof/>
          <w:webHidden/>
        </w:rPr>
        <w:instrText xml:space="preserve"> PAGEREF _Toc520881932 \h </w:instrText>
      </w:r>
      <w:r w:rsidR="00A92A2E">
        <w:rPr>
          <w:noProof/>
          <w:webHidden/>
        </w:rPr>
      </w:r>
      <w:r w:rsidR="00A92A2E">
        <w:rPr>
          <w:noProof/>
          <w:webHidden/>
        </w:rPr>
        <w:fldChar w:fldCharType="separate"/>
      </w:r>
      <w:r w:rsidR="00A92A2E">
        <w:rPr>
          <w:noProof/>
          <w:webHidden/>
        </w:rPr>
        <w:t>13</w:t>
      </w:r>
      <w:r w:rsidR="00A92A2E">
        <w:rPr>
          <w:noProof/>
          <w:webHidden/>
        </w:rPr>
        <w:fldChar w:fldCharType="end"/>
      </w:r>
      <w:r>
        <w:rPr>
          <w:noProof/>
        </w:rPr>
        <w:fldChar w:fldCharType="end"/>
      </w:r>
    </w:p>
    <w:p w14:paraId="190C7731" w14:textId="695C949F"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"_Toc520881933" </w:instrText>
      </w:r>
      <w:r>
        <w:rPr>
          <w:rStyle w:val="Hyperlink"/>
        </w:rPr>
        <w:fldChar w:fldCharType="separate"/>
      </w:r>
      <w:r w:rsidR="00A92A2E" w:rsidRPr="00F154A7">
        <w:rPr>
          <w:rStyle w:val="Hyperlink"/>
          <w:noProof/>
        </w:rPr>
        <w:t>Table 4. Project challenges</w:t>
      </w:r>
      <w:r w:rsidR="00A92A2E">
        <w:rPr>
          <w:noProof/>
          <w:webHidden/>
        </w:rPr>
        <w:tab/>
      </w:r>
      <w:r w:rsidR="00A92A2E">
        <w:rPr>
          <w:noProof/>
          <w:webHidden/>
        </w:rPr>
        <w:fldChar w:fldCharType="begin"/>
      </w:r>
      <w:r w:rsidR="00A92A2E">
        <w:rPr>
          <w:noProof/>
          <w:webHidden/>
        </w:rPr>
        <w:instrText xml:space="preserve"> PAGEREF _Toc520881933 \h </w:instrText>
      </w:r>
      <w:r w:rsidR="00A92A2E">
        <w:rPr>
          <w:noProof/>
          <w:webHidden/>
        </w:rPr>
      </w:r>
      <w:r w:rsidR="00A92A2E">
        <w:rPr>
          <w:noProof/>
          <w:webHidden/>
        </w:rPr>
        <w:fldChar w:fldCharType="separate"/>
      </w:r>
      <w:r w:rsidR="00A92A2E">
        <w:rPr>
          <w:noProof/>
          <w:webHidden/>
        </w:rPr>
        <w:t>15</w:t>
      </w:r>
      <w:r w:rsidR="00A92A2E">
        <w:rPr>
          <w:noProof/>
          <w:webHidden/>
        </w:rPr>
        <w:fldChar w:fldCharType="end"/>
      </w:r>
      <w:r>
        <w:rPr>
          <w:noProof/>
        </w:rPr>
        <w:fldChar w:fldCharType="end"/>
      </w:r>
    </w:p>
    <w:p w14:paraId="0E454109" w14:textId="2BFFB8A6"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"_Toc520881934" </w:instrText>
      </w:r>
      <w:r>
        <w:rPr>
          <w:rStyle w:val="Hyperlink"/>
        </w:rPr>
        <w:fldChar w:fldCharType="separate"/>
      </w:r>
      <w:r w:rsidR="00A92A2E" w:rsidRPr="00F154A7">
        <w:rPr>
          <w:rStyle w:val="Hyperlink"/>
          <w:noProof/>
        </w:rPr>
        <w:t>Table 5. Feature and cost summary of rev.2 opto-isolation chip options</w:t>
      </w:r>
      <w:r w:rsidR="00A92A2E">
        <w:rPr>
          <w:noProof/>
          <w:webHidden/>
        </w:rPr>
        <w:tab/>
      </w:r>
      <w:r w:rsidR="00A92A2E">
        <w:rPr>
          <w:noProof/>
          <w:webHidden/>
        </w:rPr>
        <w:fldChar w:fldCharType="begin"/>
      </w:r>
      <w:r w:rsidR="00A92A2E">
        <w:rPr>
          <w:noProof/>
          <w:webHidden/>
        </w:rPr>
        <w:instrText xml:space="preserve"> PAGEREF _Toc520881934 \h </w:instrText>
      </w:r>
      <w:r w:rsidR="00A92A2E">
        <w:rPr>
          <w:noProof/>
          <w:webHidden/>
        </w:rPr>
      </w:r>
      <w:r w:rsidR="00A92A2E">
        <w:rPr>
          <w:noProof/>
          <w:webHidden/>
        </w:rPr>
        <w:fldChar w:fldCharType="separate"/>
      </w:r>
      <w:r w:rsidR="00A92A2E">
        <w:rPr>
          <w:noProof/>
          <w:webHidden/>
        </w:rPr>
        <w:t>23</w:t>
      </w:r>
      <w:r w:rsidR="00A92A2E">
        <w:rPr>
          <w:noProof/>
          <w:webHidden/>
        </w:rPr>
        <w:fldChar w:fldCharType="end"/>
      </w:r>
      <w:r>
        <w:rPr>
          <w:noProof/>
        </w:rPr>
        <w:fldChar w:fldCharType="end"/>
      </w:r>
    </w:p>
    <w:p w14:paraId="11DCAC85" w14:textId="01A88625"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"_Toc520881935" </w:instrText>
      </w:r>
      <w:r>
        <w:rPr>
          <w:rStyle w:val="Hyperlink"/>
        </w:rPr>
        <w:fldChar w:fldCharType="separate"/>
      </w:r>
      <w:r w:rsidR="00A92A2E" w:rsidRPr="00F154A7">
        <w:rPr>
          <w:rStyle w:val="Hyperlink"/>
          <w:noProof/>
        </w:rPr>
        <w:t xml:space="preserve">Table 6. Buffer/Line driver truth table </w:t>
      </w:r>
      <w:r w:rsidR="00A92A2E" w:rsidRPr="00F154A7">
        <w:rPr>
          <w:rStyle w:val="Hyperlink"/>
          <w:noProof/>
          <w:lang w:val="en-CA"/>
        </w:rPr>
        <w:t>[11]</w:t>
      </w:r>
      <w:r w:rsidR="00A92A2E">
        <w:rPr>
          <w:noProof/>
          <w:webHidden/>
        </w:rPr>
        <w:tab/>
      </w:r>
      <w:r w:rsidR="00A92A2E">
        <w:rPr>
          <w:noProof/>
          <w:webHidden/>
        </w:rPr>
        <w:fldChar w:fldCharType="begin"/>
      </w:r>
      <w:r w:rsidR="00A92A2E">
        <w:rPr>
          <w:noProof/>
          <w:webHidden/>
        </w:rPr>
        <w:instrText xml:space="preserve"> PAGEREF _Toc520881935 \h </w:instrText>
      </w:r>
      <w:r w:rsidR="00A92A2E">
        <w:rPr>
          <w:noProof/>
          <w:webHidden/>
        </w:rPr>
      </w:r>
      <w:r w:rsidR="00A92A2E">
        <w:rPr>
          <w:noProof/>
          <w:webHidden/>
        </w:rPr>
        <w:fldChar w:fldCharType="separate"/>
      </w:r>
      <w:r w:rsidR="00A92A2E">
        <w:rPr>
          <w:noProof/>
          <w:webHidden/>
        </w:rPr>
        <w:t>25</w:t>
      </w:r>
      <w:r w:rsidR="00A92A2E">
        <w:rPr>
          <w:noProof/>
          <w:webHidden/>
        </w:rPr>
        <w:fldChar w:fldCharType="end"/>
      </w:r>
      <w:r>
        <w:rPr>
          <w:noProof/>
        </w:rPr>
        <w:fldChar w:fldCharType="end"/>
      </w:r>
    </w:p>
    <w:p w14:paraId="59D33146" w14:textId="47CE16EE"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"_Toc520881936" </w:instrText>
      </w:r>
      <w:r>
        <w:rPr>
          <w:rStyle w:val="Hyperlink"/>
        </w:rPr>
        <w:fldChar w:fldCharType="separate"/>
      </w:r>
      <w:r w:rsidR="00A92A2E" w:rsidRPr="00F154A7">
        <w:rPr>
          <w:rStyle w:val="Hyperlink"/>
          <w:noProof/>
        </w:rPr>
        <w:t>Table 7. PWM chip thermal shutdown temperature</w:t>
      </w:r>
      <w:r w:rsidR="00A92A2E" w:rsidRPr="00F154A7">
        <w:rPr>
          <w:rStyle w:val="Hyperlink"/>
          <w:noProof/>
          <w:lang w:val="en-CA"/>
        </w:rPr>
        <w:t xml:space="preserve"> [7]</w:t>
      </w:r>
      <w:r w:rsidR="00A92A2E">
        <w:rPr>
          <w:noProof/>
          <w:webHidden/>
        </w:rPr>
        <w:tab/>
      </w:r>
      <w:r w:rsidR="00A92A2E">
        <w:rPr>
          <w:noProof/>
          <w:webHidden/>
        </w:rPr>
        <w:fldChar w:fldCharType="begin"/>
      </w:r>
      <w:r w:rsidR="00A92A2E">
        <w:rPr>
          <w:noProof/>
          <w:webHidden/>
        </w:rPr>
        <w:instrText xml:space="preserve"> PAGEREF _Toc520881936 \h </w:instrText>
      </w:r>
      <w:r w:rsidR="00A92A2E">
        <w:rPr>
          <w:noProof/>
          <w:webHidden/>
        </w:rPr>
      </w:r>
      <w:r w:rsidR="00A92A2E">
        <w:rPr>
          <w:noProof/>
          <w:webHidden/>
        </w:rPr>
        <w:fldChar w:fldCharType="separate"/>
      </w:r>
      <w:r w:rsidR="00A92A2E">
        <w:rPr>
          <w:noProof/>
          <w:webHidden/>
        </w:rPr>
        <w:t>28</w:t>
      </w:r>
      <w:r w:rsidR="00A92A2E">
        <w:rPr>
          <w:noProof/>
          <w:webHidden/>
        </w:rPr>
        <w:fldChar w:fldCharType="end"/>
      </w:r>
      <w:r>
        <w:rPr>
          <w:noProof/>
        </w:rPr>
        <w:fldChar w:fldCharType="end"/>
      </w:r>
    </w:p>
    <w:p w14:paraId="161624CC" w14:textId="769F2173"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"_Toc520881937" </w:instrText>
      </w:r>
      <w:r>
        <w:rPr>
          <w:rStyle w:val="Hyperlink"/>
        </w:rPr>
        <w:fldChar w:fldCharType="separate"/>
      </w:r>
      <w:r w:rsidR="00A92A2E" w:rsidRPr="00F154A7">
        <w:rPr>
          <w:rStyle w:val="Hyperlink"/>
          <w:noProof/>
        </w:rPr>
        <w:t>Table 8. SAMD21G18 microcontroller main features</w:t>
      </w:r>
      <w:r w:rsidR="00A92A2E" w:rsidRPr="00F154A7">
        <w:rPr>
          <w:rStyle w:val="Hyperlink"/>
          <w:noProof/>
          <w:lang w:val="en-CA"/>
        </w:rPr>
        <w:t xml:space="preserve"> [10]</w:t>
      </w:r>
      <w:r w:rsidR="00A92A2E">
        <w:rPr>
          <w:noProof/>
          <w:webHidden/>
        </w:rPr>
        <w:tab/>
      </w:r>
      <w:r w:rsidR="00A92A2E">
        <w:rPr>
          <w:noProof/>
          <w:webHidden/>
        </w:rPr>
        <w:fldChar w:fldCharType="begin"/>
      </w:r>
      <w:r w:rsidR="00A92A2E">
        <w:rPr>
          <w:noProof/>
          <w:webHidden/>
        </w:rPr>
        <w:instrText xml:space="preserve"> PAGEREF _Toc520881937 \h </w:instrText>
      </w:r>
      <w:r w:rsidR="00A92A2E">
        <w:rPr>
          <w:noProof/>
          <w:webHidden/>
        </w:rPr>
      </w:r>
      <w:r w:rsidR="00A92A2E">
        <w:rPr>
          <w:noProof/>
          <w:webHidden/>
        </w:rPr>
        <w:fldChar w:fldCharType="separate"/>
      </w:r>
      <w:r w:rsidR="00A92A2E">
        <w:rPr>
          <w:noProof/>
          <w:webHidden/>
        </w:rPr>
        <w:t>30</w:t>
      </w:r>
      <w:r w:rsidR="00A92A2E">
        <w:rPr>
          <w:noProof/>
          <w:webHidden/>
        </w:rPr>
        <w:fldChar w:fldCharType="end"/>
      </w:r>
      <w:r>
        <w:rPr>
          <w:noProof/>
        </w:rPr>
        <w:fldChar w:fldCharType="end"/>
      </w:r>
    </w:p>
    <w:p w14:paraId="6A8E5BD5" w14:textId="04875C18"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"_Toc520881938" </w:instrText>
      </w:r>
      <w:r>
        <w:rPr>
          <w:rStyle w:val="Hyperlink"/>
        </w:rPr>
        <w:fldChar w:fldCharType="separate"/>
      </w:r>
      <w:r w:rsidR="00A92A2E" w:rsidRPr="00F154A7">
        <w:rPr>
          <w:rStyle w:val="Hyperlink"/>
          <w:noProof/>
        </w:rPr>
        <w:t>Table 9. Details of final system</w:t>
      </w:r>
      <w:r w:rsidR="00A92A2E">
        <w:rPr>
          <w:noProof/>
          <w:webHidden/>
        </w:rPr>
        <w:tab/>
      </w:r>
      <w:r w:rsidR="00A92A2E">
        <w:rPr>
          <w:noProof/>
          <w:webHidden/>
        </w:rPr>
        <w:fldChar w:fldCharType="begin"/>
      </w:r>
      <w:r w:rsidR="00A92A2E">
        <w:rPr>
          <w:noProof/>
          <w:webHidden/>
        </w:rPr>
        <w:instrText xml:space="preserve"> PAGEREF _Toc520881938 \h </w:instrText>
      </w:r>
      <w:r w:rsidR="00A92A2E">
        <w:rPr>
          <w:noProof/>
          <w:webHidden/>
        </w:rPr>
      </w:r>
      <w:r w:rsidR="00A92A2E">
        <w:rPr>
          <w:noProof/>
          <w:webHidden/>
        </w:rPr>
        <w:fldChar w:fldCharType="separate"/>
      </w:r>
      <w:r w:rsidR="00A92A2E">
        <w:rPr>
          <w:noProof/>
          <w:webHidden/>
        </w:rPr>
        <w:t>31</w:t>
      </w:r>
      <w:r w:rsidR="00A92A2E">
        <w:rPr>
          <w:noProof/>
          <w:webHidden/>
        </w:rPr>
        <w:fldChar w:fldCharType="end"/>
      </w:r>
      <w:r>
        <w:rPr>
          <w:noProof/>
        </w:rPr>
        <w:fldChar w:fldCharType="end"/>
      </w:r>
    </w:p>
    <w:p w14:paraId="7265DD48" w14:textId="510F7410" w:rsidR="00A92A2E" w:rsidRDefault="00DD6924">
      <w:pPr>
        <w:pStyle w:val="TableofFigures"/>
        <w:tabs>
          <w:tab w:val="right" w:leader="dot" w:pos="9350"/>
        </w:tabs>
        <w:rPr>
          <w:rFonts w:asciiTheme="minorHAnsi" w:eastAsiaTheme="minorEastAsia" w:hAnsiTheme="minorHAnsi" w:cstheme="minorBidi"/>
          <w:noProof/>
          <w:sz w:val="22"/>
          <w:lang w:val="en-CA"/>
        </w:rPr>
      </w:pPr>
      <w:r>
        <w:rPr>
          <w:rStyle w:val="Hyperlink"/>
        </w:rPr>
        <w:fldChar w:fldCharType="begin"/>
      </w:r>
      <w:r>
        <w:rPr>
          <w:rStyle w:val="Hyperlink"/>
          <w:noProof/>
        </w:rPr>
        <w:instrText xml:space="preserve"> HYPERLINK \l "_Toc520881939" </w:instrText>
      </w:r>
      <w:r>
        <w:rPr>
          <w:rStyle w:val="Hyperlink"/>
        </w:rPr>
        <w:fldChar w:fldCharType="separate"/>
      </w:r>
      <w:r w:rsidR="00A92A2E" w:rsidRPr="00F154A7">
        <w:rPr>
          <w:rStyle w:val="Hyperlink"/>
          <w:noProof/>
        </w:rPr>
        <w:t>Table 10: UDrive cost breakdown</w:t>
      </w:r>
      <w:r w:rsidR="00A92A2E">
        <w:rPr>
          <w:noProof/>
          <w:webHidden/>
        </w:rPr>
        <w:tab/>
      </w:r>
      <w:r w:rsidR="00A92A2E">
        <w:rPr>
          <w:noProof/>
          <w:webHidden/>
        </w:rPr>
        <w:fldChar w:fldCharType="begin"/>
      </w:r>
      <w:r w:rsidR="00A92A2E">
        <w:rPr>
          <w:noProof/>
          <w:webHidden/>
        </w:rPr>
        <w:instrText xml:space="preserve"> PAGEREF _Toc520881939 \h </w:instrText>
      </w:r>
      <w:r w:rsidR="00A92A2E">
        <w:rPr>
          <w:noProof/>
          <w:webHidden/>
        </w:rPr>
      </w:r>
      <w:r w:rsidR="00A92A2E">
        <w:rPr>
          <w:noProof/>
          <w:webHidden/>
        </w:rPr>
        <w:fldChar w:fldCharType="separate"/>
      </w:r>
      <w:r w:rsidR="00A92A2E">
        <w:rPr>
          <w:noProof/>
          <w:webHidden/>
        </w:rPr>
        <w:t>33</w:t>
      </w:r>
      <w:r w:rsidR="00A92A2E">
        <w:rPr>
          <w:noProof/>
          <w:webHidden/>
        </w:rPr>
        <w:fldChar w:fldCharType="end"/>
      </w:r>
      <w:r>
        <w:rPr>
          <w:noProof/>
        </w:rPr>
        <w:fldChar w:fldCharType="end"/>
      </w:r>
    </w:p>
    <w:p w14:paraId="02244C8B" w14:textId="32CC547B" w:rsidR="00661C02" w:rsidRDefault="001724C0">
      <w:pPr>
        <w:rPr>
          <w:del w:id="727" w:author="Dana de Jong" w:date="2018-07-29T13:45:00Z"/>
        </w:rPr>
      </w:pPr>
      <w:r>
        <w:rPr>
          <w:lang w:val="en-US"/>
        </w:rPr>
        <w:fldChar w:fldCharType="end"/>
      </w:r>
    </w:p>
    <w:p w14:paraId="0A40D32D" w14:textId="73F22496" w:rsidR="001724C0" w:rsidRDefault="001724C0"/>
    <w:p w14:paraId="26457F78" w14:textId="4145DAAC" w:rsidR="004B00A4" w:rsidRDefault="004B00A4" w:rsidP="00DC1A5B">
      <w:pPr>
        <w:pStyle w:val="Heading1"/>
        <w:rPr>
          <w:ins w:id="728" w:author="Dan Kot" w:date="2018-07-31T11:38:00Z"/>
        </w:rPr>
      </w:pPr>
      <w:bookmarkStart w:id="729" w:name="_Toc520039006"/>
      <w:bookmarkStart w:id="730" w:name="_Toc520039378"/>
      <w:bookmarkStart w:id="731" w:name="_Toc520041286"/>
      <w:bookmarkStart w:id="732" w:name="_Toc520040733"/>
      <w:bookmarkStart w:id="733" w:name="_Toc520289714"/>
      <w:bookmarkStart w:id="734" w:name="_Toc520289843"/>
      <w:bookmarkStart w:id="735" w:name="_Toc520289891"/>
      <w:bookmarkStart w:id="736" w:name="_Toc520293525"/>
      <w:bookmarkStart w:id="737" w:name="_Toc520291950"/>
      <w:bookmarkStart w:id="738" w:name="_Toc520291974"/>
      <w:bookmarkStart w:id="739" w:name="_Toc520502298"/>
      <w:bookmarkStart w:id="740" w:name="_Toc520564551"/>
      <w:bookmarkStart w:id="741" w:name="_Toc520567491"/>
      <w:bookmarkStart w:id="742" w:name="_Toc520568195"/>
      <w:bookmarkStart w:id="743" w:name="_Toc520568833"/>
      <w:bookmarkStart w:id="744" w:name="_Toc520570316"/>
      <w:bookmarkStart w:id="745" w:name="_Toc520570555"/>
      <w:bookmarkStart w:id="746" w:name="_Toc520571463"/>
      <w:bookmarkStart w:id="747" w:name="_Toc520572243"/>
      <w:bookmarkStart w:id="748" w:name="_Toc520572913"/>
      <w:bookmarkStart w:id="749" w:name="_Toc520573077"/>
      <w:bookmarkStart w:id="750" w:name="_Toc520574767"/>
      <w:bookmarkStart w:id="751" w:name="_Toc520655916"/>
      <w:bookmarkStart w:id="752" w:name="_Toc520659541"/>
    </w:p>
    <w:p w14:paraId="2B727406" w14:textId="46A0EA33" w:rsidR="001724C0" w:rsidRDefault="001724C0" w:rsidP="00DC1A5B">
      <w:pPr>
        <w:pStyle w:val="Heading1"/>
      </w:pPr>
      <w:bookmarkStart w:id="753" w:name="_Toc520838838"/>
      <w:bookmarkStart w:id="754" w:name="_Toc520881972"/>
      <w:bookmarkStart w:id="755" w:name="_Toc520892412"/>
      <w:r>
        <w:t>List of Equations</w:t>
      </w:r>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p>
    <w:p w14:paraId="52A1FF0C" w14:textId="3FB947C9" w:rsidR="00A92A2E" w:rsidRDefault="001724C0">
      <w:pPr>
        <w:pStyle w:val="TableofFigures"/>
        <w:tabs>
          <w:tab w:val="left" w:pos="4455"/>
          <w:tab w:val="right" w:leader="dot" w:pos="9350"/>
        </w:tabs>
        <w:rPr>
          <w:rFonts w:asciiTheme="minorHAnsi" w:eastAsiaTheme="minorEastAsia" w:hAnsiTheme="minorHAnsi" w:cstheme="minorBidi"/>
          <w:noProof/>
          <w:sz w:val="22"/>
          <w:lang w:val="en-CA"/>
        </w:rPr>
      </w:pPr>
      <w:r>
        <w:rPr>
          <w:b/>
          <w:lang w:val="en-US"/>
        </w:rPr>
        <w:fldChar w:fldCharType="begin"/>
      </w:r>
      <w:r>
        <w:rPr>
          <w:b/>
          <w:lang w:val="en-US"/>
        </w:rPr>
        <w:instrText xml:space="preserve"> TOC \h \z \c "Equation" </w:instrText>
      </w:r>
      <w:r>
        <w:rPr>
          <w:b/>
          <w:lang w:val="en-US"/>
        </w:rPr>
        <w:fldChar w:fldCharType="separate"/>
      </w:r>
      <m:oMath>
        <m:r>
          <w:rPr>
            <w:rStyle w:val="Hyperlink"/>
            <w:rFonts w:ascii="Cambria Math" w:hAnsi="Cambria Math"/>
            <w:i/>
          </w:rPr>
          <w:fldChar w:fldCharType="begin"/>
        </m:r>
        <m:r>
          <m:rPr>
            <m:sty m:val="p"/>
          </m:rPr>
          <w:rPr>
            <w:rStyle w:val="Hyperlink"/>
            <w:rFonts w:ascii="Cambria Math" w:hAnsi="Cambria Math"/>
            <w:noProof/>
          </w:rPr>
          <m:t xml:space="preserve"> HYPERLINK \l "_Toc520881928" </m:t>
        </m:r>
        <m:r>
          <w:rPr>
            <w:rStyle w:val="Hyperlink"/>
            <w:rFonts w:ascii="Cambria Math" w:hAnsi="Cambria Math"/>
            <w:i/>
          </w:rPr>
          <w:fldChar w:fldCharType="separate"/>
        </m:r>
        <m:r>
          <m:rPr>
            <m:sty m:val="p"/>
          </m:rPr>
          <w:rPr>
            <w:rStyle w:val="Hyperlink"/>
            <w:rFonts w:ascii="Cambria Math" w:hAnsi="Cambria Math"/>
            <w:noProof/>
          </w:rPr>
          <m:t>IDRIVE ≥Gate ChangeRise Time</m:t>
        </m:r>
      </m:oMath>
      <w:r w:rsidR="00A92A2E" w:rsidRPr="008400F6">
        <w:rPr>
          <w:rStyle w:val="Hyperlink"/>
          <w:noProof/>
        </w:rPr>
        <w:t xml:space="preserve"> </w:t>
      </w:r>
      <w:r w:rsidR="00A92A2E">
        <w:rPr>
          <w:rFonts w:asciiTheme="minorHAnsi" w:eastAsiaTheme="minorEastAsia" w:hAnsiTheme="minorHAnsi" w:cstheme="minorBidi"/>
          <w:noProof/>
          <w:sz w:val="22"/>
          <w:lang w:val="en-CA"/>
        </w:rPr>
        <w:tab/>
      </w:r>
      <w:r w:rsidR="00A92A2E" w:rsidRPr="008400F6">
        <w:rPr>
          <w:rStyle w:val="Hyperlink"/>
          <w:noProof/>
        </w:rPr>
        <w:t xml:space="preserve">    (1)</w:t>
      </w:r>
      <w:r w:rsidR="00A92A2E">
        <w:rPr>
          <w:noProof/>
          <w:webHidden/>
        </w:rPr>
        <w:tab/>
      </w:r>
      <w:r w:rsidR="00A92A2E">
        <w:rPr>
          <w:noProof/>
          <w:webHidden/>
        </w:rPr>
        <w:fldChar w:fldCharType="begin"/>
      </w:r>
      <w:r w:rsidR="00A92A2E">
        <w:rPr>
          <w:noProof/>
          <w:webHidden/>
        </w:rPr>
        <w:instrText xml:space="preserve"> PAGEREF _Toc520881928 \h </w:instrText>
      </w:r>
      <w:r w:rsidR="00A92A2E">
        <w:rPr>
          <w:noProof/>
          <w:webHidden/>
        </w:rPr>
      </w:r>
      <w:r w:rsidR="00A92A2E">
        <w:rPr>
          <w:noProof/>
          <w:webHidden/>
        </w:rPr>
        <w:fldChar w:fldCharType="separate"/>
      </w:r>
      <w:r w:rsidR="00A92A2E">
        <w:rPr>
          <w:noProof/>
          <w:webHidden/>
        </w:rPr>
        <w:t>22</w:t>
      </w:r>
      <w:r w:rsidR="00A92A2E">
        <w:rPr>
          <w:noProof/>
          <w:webHidden/>
        </w:rPr>
        <w:fldChar w:fldCharType="end"/>
      </w:r>
      <w:r w:rsidR="00DD6924">
        <w:rPr>
          <w:noProof/>
        </w:rPr>
        <w:fldChar w:fldCharType="end"/>
      </w:r>
    </w:p>
    <w:p w14:paraId="2BC23E56" w14:textId="72014FDC" w:rsidR="00A92A2E" w:rsidRDefault="00DD6924">
      <w:pPr>
        <w:pStyle w:val="TableofFigures"/>
        <w:tabs>
          <w:tab w:val="left" w:pos="3462"/>
          <w:tab w:val="right" w:leader="dot" w:pos="9350"/>
        </w:tabs>
        <w:rPr>
          <w:rFonts w:asciiTheme="minorHAnsi" w:eastAsiaTheme="minorEastAsia" w:hAnsiTheme="minorHAnsi" w:cstheme="minorBidi"/>
          <w:noProof/>
          <w:sz w:val="22"/>
          <w:lang w:val="en-CA"/>
        </w:rPr>
      </w:pPr>
      <m:oMath>
        <m:r>
          <w:rPr>
            <w:rStyle w:val="Hyperlink"/>
            <w:rFonts w:ascii="Cambria Math" w:hAnsi="Cambria Math"/>
            <w:i/>
          </w:rPr>
          <w:fldChar w:fldCharType="begin"/>
        </m:r>
        <m:r>
          <m:rPr>
            <m:sty m:val="p"/>
          </m:rPr>
          <w:rPr>
            <w:rStyle w:val="Hyperlink"/>
            <w:rFonts w:ascii="Cambria Math" w:hAnsi="Cambria Math"/>
            <w:noProof/>
          </w:rPr>
          <m:t xml:space="preserve"> HYPERLINK \l "_Toc520881929" </m:t>
        </m:r>
        <m:r>
          <w:rPr>
            <w:rStyle w:val="Hyperlink"/>
            <w:rFonts w:ascii="Cambria Math" w:hAnsi="Cambria Math"/>
            <w:i/>
          </w:rPr>
          <w:fldChar w:fldCharType="separate"/>
        </m:r>
        <m:r>
          <m:rPr>
            <m:sty m:val="p"/>
          </m:rPr>
          <w:rPr>
            <w:rStyle w:val="Hyperlink"/>
            <w:rFonts w:ascii="Cambria Math" w:hAnsi="Cambria Math"/>
            <w:noProof/>
          </w:rPr>
          <m:t>TDRIVE &gt; 2(Rise Time)</m:t>
        </m:r>
      </m:oMath>
      <w:r w:rsidR="00A92A2E">
        <w:rPr>
          <w:rFonts w:asciiTheme="minorHAnsi" w:eastAsiaTheme="minorEastAsia" w:hAnsiTheme="minorHAnsi" w:cstheme="minorBidi"/>
          <w:noProof/>
          <w:sz w:val="22"/>
          <w:lang w:val="en-CA"/>
        </w:rPr>
        <w:tab/>
      </w:r>
      <w:r w:rsidR="00A92A2E" w:rsidRPr="008400F6">
        <w:rPr>
          <w:rStyle w:val="Hyperlink"/>
          <w:noProof/>
        </w:rPr>
        <w:t xml:space="preserve">    (2)</w:t>
      </w:r>
      <w:r w:rsidR="00A92A2E">
        <w:rPr>
          <w:noProof/>
          <w:webHidden/>
        </w:rPr>
        <w:tab/>
      </w:r>
      <w:r w:rsidR="00A92A2E">
        <w:rPr>
          <w:noProof/>
          <w:webHidden/>
        </w:rPr>
        <w:fldChar w:fldCharType="begin"/>
      </w:r>
      <w:r w:rsidR="00A92A2E">
        <w:rPr>
          <w:noProof/>
          <w:webHidden/>
        </w:rPr>
        <w:instrText xml:space="preserve"> PAGEREF _Toc520881929 \h </w:instrText>
      </w:r>
      <w:r w:rsidR="00A92A2E">
        <w:rPr>
          <w:noProof/>
          <w:webHidden/>
        </w:rPr>
      </w:r>
      <w:r w:rsidR="00A92A2E">
        <w:rPr>
          <w:noProof/>
          <w:webHidden/>
        </w:rPr>
        <w:fldChar w:fldCharType="separate"/>
      </w:r>
      <w:r w:rsidR="00A92A2E">
        <w:rPr>
          <w:noProof/>
          <w:webHidden/>
        </w:rPr>
        <w:t>22</w:t>
      </w:r>
      <w:r w:rsidR="00A92A2E">
        <w:rPr>
          <w:noProof/>
          <w:webHidden/>
        </w:rPr>
        <w:fldChar w:fldCharType="end"/>
      </w:r>
      <w:r>
        <w:rPr>
          <w:noProof/>
        </w:rPr>
        <w:fldChar w:fldCharType="end"/>
      </w:r>
    </w:p>
    <w:p w14:paraId="70588F9D" w14:textId="638A7B1D" w:rsidR="001724C0" w:rsidRDefault="001724C0">
      <w:r>
        <w:rPr>
          <w:lang w:val="en-US"/>
        </w:rPr>
        <w:fldChar w:fldCharType="end"/>
      </w:r>
    </w:p>
    <w:p w14:paraId="209E06C5" w14:textId="77777777" w:rsidR="00661C02" w:rsidRPr="00661C02" w:rsidRDefault="00661C02"/>
    <w:p w14:paraId="082018B3" w14:textId="6835A565" w:rsidR="004E1BC9" w:rsidRPr="001B0C08" w:rsidRDefault="005F1123" w:rsidP="00DC1A5B">
      <w:pPr>
        <w:pStyle w:val="Heading1"/>
      </w:pPr>
      <w:bookmarkStart w:id="756" w:name="_f62w7ynsgocj" w:colFirst="0" w:colLast="0"/>
      <w:bookmarkStart w:id="757" w:name="_Toc520039007"/>
      <w:bookmarkStart w:id="758" w:name="_Toc520039379"/>
      <w:bookmarkStart w:id="759" w:name="_Toc520041287"/>
      <w:bookmarkStart w:id="760" w:name="_Toc520040734"/>
      <w:bookmarkStart w:id="761" w:name="_Toc520289715"/>
      <w:bookmarkStart w:id="762" w:name="_Toc520289844"/>
      <w:bookmarkStart w:id="763" w:name="_Toc520289892"/>
      <w:bookmarkStart w:id="764" w:name="_Toc520293526"/>
      <w:bookmarkStart w:id="765" w:name="_Toc520291951"/>
      <w:bookmarkStart w:id="766" w:name="_Toc520291975"/>
      <w:bookmarkStart w:id="767" w:name="_Toc520502299"/>
      <w:bookmarkStart w:id="768" w:name="_Toc520564552"/>
      <w:bookmarkStart w:id="769" w:name="_Toc520567492"/>
      <w:bookmarkStart w:id="770" w:name="_Toc520568196"/>
      <w:bookmarkStart w:id="771" w:name="_Toc520568834"/>
      <w:bookmarkStart w:id="772" w:name="_Toc520570317"/>
      <w:bookmarkStart w:id="773" w:name="_Toc520570556"/>
      <w:bookmarkStart w:id="774" w:name="_Toc520571464"/>
      <w:bookmarkStart w:id="775" w:name="_Toc520572244"/>
      <w:bookmarkStart w:id="776" w:name="_Toc520572914"/>
      <w:bookmarkStart w:id="777" w:name="_Toc520573078"/>
      <w:bookmarkStart w:id="778" w:name="_Toc520574768"/>
      <w:bookmarkStart w:id="779" w:name="_Toc520655917"/>
      <w:bookmarkStart w:id="780" w:name="_Toc520659542"/>
      <w:bookmarkStart w:id="781" w:name="_Toc520838839"/>
      <w:bookmarkStart w:id="782" w:name="_Toc520881973"/>
      <w:bookmarkStart w:id="783" w:name="_Toc520892413"/>
      <w:bookmarkEnd w:id="756"/>
      <w:commentRangeStart w:id="784"/>
      <w:r w:rsidRPr="001B0C08">
        <w:t>Glossary</w:t>
      </w:r>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r w:rsidRPr="001B0C08">
        <w:t xml:space="preserve"> </w:t>
      </w:r>
      <w:commentRangeEnd w:id="784"/>
      <w:r w:rsidR="00E05569">
        <w:rPr>
          <w:rStyle w:val="CommentReference"/>
        </w:rPr>
        <w:commentReference w:id="784"/>
      </w:r>
      <w:bookmarkEnd w:id="779"/>
      <w:bookmarkEnd w:id="780"/>
      <w:bookmarkEnd w:id="781"/>
      <w:bookmarkEnd w:id="782"/>
      <w:bookmarkEnd w:id="783"/>
    </w:p>
    <w:p w14:paraId="6B4E4E8F" w14:textId="77777777" w:rsidR="000900BA" w:rsidRDefault="000900BA">
      <w:pPr>
        <w:pStyle w:val="NoSpacing"/>
        <w:rPr>
          <w:ins w:id="785" w:author="Dalton B" w:date="2018-07-31T21:28:00Z"/>
        </w:rPr>
      </w:pPr>
      <w:ins w:id="786" w:author="Dalton B" w:date="2018-07-31T21:28:00Z">
        <w:r>
          <w:t xml:space="preserve">A </w:t>
        </w:r>
        <w:r>
          <w:tab/>
        </w:r>
        <w:r>
          <w:tab/>
        </w:r>
        <w:r>
          <w:tab/>
          <w:t xml:space="preserve">Amps, a unit of electrical current </w:t>
        </w:r>
      </w:ins>
    </w:p>
    <w:p w14:paraId="3628A1AF" w14:textId="77777777" w:rsidR="000900BA" w:rsidRDefault="000900BA">
      <w:pPr>
        <w:pStyle w:val="NoSpacing"/>
        <w:rPr>
          <w:ins w:id="787" w:author="Dalton B" w:date="2018-07-31T21:28:00Z"/>
        </w:rPr>
        <w:pPrChange w:id="788" w:author="Dana de Jong" w:date="2018-07-28T19:38:00Z">
          <w:pPr/>
        </w:pPrChange>
      </w:pPr>
      <w:ins w:id="789" w:author="Dalton B" w:date="2018-07-31T21:28:00Z">
        <w:r>
          <w:t>BOM</w:t>
        </w:r>
        <w:r>
          <w:tab/>
        </w:r>
        <w:r>
          <w:tab/>
        </w:r>
        <w:r>
          <w:tab/>
          <w:t>Bill of Materials</w:t>
        </w:r>
      </w:ins>
    </w:p>
    <w:p w14:paraId="4FCF9967" w14:textId="77777777" w:rsidR="000900BA" w:rsidRDefault="000900BA">
      <w:pPr>
        <w:pStyle w:val="NoSpacing"/>
        <w:rPr>
          <w:ins w:id="790" w:author="Dalton B" w:date="2018-07-31T21:28:00Z"/>
        </w:rPr>
      </w:pPr>
      <w:ins w:id="791" w:author="Dalton B" w:date="2018-07-31T21:28:00Z">
        <w:r>
          <w:t xml:space="preserve">Caps </w:t>
        </w:r>
        <w:r>
          <w:tab/>
        </w:r>
        <w:r>
          <w:tab/>
        </w:r>
        <w:r>
          <w:tab/>
          <w:t>Capacitors</w:t>
        </w:r>
      </w:ins>
    </w:p>
    <w:p w14:paraId="6A3CF4A9" w14:textId="77777777" w:rsidR="000900BA" w:rsidRDefault="000900BA">
      <w:pPr>
        <w:pStyle w:val="NoSpacing"/>
        <w:rPr>
          <w:ins w:id="792" w:author="Dalton B" w:date="2018-07-31T21:28:00Z"/>
        </w:rPr>
        <w:pPrChange w:id="793" w:author="Dana de Jong" w:date="2018-07-29T11:10:00Z">
          <w:pPr/>
        </w:pPrChange>
      </w:pPr>
      <w:ins w:id="794" w:author="Dalton B" w:date="2018-07-31T21:28:00Z">
        <w:r>
          <w:t>CIRC</w:t>
        </w:r>
        <w:r>
          <w:tab/>
        </w:r>
        <w:r>
          <w:tab/>
        </w:r>
        <w:r>
          <w:tab/>
          <w:t>Canadian International Rover Challenge</w:t>
        </w:r>
      </w:ins>
    </w:p>
    <w:p w14:paraId="3F82D4FB" w14:textId="77777777" w:rsidR="000900BA" w:rsidRDefault="000900BA">
      <w:pPr>
        <w:pStyle w:val="NoSpacing"/>
        <w:rPr>
          <w:ins w:id="795" w:author="Dalton B" w:date="2018-07-31T21:28:00Z"/>
        </w:rPr>
      </w:pPr>
      <w:ins w:id="796" w:author="Dalton B" w:date="2018-07-31T21:28:00Z">
        <w:r>
          <w:t>DC</w:t>
        </w:r>
        <w:r>
          <w:tab/>
        </w:r>
        <w:r>
          <w:tab/>
        </w:r>
        <w:r>
          <w:tab/>
          <w:t>Direct Current</w:t>
        </w:r>
      </w:ins>
    </w:p>
    <w:p w14:paraId="19317601" w14:textId="77777777" w:rsidR="000900BA" w:rsidRDefault="000900BA">
      <w:pPr>
        <w:pStyle w:val="NoSpacing"/>
        <w:rPr>
          <w:ins w:id="797" w:author="Dalton B" w:date="2018-07-31T21:28:00Z"/>
        </w:rPr>
        <w:pPrChange w:id="798" w:author="Dana de Jong" w:date="2018-07-29T11:10:00Z">
          <w:pPr/>
        </w:pPrChange>
      </w:pPr>
      <w:ins w:id="799" w:author="Dalton B" w:date="2018-07-31T21:28:00Z">
        <w:r>
          <w:t xml:space="preserve">F </w:t>
        </w:r>
        <w:r>
          <w:tab/>
        </w:r>
        <w:r>
          <w:tab/>
        </w:r>
        <w:r>
          <w:tab/>
          <w:t xml:space="preserve">Farads, a unit used to describe the capacity of a electrical capacitor </w:t>
        </w:r>
      </w:ins>
    </w:p>
    <w:p w14:paraId="1988CF85" w14:textId="77777777" w:rsidR="000900BA" w:rsidRDefault="000900BA">
      <w:pPr>
        <w:pStyle w:val="NoSpacing"/>
        <w:rPr>
          <w:ins w:id="800" w:author="Dalton B" w:date="2018-07-31T21:28:00Z"/>
        </w:rPr>
        <w:pPrChange w:id="801" w:author="Dana de Jong" w:date="2018-07-28T19:38:00Z">
          <w:pPr/>
        </w:pPrChange>
      </w:pPr>
      <w:ins w:id="802" w:author="Dalton B" w:date="2018-07-31T21:28:00Z">
        <w:r>
          <w:t>GUI</w:t>
        </w:r>
        <w:r>
          <w:tab/>
        </w:r>
        <w:r>
          <w:tab/>
        </w:r>
        <w:r>
          <w:tab/>
          <w:t xml:space="preserve">Graphical User Interface </w:t>
        </w:r>
      </w:ins>
    </w:p>
    <w:p w14:paraId="308DDBE9" w14:textId="77777777" w:rsidR="000900BA" w:rsidRDefault="000900BA">
      <w:pPr>
        <w:pStyle w:val="NoSpacing"/>
        <w:rPr>
          <w:ins w:id="803" w:author="Dalton B" w:date="2018-07-31T21:28:00Z"/>
        </w:rPr>
        <w:pPrChange w:id="804" w:author="Dana de Jong" w:date="2018-07-29T11:10:00Z">
          <w:pPr/>
        </w:pPrChange>
      </w:pPr>
      <w:ins w:id="805" w:author="Dalton B" w:date="2018-07-31T21:28:00Z">
        <w:r>
          <w:t xml:space="preserve">IC </w:t>
        </w:r>
        <w:r>
          <w:tab/>
        </w:r>
        <w:r>
          <w:tab/>
        </w:r>
        <w:r>
          <w:tab/>
          <w:t>Integrated Circuit</w:t>
        </w:r>
      </w:ins>
    </w:p>
    <w:p w14:paraId="4D3A5522" w14:textId="77777777" w:rsidR="000900BA" w:rsidRDefault="000900BA">
      <w:pPr>
        <w:pStyle w:val="NoSpacing"/>
        <w:rPr>
          <w:ins w:id="806" w:author="Dalton B" w:date="2018-07-31T21:28:00Z"/>
        </w:rPr>
        <w:pPrChange w:id="807" w:author="Dana de Jong" w:date="2018-07-29T11:10:00Z">
          <w:pPr/>
        </w:pPrChange>
      </w:pPr>
      <w:ins w:id="808" w:author="Dalton B" w:date="2018-07-31T21:28:00Z">
        <w:r>
          <w:t xml:space="preserve">LDO </w:t>
        </w:r>
        <w:r>
          <w:tab/>
        </w:r>
        <w:r>
          <w:tab/>
        </w:r>
        <w:r>
          <w:tab/>
          <w:t>L</w:t>
        </w:r>
        <w:r w:rsidRPr="00812F6D">
          <w:t>ow-</w:t>
        </w:r>
        <w:r>
          <w:t>D</w:t>
        </w:r>
        <w:r w:rsidRPr="00812F6D">
          <w:t>ropout</w:t>
        </w:r>
      </w:ins>
    </w:p>
    <w:p w14:paraId="51E0CADF" w14:textId="700F5697" w:rsidR="000900BA" w:rsidRDefault="000900BA">
      <w:pPr>
        <w:pStyle w:val="NoSpacing"/>
        <w:rPr>
          <w:ins w:id="809" w:author="Dalton B" w:date="2018-07-31T21:28:00Z"/>
          <w:del w:id="810" w:author="Dana de Jong" w:date="2018-08-01T11:53:00Z"/>
        </w:rPr>
        <w:pPrChange w:id="811" w:author="Dana de Jong" w:date="2018-07-28T19:38:00Z">
          <w:pPr/>
        </w:pPrChange>
      </w:pPr>
      <w:ins w:id="812" w:author="Dalton B" w:date="2018-07-31T21:28:00Z">
        <w:del w:id="813" w:author="Dana de Jong" w:date="2018-08-01T11:53:00Z">
          <w:r>
            <w:delText>Microcontroller</w:delText>
          </w:r>
          <w:r>
            <w:tab/>
          </w:r>
          <w:r w:rsidRPr="00501C1B">
            <w:rPr>
              <w:highlight w:val="yellow"/>
              <w:rPrChange w:id="814" w:author="Dan Kot" w:date="2018-07-31T14:44:00Z">
                <w:rPr/>
              </w:rPrChange>
            </w:rPr>
            <w:delText>&lt;description of microcontroller&gt;</w:delText>
          </w:r>
        </w:del>
      </w:ins>
    </w:p>
    <w:p w14:paraId="37D3BED4" w14:textId="77777777" w:rsidR="000900BA" w:rsidRDefault="000900BA">
      <w:pPr>
        <w:pStyle w:val="NoSpacing"/>
        <w:rPr>
          <w:ins w:id="815" w:author="Dalton B" w:date="2018-07-31T21:28:00Z"/>
        </w:rPr>
        <w:pPrChange w:id="816" w:author="Dana de Jong" w:date="2018-07-29T11:10:00Z">
          <w:pPr/>
        </w:pPrChange>
      </w:pPr>
      <w:ins w:id="817" w:author="Dalton B" w:date="2018-07-31T21:28:00Z">
        <w:r>
          <w:t xml:space="preserve">MOSFET </w:t>
        </w:r>
        <w:r>
          <w:tab/>
        </w:r>
        <w:r>
          <w:tab/>
          <w:t>M</w:t>
        </w:r>
        <w:r w:rsidRPr="00013B63">
          <w:t>etal-</w:t>
        </w:r>
        <w:r>
          <w:t>O</w:t>
        </w:r>
        <w:r w:rsidRPr="00013B63">
          <w:t>xide-</w:t>
        </w:r>
        <w:r>
          <w:t>S</w:t>
        </w:r>
        <w:r w:rsidRPr="00013B63">
          <w:t xml:space="preserve">emiconductor </w:t>
        </w:r>
        <w:r>
          <w:t>F</w:t>
        </w:r>
        <w:r w:rsidRPr="00013B63">
          <w:t>ield-</w:t>
        </w:r>
        <w:r>
          <w:t>E</w:t>
        </w:r>
        <w:r w:rsidRPr="00013B63">
          <w:t xml:space="preserve">ffect </w:t>
        </w:r>
        <w:r>
          <w:t>T</w:t>
        </w:r>
        <w:r w:rsidRPr="00013B63">
          <w:t>ransistor</w:t>
        </w:r>
      </w:ins>
    </w:p>
    <w:p w14:paraId="514CA17B" w14:textId="77777777" w:rsidR="000900BA" w:rsidRDefault="000900BA">
      <w:pPr>
        <w:pStyle w:val="NoSpacing"/>
        <w:rPr>
          <w:ins w:id="818" w:author="Dalton B" w:date="2018-07-31T21:28:00Z"/>
        </w:rPr>
        <w:pPrChange w:id="819" w:author="Dana de Jong" w:date="2018-07-29T11:10:00Z">
          <w:pPr/>
        </w:pPrChange>
      </w:pPr>
      <w:ins w:id="820" w:author="Dalton B" w:date="2018-07-31T21:28:00Z">
        <w:r>
          <w:t xml:space="preserve">Ohms (Ω) </w:t>
        </w:r>
        <w:r>
          <w:tab/>
        </w:r>
        <w:r>
          <w:tab/>
          <w:t>Resistance, a unit of electrical resistance</w:t>
        </w:r>
      </w:ins>
    </w:p>
    <w:p w14:paraId="03DBDD0E" w14:textId="77777777" w:rsidR="000900BA" w:rsidRDefault="000900BA">
      <w:pPr>
        <w:pStyle w:val="NoSpacing"/>
        <w:rPr>
          <w:ins w:id="821" w:author="Dalton B" w:date="2018-07-31T21:28:00Z"/>
        </w:rPr>
        <w:pPrChange w:id="822" w:author="Dana de Jong" w:date="2018-07-29T11:10:00Z">
          <w:pPr/>
        </w:pPrChange>
      </w:pPr>
      <w:ins w:id="823" w:author="Dalton B" w:date="2018-07-31T21:28:00Z">
        <w:r>
          <w:t xml:space="preserve">PCB </w:t>
        </w:r>
        <w:r>
          <w:tab/>
        </w:r>
        <w:r>
          <w:tab/>
        </w:r>
        <w:r>
          <w:tab/>
          <w:t>Printed Circuit Board</w:t>
        </w:r>
      </w:ins>
    </w:p>
    <w:p w14:paraId="24BC0EBF" w14:textId="77777777" w:rsidR="000900BA" w:rsidRDefault="000900BA">
      <w:pPr>
        <w:pStyle w:val="NoSpacing"/>
        <w:rPr>
          <w:ins w:id="824" w:author="Dalton B" w:date="2018-07-31T21:40:00Z"/>
        </w:rPr>
      </w:pPr>
      <w:ins w:id="825" w:author="Dalton B" w:date="2018-07-31T21:28:00Z">
        <w:r>
          <w:t xml:space="preserve">PWM </w:t>
        </w:r>
        <w:r>
          <w:tab/>
        </w:r>
        <w:r>
          <w:tab/>
        </w:r>
        <w:r>
          <w:tab/>
          <w:t xml:space="preserve">Pulse Width Modulation </w:t>
        </w:r>
      </w:ins>
    </w:p>
    <w:p w14:paraId="690E3061" w14:textId="222A746F" w:rsidR="00E140A0" w:rsidRDefault="00E140A0">
      <w:pPr>
        <w:pStyle w:val="NoSpacing"/>
        <w:rPr>
          <w:ins w:id="826" w:author="Dalton B" w:date="2018-07-31T21:28:00Z"/>
        </w:rPr>
        <w:pPrChange w:id="827" w:author="Dana de Jong" w:date="2018-07-29T11:10:00Z">
          <w:pPr/>
        </w:pPrChange>
      </w:pPr>
      <w:ins w:id="828" w:author="Dalton B" w:date="2018-07-31T21:40:00Z">
        <w:r>
          <w:t>PID</w:t>
        </w:r>
        <w:r>
          <w:tab/>
        </w:r>
        <w:r>
          <w:tab/>
        </w:r>
        <w:r>
          <w:tab/>
          <w:t xml:space="preserve">Proportional Integral Derivative </w:t>
        </w:r>
      </w:ins>
    </w:p>
    <w:p w14:paraId="5D8E72C0" w14:textId="77777777" w:rsidR="000900BA" w:rsidRDefault="000900BA">
      <w:pPr>
        <w:pStyle w:val="NoSpacing"/>
        <w:rPr>
          <w:ins w:id="829" w:author="Dalton B" w:date="2018-07-31T21:28:00Z"/>
        </w:rPr>
        <w:pPrChange w:id="830" w:author="Dana de Jong" w:date="2018-07-29T11:10:00Z">
          <w:pPr/>
        </w:pPrChange>
      </w:pPr>
      <w:ins w:id="831" w:author="Dalton B" w:date="2018-07-31T21:28:00Z">
        <w:r>
          <w:t xml:space="preserve">Rev. </w:t>
        </w:r>
        <w:r>
          <w:tab/>
        </w:r>
        <w:r>
          <w:tab/>
        </w:r>
        <w:r>
          <w:tab/>
          <w:t xml:space="preserve">Revision </w:t>
        </w:r>
      </w:ins>
    </w:p>
    <w:p w14:paraId="3CD526E3" w14:textId="77777777" w:rsidR="000900BA" w:rsidRDefault="000900BA">
      <w:pPr>
        <w:pStyle w:val="NoSpacing"/>
        <w:rPr>
          <w:ins w:id="832" w:author="Dalton B" w:date="2018-07-31T21:28:00Z"/>
        </w:rPr>
      </w:pPr>
      <w:ins w:id="833" w:author="Dalton B" w:date="2018-07-31T21:28:00Z">
        <w:r>
          <w:t xml:space="preserve">RMS </w:t>
        </w:r>
        <w:r>
          <w:tab/>
        </w:r>
        <w:r>
          <w:tab/>
        </w:r>
        <w:r>
          <w:tab/>
          <w:t>Root Mean Squared</w:t>
        </w:r>
      </w:ins>
    </w:p>
    <w:p w14:paraId="5841A4F6" w14:textId="77777777" w:rsidR="000900BA" w:rsidDel="00501C1B" w:rsidRDefault="000900BA">
      <w:pPr>
        <w:pStyle w:val="NoSpacing"/>
        <w:rPr>
          <w:ins w:id="834" w:author="Dalton B" w:date="2018-07-31T21:28:00Z"/>
        </w:rPr>
        <w:pPrChange w:id="835" w:author="Dana de Jong" w:date="2018-07-29T11:10:00Z">
          <w:pPr/>
        </w:pPrChange>
      </w:pPr>
      <w:ins w:id="836" w:author="Dalton B" w:date="2018-07-31T21:28:00Z">
        <w:r>
          <w:t xml:space="preserve">SMT </w:t>
        </w:r>
        <w:r>
          <w:tab/>
        </w:r>
        <w:r>
          <w:tab/>
        </w:r>
        <w:r>
          <w:tab/>
          <w:t>Surface Mount</w:t>
        </w:r>
      </w:ins>
    </w:p>
    <w:p w14:paraId="69624AAE" w14:textId="77777777" w:rsidR="000900BA" w:rsidRDefault="000900BA">
      <w:pPr>
        <w:pStyle w:val="NoSpacing"/>
        <w:rPr>
          <w:ins w:id="837" w:author="Dalton B" w:date="2018-07-31T21:28:00Z"/>
        </w:rPr>
        <w:pPrChange w:id="838" w:author="Dana de Jong" w:date="2018-07-29T11:10:00Z">
          <w:pPr/>
        </w:pPrChange>
      </w:pPr>
      <w:commentRangeStart w:id="839"/>
      <w:commentRangeStart w:id="840"/>
      <w:ins w:id="841" w:author="Dalton B" w:date="2018-07-31T21:28:00Z">
        <w:r w:rsidDel="00501C1B">
          <w:t xml:space="preserve">Spec </w:t>
        </w:r>
        <w:r w:rsidDel="00501C1B">
          <w:tab/>
        </w:r>
        <w:r w:rsidDel="00501C1B">
          <w:tab/>
        </w:r>
        <w:r w:rsidDel="00501C1B">
          <w:tab/>
          <w:t xml:space="preserve">Abbreviation of specification or data sheet </w:t>
        </w:r>
        <w:commentRangeEnd w:id="839"/>
        <w:r>
          <w:rPr>
            <w:rStyle w:val="CommentReference"/>
          </w:rPr>
          <w:commentReference w:id="839"/>
        </w:r>
        <w:commentRangeEnd w:id="840"/>
        <w:r>
          <w:rPr>
            <w:rStyle w:val="CommentReference"/>
          </w:rPr>
          <w:commentReference w:id="840"/>
        </w:r>
      </w:ins>
    </w:p>
    <w:p w14:paraId="7AD7E2D4" w14:textId="77777777" w:rsidR="000900BA" w:rsidRDefault="000900BA">
      <w:pPr>
        <w:pStyle w:val="NoSpacing"/>
        <w:rPr>
          <w:ins w:id="842" w:author="Dalton B" w:date="2018-07-31T21:28:00Z"/>
        </w:rPr>
        <w:pPrChange w:id="843" w:author="Dana de Jong" w:date="2018-07-29T11:10:00Z">
          <w:pPr/>
        </w:pPrChange>
      </w:pPr>
      <w:ins w:id="844" w:author="Dalton B" w:date="2018-07-31T21:28:00Z">
        <w:r w:rsidRPr="00B73672">
          <w:t>TTL</w:t>
        </w:r>
        <w:r>
          <w:tab/>
        </w:r>
        <w:r>
          <w:tab/>
        </w:r>
        <w:r>
          <w:tab/>
        </w:r>
        <w:r w:rsidRPr="00B73672">
          <w:t>Transistor–</w:t>
        </w:r>
        <w:r>
          <w:t>T</w:t>
        </w:r>
        <w:r w:rsidRPr="00B73672">
          <w:t xml:space="preserve">ransistor </w:t>
        </w:r>
        <w:r>
          <w:t>L</w:t>
        </w:r>
        <w:r w:rsidRPr="00B73672">
          <w:t>ogic</w:t>
        </w:r>
        <w:r>
          <w:t xml:space="preserve">  </w:t>
        </w:r>
      </w:ins>
    </w:p>
    <w:p w14:paraId="4725D541" w14:textId="77777777" w:rsidR="000900BA" w:rsidRDefault="000900BA">
      <w:pPr>
        <w:pStyle w:val="NoSpacing"/>
        <w:rPr>
          <w:ins w:id="845" w:author="Dalton B" w:date="2018-07-31T21:28:00Z"/>
        </w:rPr>
      </w:pPr>
      <w:ins w:id="846" w:author="Dalton B" w:date="2018-07-31T21:28:00Z">
        <w:r>
          <w:t>USB</w:t>
        </w:r>
        <w:r>
          <w:tab/>
        </w:r>
        <w:r>
          <w:tab/>
        </w:r>
        <w:r>
          <w:tab/>
          <w:t>Universal Serial Bus</w:t>
        </w:r>
      </w:ins>
    </w:p>
    <w:p w14:paraId="1172EA5E" w14:textId="4CDE35BC" w:rsidR="000900BA" w:rsidRDefault="000900BA">
      <w:pPr>
        <w:pStyle w:val="NoSpacing"/>
        <w:rPr>
          <w:ins w:id="847" w:author="Dalton B" w:date="2018-07-31T21:28:00Z"/>
          <w:del w:id="848" w:author="Dana de Jong" w:date="2018-08-01T12:18:00Z"/>
        </w:rPr>
        <w:pPrChange w:id="849" w:author="Dana de Jong" w:date="2018-07-28T19:38:00Z">
          <w:pPr/>
        </w:pPrChange>
      </w:pPr>
      <w:ins w:id="850" w:author="Dalton B" w:date="2018-07-31T21:28:00Z">
        <w:del w:id="851" w:author="Dana de Jong" w:date="2018-08-01T12:18:00Z">
          <w:r>
            <w:delText>UVic</w:delText>
          </w:r>
          <w:r>
            <w:tab/>
          </w:r>
          <w:r>
            <w:tab/>
          </w:r>
          <w:r>
            <w:tab/>
            <w:delText>University of Victoria</w:delText>
          </w:r>
        </w:del>
      </w:ins>
    </w:p>
    <w:p w14:paraId="0095E421" w14:textId="77777777" w:rsidR="000900BA" w:rsidRDefault="000900BA">
      <w:pPr>
        <w:pStyle w:val="NoSpacing"/>
        <w:rPr>
          <w:ins w:id="852" w:author="Dalton B" w:date="2018-07-31T21:28:00Z"/>
        </w:rPr>
      </w:pPr>
      <w:ins w:id="853" w:author="Dalton B" w:date="2018-07-31T21:28:00Z">
        <w:r>
          <w:t xml:space="preserve">V </w:t>
        </w:r>
        <w:r>
          <w:tab/>
        </w:r>
        <w:r>
          <w:tab/>
        </w:r>
        <w:r>
          <w:tab/>
          <w:t>Voltage, a unit of electrical voltage</w:t>
        </w:r>
      </w:ins>
    </w:p>
    <w:p w14:paraId="3060BF5C" w14:textId="77777777" w:rsidR="00937B43" w:rsidRDefault="00937B43">
      <w:pPr>
        <w:pStyle w:val="NoSpacing"/>
        <w:rPr>
          <w:ins w:id="854" w:author="Dalton B" w:date="2018-07-28T20:08:00Z"/>
        </w:rPr>
      </w:pPr>
      <w:ins w:id="855" w:author="Dalton B" w:date="2018-07-23T12:05:00Z">
        <w:del w:id="856" w:author="Dalton B" w:date="2018-07-31T21:13:00Z">
          <w:r>
            <w:delText xml:space="preserve">A </w:delText>
          </w:r>
          <w:r>
            <w:tab/>
          </w:r>
          <w:r>
            <w:tab/>
          </w:r>
          <w:r>
            <w:tab/>
            <w:delText xml:space="preserve">Amps, a unit of electrical current </w:delText>
          </w:r>
        </w:del>
      </w:ins>
    </w:p>
    <w:p w14:paraId="73F48649" w14:textId="584B947F" w:rsidR="00AC3268" w:rsidRDefault="00AC3268">
      <w:pPr>
        <w:pStyle w:val="NoSpacing"/>
        <w:rPr>
          <w:ins w:id="857" w:author="Dalton B" w:date="2018-07-23T12:05:00Z"/>
        </w:rPr>
        <w:pPrChange w:id="858" w:author="Dana de Jong" w:date="2018-07-28T19:38:00Z">
          <w:pPr/>
        </w:pPrChange>
      </w:pPr>
      <w:ins w:id="859" w:author="Dalton B" w:date="2018-07-28T20:08:00Z">
        <w:del w:id="860" w:author="Dalton B" w:date="2018-07-31T21:13:00Z">
          <w:r>
            <w:delText>BOM</w:delText>
          </w:r>
          <w:r>
            <w:tab/>
          </w:r>
          <w:r>
            <w:tab/>
          </w:r>
          <w:r>
            <w:tab/>
            <w:delText>Bill of Materials</w:delText>
          </w:r>
        </w:del>
      </w:ins>
    </w:p>
    <w:p w14:paraId="0A99F614" w14:textId="77777777" w:rsidR="00937B43" w:rsidRDefault="00937B43">
      <w:pPr>
        <w:pStyle w:val="NoSpacing"/>
        <w:rPr>
          <w:ins w:id="861" w:author="Dalton B" w:date="2018-07-23T12:05:00Z"/>
        </w:rPr>
        <w:pPrChange w:id="862" w:author="Dana de Jong" w:date="2018-07-29T11:10:00Z">
          <w:pPr/>
        </w:pPrChange>
      </w:pPr>
      <w:ins w:id="863" w:author="Dalton B" w:date="2018-07-23T12:05:00Z">
        <w:del w:id="864" w:author="Dalton B" w:date="2018-07-31T21:13:00Z">
          <w:r>
            <w:delText xml:space="preserve">Caps </w:delText>
          </w:r>
          <w:r>
            <w:tab/>
          </w:r>
          <w:r>
            <w:tab/>
          </w:r>
          <w:r>
            <w:tab/>
            <w:delText>Capacitors</w:delText>
          </w:r>
        </w:del>
      </w:ins>
    </w:p>
    <w:p w14:paraId="4F8225F2" w14:textId="77777777" w:rsidR="00937B43" w:rsidRDefault="00937B43">
      <w:pPr>
        <w:pStyle w:val="NoSpacing"/>
        <w:rPr>
          <w:ins w:id="865" w:author="Dalton B" w:date="2018-07-23T12:05:00Z"/>
        </w:rPr>
        <w:pPrChange w:id="866" w:author="Dana de Jong" w:date="2018-07-29T11:10:00Z">
          <w:pPr/>
        </w:pPrChange>
      </w:pPr>
      <w:ins w:id="867" w:author="Dalton B" w:date="2018-07-23T12:05:00Z">
        <w:del w:id="868" w:author="Dalton B" w:date="2018-07-31T21:13:00Z">
          <w:r>
            <w:delText xml:space="preserve">F </w:delText>
          </w:r>
          <w:r>
            <w:tab/>
          </w:r>
          <w:r>
            <w:tab/>
          </w:r>
          <w:r>
            <w:tab/>
            <w:delText xml:space="preserve">Farads, a unit used to describe the capacity of a electrical capacitor </w:delText>
          </w:r>
        </w:del>
      </w:ins>
    </w:p>
    <w:p w14:paraId="4EF69618" w14:textId="6E8CCA94" w:rsidR="00937B43" w:rsidRDefault="00937B43">
      <w:pPr>
        <w:pStyle w:val="NoSpacing"/>
        <w:rPr>
          <w:ins w:id="869" w:author="Dalton B" w:date="2018-07-23T12:05:00Z"/>
        </w:rPr>
        <w:pPrChange w:id="870" w:author="Dana de Jong" w:date="2018-07-29T11:10:00Z">
          <w:pPr/>
        </w:pPrChange>
      </w:pPr>
      <w:ins w:id="871" w:author="Dalton B" w:date="2018-07-23T12:05:00Z">
        <w:del w:id="872" w:author="Dalton B" w:date="2018-07-31T21:13:00Z">
          <w:r>
            <w:delText xml:space="preserve">IC </w:delText>
          </w:r>
          <w:r>
            <w:tab/>
          </w:r>
          <w:r>
            <w:tab/>
          </w:r>
          <w:r>
            <w:tab/>
            <w:delText xml:space="preserve">Integrated </w:delText>
          </w:r>
        </w:del>
        <w:del w:id="873" w:author="Dalton B" w:date="2018-07-31T21:12:00Z">
          <w:r>
            <w:delText>c</w:delText>
          </w:r>
        </w:del>
        <w:del w:id="874" w:author="Dalton B" w:date="2018-07-31T21:13:00Z">
          <w:r>
            <w:delText>ircuit</w:delText>
          </w:r>
        </w:del>
      </w:ins>
    </w:p>
    <w:p w14:paraId="64E9071C" w14:textId="2A447080" w:rsidR="00F04F6B" w:rsidRDefault="00F04F6B">
      <w:pPr>
        <w:pStyle w:val="NoSpacing"/>
        <w:rPr>
          <w:ins w:id="875" w:author="Dalton B" w:date="2018-07-25T15:04:00Z"/>
        </w:rPr>
        <w:pPrChange w:id="876" w:author="Dana de Jong" w:date="2018-07-29T11:10:00Z">
          <w:pPr/>
        </w:pPrChange>
      </w:pPr>
      <w:ins w:id="877" w:author="Dalton B" w:date="2018-07-25T15:04:00Z">
        <w:del w:id="878" w:author="Dalton B" w:date="2018-07-31T21:13:00Z">
          <w:r>
            <w:delText xml:space="preserve">LDO </w:delText>
          </w:r>
          <w:r>
            <w:tab/>
          </w:r>
          <w:r>
            <w:tab/>
          </w:r>
          <w:r>
            <w:tab/>
            <w:delText>L</w:delText>
          </w:r>
          <w:r w:rsidRPr="00812F6D">
            <w:delText>ow-</w:delText>
          </w:r>
        </w:del>
        <w:del w:id="879" w:author="Dalton B" w:date="2018-07-31T21:12:00Z">
          <w:r w:rsidRPr="00812F6D">
            <w:delText>d</w:delText>
          </w:r>
        </w:del>
        <w:del w:id="880" w:author="Dalton B" w:date="2018-07-31T21:13:00Z">
          <w:r w:rsidRPr="00812F6D">
            <w:delText>ropout</w:delText>
          </w:r>
        </w:del>
      </w:ins>
    </w:p>
    <w:p w14:paraId="5AC2A8B1" w14:textId="35F80364" w:rsidR="00F04F6B" w:rsidRDefault="00F04F6B">
      <w:pPr>
        <w:pStyle w:val="NoSpacing"/>
        <w:rPr>
          <w:ins w:id="881" w:author="Dalton B" w:date="2018-07-25T15:04:00Z"/>
        </w:rPr>
        <w:pPrChange w:id="882" w:author="Dana de Jong" w:date="2018-07-29T11:10:00Z">
          <w:pPr/>
        </w:pPrChange>
      </w:pPr>
      <w:ins w:id="883" w:author="Dalton B" w:date="2018-07-25T15:04:00Z">
        <w:del w:id="884" w:author="Dalton B" w:date="2018-07-31T21:13:00Z">
          <w:r>
            <w:delText xml:space="preserve">MOSFET </w:delText>
          </w:r>
          <w:r>
            <w:tab/>
          </w:r>
          <w:r>
            <w:tab/>
            <w:delText>M</w:delText>
          </w:r>
          <w:r w:rsidRPr="00013B63">
            <w:delText>etal-</w:delText>
          </w:r>
        </w:del>
        <w:del w:id="885" w:author="Dalton B" w:date="2018-07-31T21:12:00Z">
          <w:r w:rsidRPr="00013B63">
            <w:delText>o</w:delText>
          </w:r>
        </w:del>
        <w:del w:id="886" w:author="Dalton B" w:date="2018-07-31T21:13:00Z">
          <w:r w:rsidRPr="00013B63">
            <w:delText>xide-</w:delText>
          </w:r>
        </w:del>
        <w:del w:id="887" w:author="Dalton B" w:date="2018-07-31T21:12:00Z">
          <w:r w:rsidRPr="00013B63">
            <w:delText>s</w:delText>
          </w:r>
        </w:del>
        <w:del w:id="888" w:author="Dalton B" w:date="2018-07-31T21:13:00Z">
          <w:r w:rsidRPr="00013B63">
            <w:delText xml:space="preserve">emiconductor </w:delText>
          </w:r>
        </w:del>
        <w:del w:id="889" w:author="Dalton B" w:date="2018-07-31T21:12:00Z">
          <w:r w:rsidRPr="00013B63">
            <w:delText>field</w:delText>
          </w:r>
        </w:del>
        <w:del w:id="890" w:author="Dalton B" w:date="2018-07-31T21:13:00Z">
          <w:r w:rsidRPr="00013B63">
            <w:delText>-</w:delText>
          </w:r>
        </w:del>
        <w:del w:id="891" w:author="Dalton B" w:date="2018-07-31T21:12:00Z">
          <w:r w:rsidRPr="00013B63">
            <w:delText>e</w:delText>
          </w:r>
        </w:del>
        <w:del w:id="892" w:author="Dalton B" w:date="2018-07-31T21:13:00Z">
          <w:r w:rsidRPr="00013B63">
            <w:delText xml:space="preserve">ffect </w:delText>
          </w:r>
        </w:del>
        <w:del w:id="893" w:author="Dalton B" w:date="2018-07-31T21:12:00Z">
          <w:r w:rsidRPr="00013B63">
            <w:delText>t</w:delText>
          </w:r>
        </w:del>
        <w:del w:id="894" w:author="Dalton B" w:date="2018-07-31T21:13:00Z">
          <w:r w:rsidRPr="00013B63">
            <w:delText>ransistor</w:delText>
          </w:r>
        </w:del>
      </w:ins>
    </w:p>
    <w:p w14:paraId="78CE813D" w14:textId="77777777" w:rsidR="00937B43" w:rsidRDefault="00937B43">
      <w:pPr>
        <w:pStyle w:val="NoSpacing"/>
        <w:rPr>
          <w:ins w:id="895" w:author="Dalton B" w:date="2018-07-23T12:05:00Z"/>
        </w:rPr>
        <w:pPrChange w:id="896" w:author="Dana de Jong" w:date="2018-07-29T11:10:00Z">
          <w:pPr/>
        </w:pPrChange>
      </w:pPr>
      <w:ins w:id="897" w:author="Dalton B" w:date="2018-07-23T12:05:00Z">
        <w:del w:id="898" w:author="Dalton B" w:date="2018-07-31T21:13:00Z">
          <w:r>
            <w:delText xml:space="preserve">Ohms (Ω) </w:delText>
          </w:r>
          <w:r>
            <w:tab/>
          </w:r>
          <w:r>
            <w:tab/>
            <w:delText>Resistance, a unit of electrical resistance</w:delText>
          </w:r>
        </w:del>
      </w:ins>
    </w:p>
    <w:p w14:paraId="2540F36E" w14:textId="77777777" w:rsidR="00937B43" w:rsidRDefault="00937B43">
      <w:pPr>
        <w:pStyle w:val="NoSpacing"/>
        <w:rPr>
          <w:ins w:id="899" w:author="Dalton B" w:date="2018-07-23T12:05:00Z"/>
        </w:rPr>
        <w:pPrChange w:id="900" w:author="Dana de Jong" w:date="2018-07-29T11:10:00Z">
          <w:pPr/>
        </w:pPrChange>
      </w:pPr>
      <w:ins w:id="901" w:author="Dalton B" w:date="2018-07-23T12:05:00Z">
        <w:del w:id="902" w:author="Dalton B" w:date="2018-07-31T21:13:00Z">
          <w:r>
            <w:delText xml:space="preserve">PCB </w:delText>
          </w:r>
          <w:r>
            <w:tab/>
          </w:r>
          <w:r>
            <w:tab/>
          </w:r>
          <w:r>
            <w:tab/>
            <w:delText>Printed Circuit Board</w:delText>
          </w:r>
        </w:del>
      </w:ins>
    </w:p>
    <w:p w14:paraId="47C77696" w14:textId="4B221099" w:rsidR="00937B43" w:rsidRDefault="00937B43">
      <w:pPr>
        <w:pStyle w:val="NoSpacing"/>
        <w:rPr>
          <w:ins w:id="903" w:author="Dalton B" w:date="2018-07-23T12:05:00Z"/>
        </w:rPr>
        <w:pPrChange w:id="904" w:author="Dana de Jong" w:date="2018-07-29T11:10:00Z">
          <w:pPr/>
        </w:pPrChange>
      </w:pPr>
      <w:ins w:id="905" w:author="Dalton B" w:date="2018-07-23T12:05:00Z">
        <w:del w:id="906" w:author="Dalton B" w:date="2018-07-31T21:13:00Z">
          <w:r>
            <w:delText xml:space="preserve">PWM </w:delText>
          </w:r>
          <w:r>
            <w:tab/>
          </w:r>
          <w:r>
            <w:tab/>
          </w:r>
          <w:r>
            <w:tab/>
            <w:delText xml:space="preserve">Pulse </w:delText>
          </w:r>
        </w:del>
        <w:del w:id="907" w:author="Dalton B" w:date="2018-07-31T21:11:00Z">
          <w:r>
            <w:delText>w</w:delText>
          </w:r>
        </w:del>
        <w:del w:id="908" w:author="Dalton B" w:date="2018-07-31T21:13:00Z">
          <w:r>
            <w:delText xml:space="preserve">idth </w:delText>
          </w:r>
        </w:del>
        <w:del w:id="909" w:author="Dalton B" w:date="2018-07-31T21:11:00Z">
          <w:r>
            <w:delText>m</w:delText>
          </w:r>
        </w:del>
        <w:del w:id="910" w:author="Dalton B" w:date="2018-07-31T21:13:00Z">
          <w:r>
            <w:delText xml:space="preserve">odulation </w:delText>
          </w:r>
        </w:del>
      </w:ins>
    </w:p>
    <w:p w14:paraId="7DC1B1E9" w14:textId="5C012A35" w:rsidR="00F04F6B" w:rsidRDefault="00F04F6B">
      <w:pPr>
        <w:pStyle w:val="NoSpacing"/>
        <w:rPr>
          <w:ins w:id="911" w:author="Dalton B" w:date="2018-07-25T15:04:00Z"/>
        </w:rPr>
        <w:pPrChange w:id="912" w:author="Dana de Jong" w:date="2018-07-29T11:10:00Z">
          <w:pPr/>
        </w:pPrChange>
      </w:pPr>
      <w:ins w:id="913" w:author="Dalton B" w:date="2018-07-25T15:04:00Z">
        <w:del w:id="914" w:author="Dalton B" w:date="2018-07-31T21:13:00Z">
          <w:r>
            <w:delText xml:space="preserve">RMS </w:delText>
          </w:r>
          <w:r>
            <w:tab/>
          </w:r>
          <w:r>
            <w:tab/>
          </w:r>
          <w:r>
            <w:tab/>
            <w:delText>Root Mean Squared</w:delText>
          </w:r>
        </w:del>
      </w:ins>
    </w:p>
    <w:p w14:paraId="5DFE0E97" w14:textId="33BD1D94" w:rsidR="00937B43" w:rsidDel="00501C1B" w:rsidRDefault="00937B43">
      <w:pPr>
        <w:pStyle w:val="NoSpacing"/>
        <w:rPr>
          <w:ins w:id="915" w:author="Dalton B" w:date="2018-07-23T12:05:00Z"/>
          <w:del w:id="916" w:author="Dalton B" w:date="2018-07-31T21:13:00Z"/>
        </w:rPr>
        <w:pPrChange w:id="917" w:author="Dana de Jong" w:date="2018-07-29T11:10:00Z">
          <w:pPr/>
        </w:pPrChange>
      </w:pPr>
      <w:ins w:id="918" w:author="Dalton B" w:date="2018-07-23T12:05:00Z">
        <w:del w:id="919" w:author="Dalton B" w:date="2018-07-31T21:13:00Z">
          <w:r>
            <w:delText xml:space="preserve">SMT </w:delText>
          </w:r>
          <w:r>
            <w:tab/>
          </w:r>
          <w:r>
            <w:tab/>
          </w:r>
          <w:r>
            <w:tab/>
            <w:delText xml:space="preserve">Surface </w:delText>
          </w:r>
        </w:del>
        <w:del w:id="920" w:author="Dalton B" w:date="2018-07-31T21:11:00Z">
          <w:r>
            <w:delText>m</w:delText>
          </w:r>
        </w:del>
        <w:del w:id="921" w:author="Dalton B" w:date="2018-07-31T21:12:00Z">
          <w:r>
            <w:delText xml:space="preserve">ount </w:delText>
          </w:r>
        </w:del>
      </w:ins>
    </w:p>
    <w:p w14:paraId="7682AC31" w14:textId="440DAA1D" w:rsidR="00937B43" w:rsidRDefault="00937B43">
      <w:pPr>
        <w:pStyle w:val="NoSpacing"/>
        <w:rPr>
          <w:ins w:id="922" w:author="Dalton B" w:date="2018-07-23T12:05:00Z"/>
        </w:rPr>
        <w:pPrChange w:id="923" w:author="Dana de Jong" w:date="2018-07-29T11:10:00Z">
          <w:pPr/>
        </w:pPrChange>
      </w:pPr>
      <w:commentRangeStart w:id="924"/>
      <w:commentRangeStart w:id="925"/>
      <w:ins w:id="926" w:author="Dalton B" w:date="2018-07-23T12:05:00Z">
        <w:del w:id="927" w:author="Dalton B" w:date="2018-07-31T21:13:00Z">
          <w:r w:rsidDel="00501C1B">
            <w:delText xml:space="preserve">Spec </w:delText>
          </w:r>
          <w:r w:rsidDel="00501C1B">
            <w:tab/>
          </w:r>
          <w:r w:rsidDel="00501C1B">
            <w:tab/>
          </w:r>
          <w:r w:rsidDel="00501C1B">
            <w:tab/>
            <w:delText xml:space="preserve">Abbreviation of specification or data sheet </w:delText>
          </w:r>
        </w:del>
      </w:ins>
      <w:commentRangeEnd w:id="924"/>
      <w:ins w:id="928" w:author="Dalton B" w:date="2018-07-25T15:04:00Z">
        <w:del w:id="929" w:author="Dalton B" w:date="2018-07-31T21:13:00Z">
          <w:r w:rsidR="00F04F6B">
            <w:rPr>
              <w:rStyle w:val="CommentReference"/>
            </w:rPr>
            <w:commentReference w:id="924"/>
          </w:r>
          <w:commentRangeEnd w:id="925"/>
          <w:r w:rsidR="00F04F6B">
            <w:rPr>
              <w:rStyle w:val="CommentReference"/>
            </w:rPr>
            <w:commentReference w:id="925"/>
          </w:r>
        </w:del>
      </w:ins>
    </w:p>
    <w:p w14:paraId="0E14BEE0" w14:textId="77777777" w:rsidR="00937B43" w:rsidRDefault="00937B43">
      <w:pPr>
        <w:pStyle w:val="NoSpacing"/>
        <w:rPr>
          <w:ins w:id="930" w:author="Dana de Jong" w:date="2018-07-27T23:35:00Z"/>
        </w:rPr>
        <w:pPrChange w:id="931" w:author="Dana de Jong" w:date="2018-07-29T11:10:00Z">
          <w:pPr/>
        </w:pPrChange>
      </w:pPr>
      <w:ins w:id="932" w:author="Dalton B" w:date="2018-07-23T12:05:00Z">
        <w:del w:id="933" w:author="Dalton B" w:date="2018-07-31T21:13:00Z">
          <w:r>
            <w:delText xml:space="preserve">V </w:delText>
          </w:r>
          <w:r>
            <w:tab/>
          </w:r>
          <w:r>
            <w:tab/>
          </w:r>
          <w:r>
            <w:tab/>
            <w:delText xml:space="preserve">Voltage, a unit of electrical voltage  </w:delText>
          </w:r>
        </w:del>
      </w:ins>
    </w:p>
    <w:p w14:paraId="507BBF01" w14:textId="6A26630A" w:rsidR="00887D4A" w:rsidRDefault="00887D4A">
      <w:pPr>
        <w:pStyle w:val="NoSpacing"/>
        <w:rPr>
          <w:ins w:id="934" w:author="Dana de Jong" w:date="2018-07-29T14:37:00Z"/>
        </w:rPr>
        <w:pPrChange w:id="935" w:author="Dana de Jong" w:date="2018-07-28T19:38:00Z">
          <w:pPr/>
        </w:pPrChange>
      </w:pPr>
      <w:ins w:id="936" w:author="Dana de Jong" w:date="2018-07-29T14:37:00Z">
        <w:del w:id="937" w:author="Dalton B" w:date="2018-07-31T21:13:00Z">
          <w:r>
            <w:delText>USB</w:delText>
          </w:r>
          <w:r>
            <w:tab/>
          </w:r>
          <w:r>
            <w:tab/>
          </w:r>
          <w:r>
            <w:tab/>
            <w:delText>Universal Serial Bus</w:delText>
          </w:r>
        </w:del>
      </w:ins>
    </w:p>
    <w:p w14:paraId="6CB4AB8E" w14:textId="232BBF5E" w:rsidR="00887D4A" w:rsidRDefault="00887D4A">
      <w:pPr>
        <w:pStyle w:val="NoSpacing"/>
        <w:rPr>
          <w:ins w:id="938" w:author="Dana de Jong" w:date="2018-07-29T15:06:00Z"/>
        </w:rPr>
        <w:pPrChange w:id="939" w:author="Dana de Jong" w:date="2018-07-28T19:38:00Z">
          <w:pPr/>
        </w:pPrChange>
      </w:pPr>
      <w:commentRangeStart w:id="940"/>
      <w:ins w:id="941" w:author="Dana de Jong" w:date="2018-07-29T14:37:00Z">
        <w:del w:id="942" w:author="Dalton B" w:date="2018-07-31T21:13:00Z">
          <w:r>
            <w:lastRenderedPageBreak/>
            <w:delText>Microcontroller</w:delText>
          </w:r>
          <w:r>
            <w:tab/>
          </w:r>
          <w:r w:rsidRPr="00501C1B">
            <w:rPr>
              <w:highlight w:val="yellow"/>
              <w:rPrChange w:id="943" w:author="Dan Kot" w:date="2018-07-31T14:44:00Z">
                <w:rPr/>
              </w:rPrChange>
            </w:rPr>
            <w:delText>&lt;description of microcontroller&gt;</w:delText>
          </w:r>
        </w:del>
      </w:ins>
      <w:commentRangeEnd w:id="940"/>
      <w:del w:id="944" w:author="Dalton B" w:date="2018-07-31T21:13:00Z">
        <w:r w:rsidR="00137EC0">
          <w:rPr>
            <w:rStyle w:val="CommentReference"/>
          </w:rPr>
          <w:commentReference w:id="940"/>
        </w:r>
      </w:del>
    </w:p>
    <w:p w14:paraId="3A1A7257" w14:textId="3D769D88" w:rsidR="00E31FE3" w:rsidRDefault="00E31FE3">
      <w:pPr>
        <w:pStyle w:val="NoSpacing"/>
        <w:rPr>
          <w:ins w:id="945" w:author="Dana de Jong" w:date="2018-07-27T23:35:00Z"/>
        </w:rPr>
        <w:pPrChange w:id="946" w:author="Dana de Jong" w:date="2018-07-28T19:38:00Z">
          <w:pPr/>
        </w:pPrChange>
      </w:pPr>
      <w:ins w:id="947" w:author="Dana de Jong" w:date="2018-07-29T15:06:00Z">
        <w:del w:id="948" w:author="Dalton B" w:date="2018-07-31T21:13:00Z">
          <w:r>
            <w:delText>DC</w:delText>
          </w:r>
          <w:r>
            <w:tab/>
          </w:r>
          <w:r>
            <w:tab/>
          </w:r>
          <w:r>
            <w:tab/>
            <w:delText>Direct Current</w:delText>
          </w:r>
        </w:del>
      </w:ins>
    </w:p>
    <w:p w14:paraId="149FBCB0" w14:textId="77777777" w:rsidR="0098094B" w:rsidRDefault="0098094B">
      <w:pPr>
        <w:rPr>
          <w:ins w:id="949" w:author="Dalton B" w:date="2018-07-23T12:05:00Z"/>
        </w:rPr>
      </w:pPr>
    </w:p>
    <w:p w14:paraId="7C3FEE4B" w14:textId="15279987" w:rsidR="008C13E8" w:rsidRDefault="008C13E8">
      <w:pPr>
        <w:rPr>
          <w:ins w:id="950" w:author="Dana de Jong" w:date="2018-07-28T00:59:00Z"/>
          <w:del w:id="951" w:author="Dalton B" w:date="2018-07-28T17:38:00Z"/>
        </w:rPr>
      </w:pPr>
    </w:p>
    <w:p w14:paraId="0AA181FA" w14:textId="77777777" w:rsidR="008C13E8" w:rsidRDefault="008C13E8">
      <w:pPr>
        <w:rPr>
          <w:ins w:id="952" w:author="Dana de Jong" w:date="2018-07-28T01:01:00Z"/>
          <w:sz w:val="40"/>
          <w:szCs w:val="40"/>
        </w:rPr>
      </w:pPr>
      <w:ins w:id="953" w:author="Dana de Jong" w:date="2018-07-28T01:01:00Z">
        <w:r>
          <w:br w:type="page"/>
        </w:r>
      </w:ins>
    </w:p>
    <w:p w14:paraId="52602D45" w14:textId="62F92230" w:rsidR="004E1BC9" w:rsidRDefault="005F1123">
      <w:pPr>
        <w:pStyle w:val="Heading1"/>
        <w:rPr>
          <w:del w:id="954" w:author="Dalton B" w:date="2018-07-23T12:05:00Z"/>
        </w:rPr>
        <w:pPrChange w:id="955" w:author="Dana de Jong" w:date="2018-07-28T12:21:00Z">
          <w:pPr/>
        </w:pPrChange>
      </w:pPr>
      <w:del w:id="956" w:author="Dalton B" w:date="2018-07-23T12:05:00Z">
        <w:r>
          <w:lastRenderedPageBreak/>
          <w:delText xml:space="preserve">PCB </w:delText>
        </w:r>
        <w:r>
          <w:tab/>
        </w:r>
        <w:r>
          <w:tab/>
        </w:r>
        <w:r>
          <w:tab/>
          <w:delText>Printed Circuit Board</w:delText>
        </w:r>
      </w:del>
    </w:p>
    <w:p w14:paraId="4EB58A48" w14:textId="77777777" w:rsidR="004E1BC9" w:rsidRDefault="005F1123">
      <w:pPr>
        <w:pStyle w:val="Heading1"/>
        <w:rPr>
          <w:del w:id="957" w:author="Dalton B" w:date="2018-07-23T12:05:00Z"/>
        </w:rPr>
        <w:pPrChange w:id="958" w:author="Dana de Jong" w:date="2018-07-28T12:21:00Z">
          <w:pPr/>
        </w:pPrChange>
      </w:pPr>
      <w:del w:id="959" w:author="Dalton B" w:date="2018-07-23T12:05:00Z">
        <w:r>
          <w:delText xml:space="preserve">Caps </w:delText>
        </w:r>
        <w:r>
          <w:tab/>
        </w:r>
        <w:r>
          <w:tab/>
        </w:r>
        <w:r>
          <w:tab/>
          <w:delText>Capacitors</w:delText>
        </w:r>
      </w:del>
    </w:p>
    <w:p w14:paraId="2586BA4F" w14:textId="77777777" w:rsidR="004E1BC9" w:rsidRDefault="005F1123">
      <w:pPr>
        <w:pStyle w:val="Heading1"/>
        <w:rPr>
          <w:del w:id="960" w:author="Dalton B" w:date="2018-07-23T12:05:00Z"/>
        </w:rPr>
        <w:pPrChange w:id="961" w:author="Dana de Jong" w:date="2018-07-28T12:21:00Z">
          <w:pPr/>
        </w:pPrChange>
      </w:pPr>
      <w:del w:id="962" w:author="Dalton B" w:date="2018-07-23T12:05:00Z">
        <w:r>
          <w:delText xml:space="preserve">V </w:delText>
        </w:r>
        <w:r>
          <w:tab/>
        </w:r>
        <w:r>
          <w:tab/>
        </w:r>
        <w:r>
          <w:tab/>
          <w:delText xml:space="preserve">Voltage, a unit of electrical voltage  </w:delText>
        </w:r>
      </w:del>
    </w:p>
    <w:p w14:paraId="3CA62D7C" w14:textId="77777777" w:rsidR="004E1BC9" w:rsidRDefault="005F1123">
      <w:pPr>
        <w:pStyle w:val="Heading1"/>
        <w:rPr>
          <w:del w:id="963" w:author="Dalton B" w:date="2018-07-23T12:05:00Z"/>
        </w:rPr>
        <w:pPrChange w:id="964" w:author="Dana de Jong" w:date="2018-07-28T12:21:00Z">
          <w:pPr/>
        </w:pPrChange>
      </w:pPr>
      <w:del w:id="965" w:author="Dalton B" w:date="2018-07-23T12:05:00Z">
        <w:r>
          <w:delText xml:space="preserve">Ohms (Ω) </w:delText>
        </w:r>
        <w:r>
          <w:tab/>
        </w:r>
        <w:r>
          <w:tab/>
          <w:delText>Resistance, a unit of electrical resistance</w:delText>
        </w:r>
      </w:del>
    </w:p>
    <w:p w14:paraId="4E2BBE25" w14:textId="77777777" w:rsidR="004E1BC9" w:rsidRDefault="005F1123">
      <w:pPr>
        <w:pStyle w:val="Heading1"/>
        <w:rPr>
          <w:del w:id="966" w:author="Dalton B" w:date="2018-07-23T12:05:00Z"/>
        </w:rPr>
        <w:pPrChange w:id="967" w:author="Dana de Jong" w:date="2018-07-28T12:21:00Z">
          <w:pPr/>
        </w:pPrChange>
      </w:pPr>
      <w:del w:id="968" w:author="Dalton B" w:date="2018-07-23T12:05:00Z">
        <w:r>
          <w:delText xml:space="preserve">A </w:delText>
        </w:r>
        <w:r>
          <w:tab/>
        </w:r>
        <w:r>
          <w:tab/>
        </w:r>
        <w:r>
          <w:tab/>
          <w:delText xml:space="preserve">Amps, a unit of electrical current </w:delText>
        </w:r>
      </w:del>
    </w:p>
    <w:p w14:paraId="7F2A71F2" w14:textId="77777777" w:rsidR="004E1BC9" w:rsidRDefault="005F1123">
      <w:pPr>
        <w:pStyle w:val="Heading1"/>
        <w:rPr>
          <w:del w:id="969" w:author="Dalton B" w:date="2018-07-23T12:05:00Z"/>
        </w:rPr>
        <w:pPrChange w:id="970" w:author="Dana de Jong" w:date="2018-07-28T12:21:00Z">
          <w:pPr/>
        </w:pPrChange>
      </w:pPr>
      <w:del w:id="971" w:author="Dalton B" w:date="2018-07-23T12:05:00Z">
        <w:r>
          <w:delText xml:space="preserve">F </w:delText>
        </w:r>
        <w:r>
          <w:tab/>
        </w:r>
        <w:r>
          <w:tab/>
        </w:r>
        <w:r>
          <w:tab/>
          <w:delText xml:space="preserve">Farads, a unit used to describe the capacity of a electrical capacitor </w:delText>
        </w:r>
      </w:del>
    </w:p>
    <w:p w14:paraId="1A624F52" w14:textId="058D5D18" w:rsidR="004E1BC9" w:rsidRDefault="005F1123">
      <w:pPr>
        <w:pStyle w:val="Heading1"/>
        <w:rPr>
          <w:del w:id="972" w:author="Dalton B" w:date="2018-07-23T12:05:00Z"/>
        </w:rPr>
        <w:pPrChange w:id="973" w:author="Dana de Jong" w:date="2018-07-28T12:21:00Z">
          <w:pPr/>
        </w:pPrChange>
      </w:pPr>
      <w:commentRangeStart w:id="974"/>
      <w:commentRangeStart w:id="975"/>
      <w:del w:id="976" w:author="Dalton B" w:date="2018-07-23T12:05:00Z">
        <w:r>
          <w:delText xml:space="preserve">Spec </w:delText>
        </w:r>
        <w:r>
          <w:tab/>
        </w:r>
        <w:r>
          <w:tab/>
        </w:r>
        <w:r>
          <w:tab/>
          <w:delText xml:space="preserve">Abbreviation of specification or data sheet </w:delText>
        </w:r>
        <w:commentRangeEnd w:id="974"/>
        <w:r w:rsidR="00666274">
          <w:rPr>
            <w:rStyle w:val="CommentReference"/>
          </w:rPr>
          <w:commentReference w:id="974"/>
        </w:r>
        <w:commentRangeEnd w:id="975"/>
        <w:r w:rsidR="009A3B43">
          <w:rPr>
            <w:rStyle w:val="CommentReference"/>
          </w:rPr>
          <w:commentReference w:id="975"/>
        </w:r>
      </w:del>
    </w:p>
    <w:p w14:paraId="7A5066EC" w14:textId="26DC157E" w:rsidR="004E1BC9" w:rsidRDefault="005F1123">
      <w:pPr>
        <w:pStyle w:val="Heading1"/>
        <w:rPr>
          <w:del w:id="977" w:author="Dalton B" w:date="2018-07-23T12:05:00Z"/>
        </w:rPr>
        <w:pPrChange w:id="978" w:author="Dana de Jong" w:date="2018-07-28T12:21:00Z">
          <w:pPr/>
        </w:pPrChange>
      </w:pPr>
      <w:del w:id="979" w:author="Dalton B" w:date="2018-07-23T12:05:00Z">
        <w:r>
          <w:delText xml:space="preserve">SMT </w:delText>
        </w:r>
        <w:r>
          <w:tab/>
        </w:r>
        <w:r>
          <w:tab/>
        </w:r>
        <w:r>
          <w:tab/>
          <w:delText xml:space="preserve">Surface mount </w:delText>
        </w:r>
      </w:del>
    </w:p>
    <w:p w14:paraId="67B455EC" w14:textId="3AEACBEE" w:rsidR="004E1BC9" w:rsidRDefault="004E1BC9">
      <w:pPr>
        <w:pStyle w:val="Heading1"/>
        <w:rPr>
          <w:del w:id="980" w:author="Dalton B" w:date="2018-07-25T13:49:00Z"/>
        </w:rPr>
      </w:pPr>
      <w:bookmarkStart w:id="981" w:name="_lxnisjy50am" w:colFirst="0" w:colLast="0"/>
      <w:bookmarkEnd w:id="981"/>
    </w:p>
    <w:p w14:paraId="0C512637" w14:textId="43CE7F56" w:rsidR="004E1BC9" w:rsidRPr="001B0C08" w:rsidRDefault="005F1123">
      <w:pPr>
        <w:pStyle w:val="Heading1"/>
      </w:pPr>
      <w:bookmarkStart w:id="982" w:name="_j6v654gfs55" w:colFirst="0" w:colLast="0"/>
      <w:bookmarkStart w:id="983" w:name="_Toc520039008"/>
      <w:bookmarkStart w:id="984" w:name="_Toc520039380"/>
      <w:bookmarkStart w:id="985" w:name="_Toc520041288"/>
      <w:bookmarkStart w:id="986" w:name="_Toc520040735"/>
      <w:bookmarkStart w:id="987" w:name="_Toc520289716"/>
      <w:bookmarkStart w:id="988" w:name="_Toc520289845"/>
      <w:bookmarkStart w:id="989" w:name="_Toc520289893"/>
      <w:bookmarkStart w:id="990" w:name="_Toc520293527"/>
      <w:bookmarkStart w:id="991" w:name="_Toc520291952"/>
      <w:bookmarkStart w:id="992" w:name="_Toc520291976"/>
      <w:bookmarkStart w:id="993" w:name="_Toc520502300"/>
      <w:bookmarkStart w:id="994" w:name="_Toc520564553"/>
      <w:bookmarkStart w:id="995" w:name="_Toc520567493"/>
      <w:bookmarkStart w:id="996" w:name="_Toc520568197"/>
      <w:bookmarkStart w:id="997" w:name="_Toc520568835"/>
      <w:bookmarkStart w:id="998" w:name="_Toc520570318"/>
      <w:bookmarkStart w:id="999" w:name="_Toc520570557"/>
      <w:bookmarkStart w:id="1000" w:name="_Toc520571465"/>
      <w:bookmarkStart w:id="1001" w:name="_Toc520572245"/>
      <w:bookmarkStart w:id="1002" w:name="_Toc520572915"/>
      <w:bookmarkStart w:id="1003" w:name="_Toc520573079"/>
      <w:bookmarkStart w:id="1004" w:name="_Toc520574769"/>
      <w:bookmarkStart w:id="1005" w:name="_Toc520655918"/>
      <w:bookmarkStart w:id="1006" w:name="_Toc520659543"/>
      <w:bookmarkStart w:id="1007" w:name="_Toc520838840"/>
      <w:bookmarkStart w:id="1008" w:name="_Toc520881974"/>
      <w:bookmarkStart w:id="1009" w:name="_Toc520892414"/>
      <w:bookmarkEnd w:id="982"/>
      <w:r w:rsidRPr="001B0C08">
        <w:t>I   Introduction</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r w:rsidRPr="001B0C08">
        <w:t xml:space="preserve"> </w:t>
      </w:r>
    </w:p>
    <w:p w14:paraId="29A5A105" w14:textId="77777777" w:rsidR="004E1BC9" w:rsidRPr="001B0C08" w:rsidRDefault="004E1BC9">
      <w:pPr>
        <w:pStyle w:val="NoSpacing"/>
        <w:pPrChange w:id="1010" w:author="Dana de Jong" w:date="2018-07-22T15:41:00Z">
          <w:pPr/>
        </w:pPrChange>
      </w:pPr>
    </w:p>
    <w:p w14:paraId="09B088C5" w14:textId="1E2917FA" w:rsidR="004E1BC9" w:rsidRDefault="005F1123">
      <w:pPr>
        <w:rPr>
          <w:del w:id="1011" w:author="Dana de Jong" w:date="2018-07-27T23:36:00Z"/>
        </w:rPr>
      </w:pPr>
      <w:del w:id="1012" w:author="Dalton B" w:date="2018-07-28T18:55:00Z">
        <w:r>
          <w:tab/>
        </w:r>
      </w:del>
      <w:r>
        <w:t>The University of Victoria’s (</w:t>
      </w:r>
      <w:commentRangeStart w:id="1013"/>
      <w:commentRangeStart w:id="1014"/>
      <w:r w:rsidR="008A73B5">
        <w:t>U</w:t>
      </w:r>
      <w:ins w:id="1015" w:author="Dana de Jong" w:date="2018-07-28T00:56:00Z">
        <w:r w:rsidR="008160AE">
          <w:t>V</w:t>
        </w:r>
      </w:ins>
      <w:del w:id="1016" w:author="Dana de Jong" w:date="2018-07-28T00:56:00Z">
        <w:r w:rsidR="00725D79" w:rsidDel="008160AE">
          <w:delText>v</w:delText>
        </w:r>
      </w:del>
      <w:r w:rsidR="008A73B5">
        <w:t>ic</w:t>
      </w:r>
      <w:commentRangeEnd w:id="1013"/>
      <w:r w:rsidR="00A66197">
        <w:rPr>
          <w:rStyle w:val="CommentReference"/>
        </w:rPr>
        <w:commentReference w:id="1013"/>
      </w:r>
      <w:commentRangeEnd w:id="1014"/>
      <w:r w:rsidR="000900BA">
        <w:rPr>
          <w:rStyle w:val="CommentReference"/>
        </w:rPr>
        <w:commentReference w:id="1014"/>
      </w:r>
      <w:r>
        <w:t>) Robotics Club is developing a rover for the 2018 Canadian International Rover Challenge (CIRC) in August</w:t>
      </w:r>
      <w:ins w:id="1017" w:author="Shakil Hussain" w:date="2018-07-29T14:09:00Z">
        <w:r w:rsidR="009316E1">
          <w:t>, 2018</w:t>
        </w:r>
      </w:ins>
      <w:r>
        <w:t xml:space="preserve"> – where student teams create rovers to “...[simulate] what it would be like as an early colony on an extraterrestrial planet” – and requires a motor controller in their rover’s main drivetrain </w:t>
      </w:r>
      <w:customXmlInsRangeStart w:id="1018" w:author="Dana de Jong" w:date="2018-07-28T00:57:00Z"/>
      <w:sdt>
        <w:sdtPr>
          <w:id w:val="-868300919"/>
          <w:citation/>
        </w:sdtPr>
        <w:sdtEndPr/>
        <w:sdtContent>
          <w:customXmlInsRangeEnd w:id="1018"/>
          <w:ins w:id="1019" w:author="Dana de Jong" w:date="2018-07-28T00:57:00Z">
            <w:r w:rsidR="008160AE">
              <w:fldChar w:fldCharType="begin"/>
            </w:r>
            <w:r w:rsidR="008160AE" w:rsidRPr="00222A05">
              <w:rPr>
                <w:rPrChange w:id="1020" w:author="Dalton B" w:date="2018-07-28T21:05:00Z">
                  <w:rPr>
                    <w:lang w:val="en-US"/>
                  </w:rPr>
                </w:rPrChange>
              </w:rPr>
              <w:instrText xml:space="preserve"> CITATION Can18 \l 1033 </w:instrText>
            </w:r>
          </w:ins>
          <w:r w:rsidR="008160AE">
            <w:fldChar w:fldCharType="separate"/>
          </w:r>
          <w:r w:rsidR="0047738F" w:rsidRPr="0047738F">
            <w:rPr>
              <w:noProof/>
            </w:rPr>
            <w:t>[1]</w:t>
          </w:r>
          <w:ins w:id="1021" w:author="Dana de Jong" w:date="2018-07-28T00:57:00Z">
            <w:r w:rsidR="008160AE">
              <w:fldChar w:fldCharType="end"/>
            </w:r>
          </w:ins>
          <w:customXmlInsRangeStart w:id="1022" w:author="Dana de Jong" w:date="2018-07-28T00:57:00Z"/>
        </w:sdtContent>
      </w:sdt>
      <w:customXmlInsRangeEnd w:id="1022"/>
      <w:del w:id="1023" w:author="Dana de Jong" w:date="2018-07-28T00:57:00Z">
        <w:r w:rsidDel="008160AE">
          <w:delText>[1]</w:delText>
        </w:r>
      </w:del>
      <w:r>
        <w:t xml:space="preserve">. </w:t>
      </w:r>
      <w:del w:id="1024" w:author="Dana de Jong" w:date="2018-07-28T00:58:00Z">
        <w:r>
          <w:delText xml:space="preserve"> </w:delText>
        </w:r>
      </w:del>
      <w:r>
        <w:t xml:space="preserve">This USB-controlled motor controller project will meet the Robotics Club’s need for such a system. </w:t>
      </w:r>
      <w:del w:id="1025" w:author="Dana de Jong" w:date="2018-07-28T00:58:00Z">
        <w:r>
          <w:delText xml:space="preserve"> </w:delText>
        </w:r>
      </w:del>
      <w:r>
        <w:t xml:space="preserve">The project will aim to test and validate the characteristics of an H-bridge </w:t>
      </w:r>
      <w:del w:id="1026" w:author="Dan Kot" w:date="2018-07-25T15:13:00Z">
        <w:r w:rsidDel="00421748">
          <w:delText>circuit, and</w:delText>
        </w:r>
      </w:del>
      <w:ins w:id="1027" w:author="Dan Kot" w:date="2018-07-25T15:13:00Z">
        <w:r w:rsidR="00421748">
          <w:t>circuit and</w:t>
        </w:r>
      </w:ins>
      <w:r>
        <w:t xml:space="preserve"> design the new embedded USB-controlled microcontroller circuit to work with this H-bridge circuit. </w:t>
      </w:r>
      <w:del w:id="1028" w:author="Dana de Jong" w:date="2018-07-28T00:58:00Z">
        <w:r>
          <w:delText xml:space="preserve"> </w:delText>
        </w:r>
      </w:del>
      <w:r>
        <w:t xml:space="preserve">The project’s stretch goal is to order and assemble the parts for the new circuit design. </w:t>
      </w:r>
      <w:del w:id="1029" w:author="Dana de Jong" w:date="2018-07-28T00:58:00Z">
        <w:r>
          <w:delText xml:space="preserve"> </w:delText>
        </w:r>
      </w:del>
      <w:r>
        <w:t xml:space="preserve">A more detailed breakdown of project tasks and milestones can be seen in </w:t>
      </w:r>
      <w:r w:rsidR="008A73B5">
        <w:t>section</w:t>
      </w:r>
      <w:r>
        <w:t xml:space="preserve"> </w:t>
      </w:r>
      <w:commentRangeStart w:id="1030"/>
      <w:r w:rsidR="00F25640">
        <w:fldChar w:fldCharType="begin"/>
      </w:r>
      <w:r w:rsidR="00F25640">
        <w:instrText xml:space="preserve"> REF _Ref520036669 \h </w:instrText>
      </w:r>
      <w:r w:rsidR="003269F1">
        <w:instrText xml:space="preserve"> \* MERGEFORMAT </w:instrText>
      </w:r>
      <w:r w:rsidR="00F25640">
        <w:fldChar w:fldCharType="separate"/>
      </w:r>
      <w:r w:rsidR="0047738F" w:rsidRPr="001B0C08">
        <w:t>V   Team Duties &amp; Project Planning</w:t>
      </w:r>
      <w:r w:rsidR="00F25640">
        <w:fldChar w:fldCharType="end"/>
      </w:r>
      <w:r w:rsidR="00841087">
        <w:t xml:space="preserve">. </w:t>
      </w:r>
      <w:commentRangeEnd w:id="1030"/>
      <w:r w:rsidR="00C7545B">
        <w:rPr>
          <w:rStyle w:val="CommentReference"/>
        </w:rPr>
        <w:commentReference w:id="1030"/>
      </w:r>
      <w:del w:id="1031" w:author="Dana de Jong" w:date="2018-07-27T23:36:00Z">
        <w:r w:rsidR="00841087" w:rsidDel="0098094B">
          <w:delText xml:space="preserve"> </w:delText>
        </w:r>
        <w:r w:rsidR="00841087">
          <w:delText>The next page</w:delText>
        </w:r>
      </w:del>
      <w:ins w:id="1032" w:author="Dana de Jong" w:date="2018-07-27T23:36:00Z">
        <w:r w:rsidR="0098094B">
          <w:t>Below</w:t>
        </w:r>
      </w:ins>
      <w:r w:rsidR="00841087">
        <w:t xml:space="preserve"> shows a</w:t>
      </w:r>
      <w:r>
        <w:t xml:space="preserve"> high-level diagram of the overall system.</w:t>
      </w:r>
    </w:p>
    <w:p w14:paraId="547B9F05" w14:textId="77777777" w:rsidR="004E1BC9" w:rsidRDefault="004E1BC9">
      <w:pPr>
        <w:rPr>
          <w:del w:id="1033" w:author="Dana de Jong" w:date="2018-07-27T23:36:00Z"/>
        </w:rPr>
      </w:pPr>
    </w:p>
    <w:p w14:paraId="25905829" w14:textId="77777777" w:rsidR="004E1BC9" w:rsidRDefault="004E1BC9"/>
    <w:p w14:paraId="2D92F277" w14:textId="77777777" w:rsidR="004E1BC9" w:rsidRDefault="004E1BC9">
      <w:pPr>
        <w:rPr>
          <w:del w:id="1034" w:author="Dana de Jong" w:date="2018-07-27T23:36:00Z"/>
        </w:rPr>
      </w:pPr>
    </w:p>
    <w:p w14:paraId="796C8356" w14:textId="77777777" w:rsidR="004E1BC9" w:rsidRDefault="005F1123">
      <w:pPr>
        <w:rPr>
          <w:del w:id="1035" w:author="Dalton B" w:date="2018-07-31T22:15:00Z"/>
        </w:rPr>
      </w:pPr>
      <w:del w:id="1036" w:author="Dana de Jong" w:date="2018-07-27T23:36:00Z">
        <w:r>
          <w:delText xml:space="preserve"> </w:delText>
        </w:r>
      </w:del>
    </w:p>
    <w:p w14:paraId="52F77EB7" w14:textId="77777777" w:rsidR="004E1BC9" w:rsidRDefault="004E1BC9"/>
    <w:p w14:paraId="7BC511B6" w14:textId="6E321830" w:rsidR="00796915" w:rsidRDefault="005F1123" w:rsidP="00A8724E">
      <w:r>
        <w:rPr>
          <w:noProof/>
          <w:lang w:val="en-US" w:eastAsia="en-US"/>
        </w:rPr>
        <w:drawing>
          <wp:inline distT="114300" distB="114300" distL="114300" distR="114300" wp14:anchorId="3F1CE66D" wp14:editId="52C0B99D">
            <wp:extent cx="5195888" cy="3072568"/>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195888" cy="3072568"/>
                    </a:xfrm>
                    <a:prstGeom prst="rect">
                      <a:avLst/>
                    </a:prstGeom>
                    <a:ln/>
                  </pic:spPr>
                </pic:pic>
              </a:graphicData>
            </a:graphic>
          </wp:inline>
        </w:drawing>
      </w:r>
    </w:p>
    <w:p w14:paraId="52456E26" w14:textId="2714EE8F" w:rsidR="004E1BC9" w:rsidRDefault="00796915">
      <w:pPr>
        <w:pStyle w:val="Caption"/>
        <w:rPr>
          <w:del w:id="1037" w:author="Dalton B" w:date="2018-07-31T21:30:00Z"/>
        </w:rPr>
      </w:pPr>
      <w:bookmarkStart w:id="1038" w:name="_Toc520038990"/>
      <w:bookmarkStart w:id="1039" w:name="_Toc520039362"/>
      <w:bookmarkStart w:id="1040" w:name="_Toc520041270"/>
      <w:bookmarkStart w:id="1041" w:name="_Toc520040717"/>
      <w:bookmarkStart w:id="1042" w:name="_Toc520069139"/>
      <w:bookmarkStart w:id="1043" w:name="_Ref520501086"/>
      <w:bookmarkStart w:id="1044" w:name="_Toc520564529"/>
      <w:bookmarkStart w:id="1045" w:name="_Toc520567465"/>
      <w:bookmarkStart w:id="1046" w:name="_Toc520568168"/>
      <w:bookmarkStart w:id="1047" w:name="_Toc520568806"/>
      <w:bookmarkStart w:id="1048" w:name="_Toc520570287"/>
      <w:bookmarkStart w:id="1049" w:name="_Toc520570526"/>
      <w:bookmarkStart w:id="1050" w:name="_Toc520571434"/>
      <w:bookmarkStart w:id="1051" w:name="_Toc520572214"/>
      <w:bookmarkStart w:id="1052" w:name="_Toc520572884"/>
      <w:bookmarkStart w:id="1053" w:name="_Toc520573048"/>
      <w:bookmarkStart w:id="1054" w:name="_Toc520574736"/>
      <w:bookmarkStart w:id="1055" w:name="_Toc520655884"/>
      <w:bookmarkStart w:id="1056" w:name="_Toc520659509"/>
      <w:bookmarkStart w:id="1057" w:name="_Toc520838806"/>
      <w:bookmarkStart w:id="1058" w:name="_Toc520881940"/>
      <w:bookmarkStart w:id="1059" w:name="_Toc520892440"/>
      <w:r>
        <w:t xml:space="preserve">Figure </w:t>
      </w:r>
      <w:r w:rsidR="00A50DB9">
        <w:rPr>
          <w:noProof/>
        </w:rPr>
        <w:fldChar w:fldCharType="begin"/>
      </w:r>
      <w:r w:rsidR="00A50DB9">
        <w:rPr>
          <w:noProof/>
        </w:rPr>
        <w:instrText xml:space="preserve"> SEQ Figure \* ARABIC </w:instrText>
      </w:r>
      <w:r w:rsidR="00A50DB9">
        <w:rPr>
          <w:noProof/>
        </w:rPr>
        <w:fldChar w:fldCharType="separate"/>
      </w:r>
      <w:r w:rsidR="00E723E8">
        <w:rPr>
          <w:noProof/>
        </w:rPr>
        <w:t>1</w:t>
      </w:r>
      <w:r w:rsidR="00A50DB9">
        <w:rPr>
          <w:noProof/>
        </w:rPr>
        <w:fldChar w:fldCharType="end"/>
      </w:r>
      <w:r>
        <w:t xml:space="preserve"> -</w:t>
      </w:r>
      <w:r w:rsidRPr="00796915">
        <w:t xml:space="preserve"> </w:t>
      </w:r>
      <w:ins w:id="1060" w:author="Dalton B" w:date="2018-07-31T21:30:00Z">
        <w:r w:rsidR="0034597C">
          <w:t>Basic</w:t>
        </w:r>
      </w:ins>
      <w:del w:id="1061" w:author="Dalton B" w:date="2018-07-31T21:30:00Z">
        <w:r>
          <w:delText>Rough</w:delText>
        </w:r>
      </w:del>
      <w:r>
        <w:t xml:space="preserve"> high-level system diagram of UDrive project</w:t>
      </w:r>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p>
    <w:p w14:paraId="4C9F8B89" w14:textId="77777777" w:rsidR="004E1BC9" w:rsidRDefault="004E1BC9">
      <w:pPr>
        <w:pStyle w:val="Caption"/>
        <w:pPrChange w:id="1062" w:author="Dalton B" w:date="2018-08-01T10:16:00Z">
          <w:pPr/>
        </w:pPrChange>
      </w:pPr>
    </w:p>
    <w:p w14:paraId="1FB8D78B" w14:textId="77777777" w:rsidR="004E1BC9" w:rsidRDefault="004E1BC9">
      <w:pPr>
        <w:ind w:firstLine="0"/>
        <w:pPrChange w:id="1063" w:author="Dalton B" w:date="2018-08-01T10:16:00Z">
          <w:pPr/>
        </w:pPrChange>
      </w:pPr>
    </w:p>
    <w:p w14:paraId="1131C1FF" w14:textId="12DEDF5A" w:rsidR="004E1BC9" w:rsidRDefault="005F1123">
      <w:r>
        <w:rPr>
          <w:rFonts w:eastAsia="Times New Roman" w:cs="Times New Roman"/>
          <w:szCs w:val="24"/>
        </w:rPr>
        <w:t xml:space="preserve">The project, named UDrive, was originally conceived to meet the needs of UVic’s Robotics Club. </w:t>
      </w:r>
      <w:del w:id="1064" w:author="Dana de Jong" w:date="2018-07-28T00:58:00Z">
        <w:r>
          <w:rPr>
            <w:rFonts w:eastAsia="Times New Roman" w:cs="Times New Roman"/>
            <w:szCs w:val="24"/>
          </w:rPr>
          <w:delText xml:space="preserve"> </w:delText>
        </w:r>
      </w:del>
      <w:r>
        <w:rPr>
          <w:rFonts w:eastAsia="Times New Roman" w:cs="Times New Roman"/>
          <w:szCs w:val="24"/>
        </w:rPr>
        <w:t xml:space="preserve">For this purpose, UDrive has a narrow social impact relevant to the CIRC, where the stated benefits are educational – to “...encourage and reward innovative and creative design” </w:t>
      </w:r>
      <w:customXmlInsRangeStart w:id="1065" w:author="Dana de Jong" w:date="2018-07-28T00:58:00Z"/>
      <w:sdt>
        <w:sdtPr>
          <w:rPr>
            <w:rFonts w:eastAsia="Times New Roman" w:cs="Times New Roman"/>
            <w:szCs w:val="24"/>
          </w:rPr>
          <w:id w:val="1136906502"/>
          <w:citation/>
        </w:sdtPr>
        <w:sdtEndPr/>
        <w:sdtContent>
          <w:customXmlInsRangeEnd w:id="1065"/>
          <w:ins w:id="1066" w:author="Dana de Jong" w:date="2018-07-28T00:58:00Z">
            <w:r w:rsidR="00903CDE">
              <w:rPr>
                <w:rFonts w:eastAsia="Times New Roman" w:cs="Times New Roman"/>
                <w:szCs w:val="24"/>
              </w:rPr>
              <w:fldChar w:fldCharType="begin"/>
            </w:r>
            <w:r w:rsidR="00903CDE">
              <w:rPr>
                <w:rFonts w:eastAsia="Times New Roman" w:cs="Times New Roman"/>
                <w:szCs w:val="24"/>
                <w:lang w:val="en-US"/>
              </w:rPr>
              <w:instrText xml:space="preserve"> CITATION Can18 \l 1033 </w:instrText>
            </w:r>
          </w:ins>
          <w:r w:rsidR="00903CDE">
            <w:rPr>
              <w:rFonts w:eastAsia="Times New Roman" w:cs="Times New Roman"/>
              <w:szCs w:val="24"/>
            </w:rPr>
            <w:fldChar w:fldCharType="separate"/>
          </w:r>
          <w:r w:rsidR="0047738F" w:rsidRPr="0047738F">
            <w:rPr>
              <w:rFonts w:eastAsia="Times New Roman" w:cs="Times New Roman"/>
              <w:noProof/>
              <w:szCs w:val="24"/>
              <w:lang w:val="en-US"/>
            </w:rPr>
            <w:t>[1]</w:t>
          </w:r>
          <w:ins w:id="1067" w:author="Dana de Jong" w:date="2018-07-28T00:58:00Z">
            <w:r w:rsidR="00903CDE">
              <w:rPr>
                <w:rFonts w:eastAsia="Times New Roman" w:cs="Times New Roman"/>
                <w:szCs w:val="24"/>
              </w:rPr>
              <w:fldChar w:fldCharType="end"/>
            </w:r>
          </w:ins>
          <w:customXmlInsRangeStart w:id="1068" w:author="Dana de Jong" w:date="2018-07-28T00:58:00Z"/>
        </w:sdtContent>
      </w:sdt>
      <w:customXmlInsRangeEnd w:id="1068"/>
      <w:del w:id="1069" w:author="Dana de Jong" w:date="2018-07-28T00:58:00Z">
        <w:r w:rsidDel="00903CDE">
          <w:rPr>
            <w:rFonts w:eastAsia="Times New Roman" w:cs="Times New Roman"/>
            <w:szCs w:val="24"/>
          </w:rPr>
          <w:delText>[1]</w:delText>
        </w:r>
      </w:del>
      <w:r>
        <w:rPr>
          <w:rFonts w:eastAsia="Times New Roman" w:cs="Times New Roman"/>
          <w:szCs w:val="24"/>
        </w:rPr>
        <w:t xml:space="preserve">. </w:t>
      </w:r>
      <w:del w:id="1070" w:author="Dana de Jong" w:date="2018-07-28T00:58:00Z">
        <w:r>
          <w:rPr>
            <w:rFonts w:eastAsia="Times New Roman" w:cs="Times New Roman"/>
            <w:szCs w:val="24"/>
          </w:rPr>
          <w:delText xml:space="preserve"> </w:delText>
        </w:r>
      </w:del>
      <w:r>
        <w:rPr>
          <w:rFonts w:eastAsia="Times New Roman" w:cs="Times New Roman"/>
          <w:szCs w:val="24"/>
        </w:rPr>
        <w:t xml:space="preserve">This project has many applications and uses, however, potentially opening opportunity for wider commercial viability. </w:t>
      </w:r>
      <w:del w:id="1071" w:author="Dana de Jong" w:date="2018-07-28T00:58:00Z">
        <w:r>
          <w:rPr>
            <w:rFonts w:eastAsia="Times New Roman" w:cs="Times New Roman"/>
            <w:szCs w:val="24"/>
          </w:rPr>
          <w:delText xml:space="preserve"> </w:delText>
        </w:r>
      </w:del>
      <w:r>
        <w:rPr>
          <w:rFonts w:eastAsia="Times New Roman" w:cs="Times New Roman"/>
          <w:szCs w:val="24"/>
        </w:rPr>
        <w:t xml:space="preserve">As a product, the motor controller system developed in this project would provide an effective solution for a large set of technical needs at a lower-than-market </w:t>
      </w:r>
      <w:ins w:id="1072" w:author="Shakil Hussain" w:date="2018-07-29T14:11:00Z">
        <w:r w:rsidR="009316E1">
          <w:rPr>
            <w:rFonts w:eastAsia="Times New Roman" w:cs="Times New Roman"/>
            <w:szCs w:val="24"/>
          </w:rPr>
          <w:t>p</w:t>
        </w:r>
      </w:ins>
      <w:del w:id="1073" w:author="Dalton B" w:date="2018-07-28T17:42:00Z">
        <w:r>
          <w:rPr>
            <w:rFonts w:eastAsia="Times New Roman" w:cs="Times New Roman"/>
            <w:szCs w:val="24"/>
          </w:rPr>
          <w:delText>p</w:delText>
        </w:r>
      </w:del>
      <w:r>
        <w:rPr>
          <w:rFonts w:eastAsia="Times New Roman" w:cs="Times New Roman"/>
          <w:szCs w:val="24"/>
        </w:rPr>
        <w:t xml:space="preserve">rice (see </w:t>
      </w:r>
      <w:ins w:id="1074" w:author="Dalton B" w:date="2018-07-28T17:42:00Z">
        <w:r w:rsidR="00AD600D">
          <w:rPr>
            <w:rFonts w:eastAsia="Times New Roman" w:cs="Times New Roman"/>
            <w:szCs w:val="24"/>
          </w:rPr>
          <w:fldChar w:fldCharType="begin"/>
        </w:r>
        <w:r w:rsidR="00AD600D">
          <w:rPr>
            <w:rFonts w:eastAsia="Times New Roman" w:cs="Times New Roman"/>
            <w:szCs w:val="24"/>
          </w:rPr>
          <w:instrText xml:space="preserve"> REF _Ref520563081 \h </w:instrText>
        </w:r>
      </w:ins>
      <w:r w:rsidR="00AD600D">
        <w:rPr>
          <w:rFonts w:eastAsia="Times New Roman" w:cs="Times New Roman"/>
          <w:szCs w:val="24"/>
        </w:rPr>
      </w:r>
      <w:r w:rsidR="00AD600D">
        <w:rPr>
          <w:rFonts w:eastAsia="Times New Roman" w:cs="Times New Roman"/>
          <w:szCs w:val="24"/>
        </w:rPr>
        <w:fldChar w:fldCharType="separate"/>
      </w:r>
      <w:ins w:id="1075" w:author="Dana de Jong" w:date="2018-08-01T13:26:00Z">
        <w:r w:rsidR="00E723E8">
          <w:t xml:space="preserve">Table </w:t>
        </w:r>
        <w:r w:rsidR="00E723E8">
          <w:rPr>
            <w:noProof/>
          </w:rPr>
          <w:t>1</w:t>
        </w:r>
      </w:ins>
      <w:ins w:id="1076" w:author="Dalton B" w:date="2018-07-28T17:42:00Z">
        <w:r w:rsidR="00AD600D">
          <w:rPr>
            <w:rFonts w:eastAsia="Times New Roman" w:cs="Times New Roman"/>
            <w:szCs w:val="24"/>
          </w:rPr>
          <w:fldChar w:fldCharType="end"/>
        </w:r>
      </w:ins>
      <w:del w:id="1077" w:author="Dalton B" w:date="2018-07-28T17:42:00Z">
        <w:r w:rsidDel="00DC070A">
          <w:rPr>
            <w:rFonts w:eastAsia="Times New Roman" w:cs="Times New Roman"/>
            <w:szCs w:val="24"/>
          </w:rPr>
          <w:delText>Table 1.</w:delText>
        </w:r>
        <w:r>
          <w:rPr>
            <w:rFonts w:eastAsia="Times New Roman" w:cs="Times New Roman"/>
            <w:szCs w:val="24"/>
          </w:rPr>
          <w:delText xml:space="preserve"> Motor controller comparison</w:delText>
        </w:r>
      </w:del>
      <w:r>
        <w:rPr>
          <w:rFonts w:eastAsia="Times New Roman" w:cs="Times New Roman"/>
          <w:szCs w:val="24"/>
        </w:rPr>
        <w:t>), thereby providing the potential for widespread social impact and profitability in diverse contexts.</w:t>
      </w:r>
    </w:p>
    <w:p w14:paraId="3CEC0697" w14:textId="77777777" w:rsidR="004E1BC9" w:rsidRDefault="004E1BC9"/>
    <w:p w14:paraId="45C5961D" w14:textId="77777777" w:rsidR="004E1BC9" w:rsidRDefault="004E1BC9"/>
    <w:p w14:paraId="0E28D5C0" w14:textId="185B2A89" w:rsidR="004E1BC9" w:rsidRPr="001B0C08" w:rsidRDefault="005F1123">
      <w:pPr>
        <w:pStyle w:val="Heading1"/>
        <w:pPrChange w:id="1078" w:author="Dana de Jong" w:date="2018-07-22T17:03:00Z">
          <w:pPr/>
        </w:pPrChange>
      </w:pPr>
      <w:bookmarkStart w:id="1079" w:name="_7ob7is7rmj3v" w:colFirst="0" w:colLast="0"/>
      <w:bookmarkEnd w:id="1079"/>
      <w:r>
        <w:br w:type="page"/>
      </w:r>
      <w:bookmarkStart w:id="1080" w:name="_kljv62yjj0vy" w:colFirst="0" w:colLast="0"/>
      <w:bookmarkStart w:id="1081" w:name="_Toc520289717"/>
      <w:bookmarkStart w:id="1082" w:name="_Toc520289846"/>
      <w:bookmarkStart w:id="1083" w:name="_Toc520289894"/>
      <w:bookmarkStart w:id="1084" w:name="_Toc520293528"/>
      <w:bookmarkStart w:id="1085" w:name="_Toc520291953"/>
      <w:bookmarkStart w:id="1086" w:name="_Toc520291977"/>
      <w:bookmarkStart w:id="1087" w:name="_Toc520502301"/>
      <w:bookmarkStart w:id="1088" w:name="_Toc520564554"/>
      <w:bookmarkStart w:id="1089" w:name="_Toc520567494"/>
      <w:bookmarkStart w:id="1090" w:name="_Toc520568198"/>
      <w:bookmarkStart w:id="1091" w:name="_Toc520568836"/>
      <w:bookmarkStart w:id="1092" w:name="_Toc520570319"/>
      <w:bookmarkStart w:id="1093" w:name="_Toc520570558"/>
      <w:bookmarkStart w:id="1094" w:name="_Toc520571466"/>
      <w:bookmarkStart w:id="1095" w:name="_Toc520572246"/>
      <w:bookmarkStart w:id="1096" w:name="_Toc520572916"/>
      <w:bookmarkStart w:id="1097" w:name="_Toc520573080"/>
      <w:bookmarkStart w:id="1098" w:name="_Toc520574770"/>
      <w:bookmarkStart w:id="1099" w:name="_Toc520655919"/>
      <w:bookmarkStart w:id="1100" w:name="_Toc520659544"/>
      <w:bookmarkStart w:id="1101" w:name="_Toc520838841"/>
      <w:bookmarkStart w:id="1102" w:name="_Toc520881975"/>
      <w:bookmarkStart w:id="1103" w:name="_Toc520892415"/>
      <w:bookmarkEnd w:id="1080"/>
      <w:r w:rsidRPr="001B0C08">
        <w:lastRenderedPageBreak/>
        <w:t>II   Project Goal</w:t>
      </w:r>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r w:rsidRPr="001B0C08">
        <w:t xml:space="preserve"> </w:t>
      </w:r>
      <w:del w:id="1104" w:author="Dana de Jong" w:date="2018-07-22T17:02:00Z">
        <w:r w:rsidRPr="001B0C08">
          <w:delText>(Not more than a couple of sentences) (why we chose this project)</w:delText>
        </w:r>
      </w:del>
    </w:p>
    <w:p w14:paraId="4F9CE4CA" w14:textId="77777777" w:rsidR="004E1BC9" w:rsidRDefault="005F1123">
      <w:pPr>
        <w:rPr>
          <w:del w:id="1105" w:author="Dana de Jong" w:date="2018-07-22T17:02:00Z"/>
        </w:rPr>
      </w:pPr>
      <w:r>
        <w:t xml:space="preserve"> </w:t>
      </w:r>
    </w:p>
    <w:p w14:paraId="51020282" w14:textId="59F9E5C9" w:rsidR="004E1BC9" w:rsidRDefault="005F1123">
      <w:pPr>
        <w:rPr>
          <w:del w:id="1106" w:author="Dana de Jong" w:date="2018-07-22T17:02:00Z"/>
        </w:rPr>
      </w:pPr>
      <w:del w:id="1107" w:author="Dana de Jong" w:date="2018-07-22T17:02:00Z">
        <w:r>
          <w:delText xml:space="preserve">In this section, please mention the expected end product of your project and the pain point it addresses.   </w:delText>
        </w:r>
      </w:del>
    </w:p>
    <w:p w14:paraId="552708FF" w14:textId="5D353CAC" w:rsidR="004E1BC9" w:rsidRDefault="005F1123">
      <w:pPr>
        <w:rPr>
          <w:del w:id="1108" w:author="Dana de Jong" w:date="2018-07-22T17:02:00Z"/>
        </w:rPr>
      </w:pPr>
      <w:del w:id="1109" w:author="Dana de Jong" w:date="2018-07-22T17:02:00Z">
        <w:r>
          <w:delText xml:space="preserve"> </w:delText>
        </w:r>
      </w:del>
    </w:p>
    <w:p w14:paraId="5590FB52" w14:textId="3713BBBE" w:rsidR="004E1BC9" w:rsidRDefault="005F1123">
      <w:pPr>
        <w:rPr>
          <w:del w:id="1110" w:author="Dana de Jong" w:date="2018-07-22T17:02:00Z"/>
        </w:rPr>
      </w:pPr>
      <w:del w:id="1111" w:author="Dana de Jong" w:date="2018-07-22T17:02:00Z">
        <w:r>
          <w:delText>Some sample statements to help you write a goal statement are given below.</w:delText>
        </w:r>
      </w:del>
    </w:p>
    <w:p w14:paraId="36066D14" w14:textId="6BFB7A38" w:rsidR="004E1BC9" w:rsidRDefault="005F1123">
      <w:pPr>
        <w:rPr>
          <w:del w:id="1112" w:author="Dana de Jong" w:date="2018-07-22T17:02:00Z"/>
        </w:rPr>
      </w:pPr>
      <w:del w:id="1113" w:author="Dana de Jong" w:date="2018-07-22T17:02:00Z">
        <w:r>
          <w:delText xml:space="preserve"> </w:delText>
        </w:r>
      </w:del>
    </w:p>
    <w:p w14:paraId="2F936E82" w14:textId="13E28607" w:rsidR="004E1BC9" w:rsidRDefault="005F1123">
      <w:pPr>
        <w:rPr>
          <w:del w:id="1114" w:author="Dana de Jong" w:date="2018-07-22T17:02:00Z"/>
        </w:rPr>
      </w:pPr>
      <w:del w:id="1115" w:author="Dana de Jong" w:date="2018-07-22T17:02:00Z">
        <w:r>
          <w:delText>(i)             The goal of the project is to develop a smart phone application that pairs the nearest volunteer with the Naloxone kit with a person who needs it during opioid overdose situation.</w:delText>
        </w:r>
      </w:del>
    </w:p>
    <w:p w14:paraId="46034DB0" w14:textId="6741A10B" w:rsidR="004E1BC9" w:rsidRDefault="005F1123">
      <w:pPr>
        <w:rPr>
          <w:del w:id="1116" w:author="Dana de Jong" w:date="2018-07-22T17:02:00Z"/>
        </w:rPr>
      </w:pPr>
      <w:del w:id="1117" w:author="Dana de Jong" w:date="2018-07-22T17:02:00Z">
        <w:r>
          <w:delText>(ii)           The goal of the project is to design and develop a real-time water consumption monitoring system that will display live water readings, indicating to the user how much water is being consumed and thereby hoping to mitigate water wastage.</w:delText>
        </w:r>
      </w:del>
    </w:p>
    <w:p w14:paraId="07C83853" w14:textId="3636378D" w:rsidR="004E1BC9" w:rsidRDefault="005F1123">
      <w:pPr>
        <w:rPr>
          <w:del w:id="1118" w:author="Dana de Jong" w:date="2018-07-22T17:02:00Z"/>
        </w:rPr>
      </w:pPr>
      <w:del w:id="1119" w:author="Dana de Jong" w:date="2018-07-22T17:02:00Z">
        <w:r>
          <w:delText>(iii)          The goal of the project is to build and test an emergency notification device that would save lives of recreational Scuba divers by automatically sending out sound and light signals to divers near by.</w:delText>
        </w:r>
      </w:del>
    </w:p>
    <w:p w14:paraId="27258466" w14:textId="77777777" w:rsidR="004E1BC9" w:rsidRDefault="004E1BC9">
      <w:pPr>
        <w:rPr>
          <w:del w:id="1120" w:author="Dana de Jong" w:date="2018-07-22T17:02:00Z"/>
        </w:rPr>
      </w:pPr>
    </w:p>
    <w:p w14:paraId="6554F207" w14:textId="77777777" w:rsidR="004E1BC9" w:rsidRDefault="004E1BC9"/>
    <w:p w14:paraId="06D5E07F" w14:textId="77777777" w:rsidR="004E1BC9" w:rsidRDefault="005F1123">
      <w:r>
        <w:t xml:space="preserve">The main objective of this project is to create a USB motor controller that controls two brushed DC motors. </w:t>
      </w:r>
      <w:del w:id="1121" w:author="Dana de Jong" w:date="2018-07-28T00:59:00Z">
        <w:r>
          <w:delText xml:space="preserve"> </w:delText>
        </w:r>
      </w:del>
      <w:r>
        <w:t>This is to be accomplished in three main parts:</w:t>
      </w:r>
    </w:p>
    <w:p w14:paraId="56121578" w14:textId="77777777" w:rsidR="004E1BC9" w:rsidRDefault="005F1123">
      <w:r>
        <w:t xml:space="preserve"> </w:t>
      </w:r>
    </w:p>
    <w:p w14:paraId="0ECE7251" w14:textId="77777777" w:rsidR="004E1BC9" w:rsidRDefault="005F1123">
      <w:r>
        <w:t>1.     Creating and testing of an existing H-bridge circuit design.</w:t>
      </w:r>
    </w:p>
    <w:p w14:paraId="2104391C" w14:textId="77777777" w:rsidR="004E1BC9" w:rsidRDefault="005F1123">
      <w:r>
        <w:t>2.     Creating the libraries for a microcontroller.</w:t>
      </w:r>
    </w:p>
    <w:p w14:paraId="3A0FBD0A" w14:textId="77777777" w:rsidR="004E1BC9" w:rsidRDefault="005F1123">
      <w:r>
        <w:t>3.     Designing the new circuit and embedded microcontroller.</w:t>
      </w:r>
    </w:p>
    <w:p w14:paraId="08D4089F" w14:textId="77777777" w:rsidR="004E1BC9" w:rsidRDefault="005F1123">
      <w:r>
        <w:t xml:space="preserve"> </w:t>
      </w:r>
    </w:p>
    <w:p w14:paraId="495B6306" w14:textId="77777777" w:rsidR="004E1BC9" w:rsidRDefault="005F1123">
      <w:r>
        <w:t>The ordering of parts and assembling of the new design has been designated as a stretch goal for this project.</w:t>
      </w:r>
    </w:p>
    <w:p w14:paraId="51F2BDE9" w14:textId="77777777" w:rsidR="004E1BC9" w:rsidRDefault="004E1BC9"/>
    <w:p w14:paraId="258DFEBE" w14:textId="2CCD73DE" w:rsidR="004E1BC9" w:rsidRPr="001B0C08" w:rsidRDefault="005F1123" w:rsidP="00DC1A5B">
      <w:pPr>
        <w:pStyle w:val="Heading1"/>
      </w:pPr>
      <w:bookmarkStart w:id="1122" w:name="_seoj43f9gsf7" w:colFirst="0" w:colLast="0"/>
      <w:bookmarkEnd w:id="1122"/>
      <w:r>
        <w:br w:type="page"/>
      </w:r>
      <w:bookmarkStart w:id="1123" w:name="_ylpeh3uotyvj" w:colFirst="0" w:colLast="0"/>
      <w:bookmarkStart w:id="1124" w:name="_Ref520501169"/>
      <w:bookmarkStart w:id="1125" w:name="_Toc520502302"/>
      <w:bookmarkStart w:id="1126" w:name="_Toc520564555"/>
      <w:bookmarkStart w:id="1127" w:name="_Toc520567495"/>
      <w:bookmarkStart w:id="1128" w:name="_Toc520568199"/>
      <w:bookmarkStart w:id="1129" w:name="_Toc520568837"/>
      <w:bookmarkStart w:id="1130" w:name="_Toc520570320"/>
      <w:bookmarkStart w:id="1131" w:name="_Toc520570559"/>
      <w:bookmarkStart w:id="1132" w:name="_Toc520571467"/>
      <w:bookmarkStart w:id="1133" w:name="_Toc520572247"/>
      <w:bookmarkStart w:id="1134" w:name="_Toc520572917"/>
      <w:bookmarkStart w:id="1135" w:name="_Toc520573081"/>
      <w:bookmarkStart w:id="1136" w:name="_Toc520574771"/>
      <w:bookmarkStart w:id="1137" w:name="_Toc520655920"/>
      <w:bookmarkStart w:id="1138" w:name="_Toc520659545"/>
      <w:bookmarkStart w:id="1139" w:name="_Toc520838842"/>
      <w:bookmarkStart w:id="1140" w:name="_Toc520881976"/>
      <w:bookmarkStart w:id="1141" w:name="_Toc520892416"/>
      <w:bookmarkStart w:id="1142" w:name="_Toc520039009"/>
      <w:bookmarkStart w:id="1143" w:name="_Toc520039381"/>
      <w:bookmarkStart w:id="1144" w:name="_Toc520041289"/>
      <w:bookmarkStart w:id="1145" w:name="_Toc520040736"/>
      <w:bookmarkStart w:id="1146" w:name="_Toc520289718"/>
      <w:bookmarkStart w:id="1147" w:name="_Toc520289847"/>
      <w:bookmarkStart w:id="1148" w:name="_Toc520289895"/>
      <w:bookmarkStart w:id="1149" w:name="_Toc520293529"/>
      <w:bookmarkStart w:id="1150" w:name="_Toc520291954"/>
      <w:bookmarkStart w:id="1151" w:name="_Toc520291978"/>
      <w:bookmarkStart w:id="1152" w:name="_Ref520501117"/>
      <w:bookmarkEnd w:id="1123"/>
      <w:r w:rsidRPr="001B0C08">
        <w:lastRenderedPageBreak/>
        <w:t>III   Design Objectives</w:t>
      </w:r>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r w:rsidRPr="001B0C08">
        <w:t xml:space="preserve"> </w:t>
      </w:r>
      <w:del w:id="1153" w:author="Dana de Jong" w:date="2018-07-28T00:30:00Z">
        <w:r w:rsidRPr="001B0C08">
          <w:delText>(Quantify and Justify) - Specific design specs</w:delText>
        </w:r>
      </w:del>
      <w:bookmarkEnd w:id="1142"/>
      <w:bookmarkEnd w:id="1143"/>
      <w:bookmarkEnd w:id="1144"/>
      <w:bookmarkEnd w:id="1145"/>
      <w:bookmarkEnd w:id="1146"/>
      <w:bookmarkEnd w:id="1147"/>
      <w:bookmarkEnd w:id="1148"/>
      <w:bookmarkEnd w:id="1149"/>
      <w:bookmarkEnd w:id="1150"/>
      <w:bookmarkEnd w:id="1151"/>
      <w:bookmarkEnd w:id="1152"/>
    </w:p>
    <w:p w14:paraId="5372895A" w14:textId="55E7491C" w:rsidR="004E1BC9" w:rsidRDefault="005F1123">
      <w:pPr>
        <w:rPr>
          <w:del w:id="1154" w:author="Dana de Jong" w:date="2018-07-29T14:19:00Z"/>
        </w:rPr>
      </w:pPr>
      <w:del w:id="1155" w:author="Dana de Jong" w:date="2018-07-29T14:19:00Z">
        <w:r>
          <w:delText xml:space="preserve"> </w:delText>
        </w:r>
      </w:del>
    </w:p>
    <w:p w14:paraId="6C0C22BA" w14:textId="24137FCA" w:rsidR="004E1BC9" w:rsidRDefault="005F1123">
      <w:pPr>
        <w:rPr>
          <w:del w:id="1156" w:author="Dana de Jong" w:date="2018-07-29T14:19:00Z"/>
          <w:highlight w:val="yellow"/>
        </w:rPr>
      </w:pPr>
      <w:commentRangeStart w:id="1157"/>
      <w:del w:id="1158" w:author="Dana de Jong" w:date="2018-07-29T14:19:00Z">
        <w:r>
          <w:rPr>
            <w:highlight w:val="yellow"/>
          </w:rPr>
          <w:delText xml:space="preserve">Some of this information will have already been covered in progress report  </w:delText>
        </w:r>
      </w:del>
    </w:p>
    <w:commentRangeEnd w:id="1157"/>
    <w:p w14:paraId="289D1C07" w14:textId="7F91E316" w:rsidR="004E1BC9" w:rsidRDefault="004A2548">
      <w:pPr>
        <w:rPr>
          <w:del w:id="1159" w:author="Dana de Jong" w:date="2018-07-28T00:19:00Z"/>
        </w:rPr>
      </w:pPr>
      <w:r>
        <w:rPr>
          <w:rStyle w:val="CommentReference"/>
        </w:rPr>
        <w:commentReference w:id="1157"/>
      </w:r>
    </w:p>
    <w:p w14:paraId="2E490618" w14:textId="77777777" w:rsidR="004E1BC9" w:rsidRDefault="004E1BC9">
      <w:pPr>
        <w:rPr>
          <w:del w:id="1160" w:author="Dana de Jong" w:date="2018-07-28T00:19:00Z"/>
        </w:rPr>
      </w:pPr>
    </w:p>
    <w:p w14:paraId="427BA07C" w14:textId="77777777" w:rsidR="004E1BC9" w:rsidRDefault="005C0C1E">
      <w:pPr>
        <w:rPr>
          <w:del w:id="1161" w:author="Dana de Jong" w:date="2018-07-29T14:19:00Z"/>
        </w:rPr>
      </w:pPr>
      <w:commentRangeStart w:id="1162"/>
      <w:commentRangeEnd w:id="1162"/>
      <w:r>
        <w:rPr>
          <w:rStyle w:val="CommentReference"/>
        </w:rPr>
        <w:commentReference w:id="1162"/>
      </w:r>
    </w:p>
    <w:p w14:paraId="1BC87FC1" w14:textId="269CFA24" w:rsidR="004E1BC9" w:rsidRPr="00FC610D" w:rsidRDefault="005F1123">
      <w:pPr>
        <w:ind w:firstLine="0"/>
        <w:rPr>
          <w:del w:id="1163" w:author="Dana de Jong" w:date="2018-07-29T14:18:00Z"/>
          <w:i/>
          <w:rPrChange w:id="1164" w:author="Dana de Jong" w:date="2018-07-29T19:15:00Z">
            <w:rPr>
              <w:del w:id="1165" w:author="Dana de Jong" w:date="2018-07-29T14:18:00Z"/>
            </w:rPr>
          </w:rPrChange>
        </w:rPr>
        <w:pPrChange w:id="1166" w:author="Dana de Jong" w:date="2018-07-29T19:15:00Z">
          <w:pPr/>
        </w:pPrChange>
      </w:pPr>
      <w:del w:id="1167" w:author="Dana de Jong" w:date="2018-07-29T14:18:00Z">
        <w:r w:rsidRPr="00FC610D">
          <w:rPr>
            <w:i/>
            <w:rPrChange w:id="1168" w:author="Dana de Jong" w:date="2018-07-29T19:15:00Z">
              <w:rPr/>
            </w:rPrChange>
          </w:rPr>
          <w:delText xml:space="preserve">        </w:delText>
        </w:r>
        <w:r w:rsidRPr="00FC610D">
          <w:rPr>
            <w:i/>
            <w:rPrChange w:id="1169" w:author="Dana de Jong" w:date="2018-07-29T19:15:00Z">
              <w:rPr/>
            </w:rPrChange>
          </w:rPr>
          <w:tab/>
          <w:delText>While the goal of your project can be qualitative in nature, the design objectives ought to be quantitative and measurable. In this section you should highlight the technical ratings, and boundary conditions within which the design is expected to work. For example, if the project involves a filter design, the range of frequencies the filter is expected to work for has to be mentioned clearly in this section. There must be clear reasoning as to why the specified range is appropriate.</w:delText>
        </w:r>
      </w:del>
    </w:p>
    <w:p w14:paraId="75D9C642" w14:textId="3E556D51" w:rsidR="004E1BC9" w:rsidRPr="00FC610D" w:rsidRDefault="005F1123">
      <w:pPr>
        <w:ind w:firstLine="0"/>
        <w:rPr>
          <w:del w:id="1170" w:author="Dana de Jong" w:date="2018-07-29T14:18:00Z"/>
          <w:i/>
          <w:rPrChange w:id="1171" w:author="Dana de Jong" w:date="2018-07-29T19:15:00Z">
            <w:rPr>
              <w:del w:id="1172" w:author="Dana de Jong" w:date="2018-07-29T14:18:00Z"/>
            </w:rPr>
          </w:rPrChange>
        </w:rPr>
        <w:pPrChange w:id="1173" w:author="Dana de Jong" w:date="2018-07-29T19:15:00Z">
          <w:pPr/>
        </w:pPrChange>
      </w:pPr>
      <w:del w:id="1174" w:author="Dana de Jong" w:date="2018-07-29T14:18:00Z">
        <w:r w:rsidRPr="00FC610D">
          <w:rPr>
            <w:i/>
            <w:rPrChange w:id="1175" w:author="Dana de Jong" w:date="2018-07-29T19:15:00Z">
              <w:rPr/>
            </w:rPrChange>
          </w:rPr>
          <w:delText>Please note, detailed design specifications for every major subsystem of the design has to be included. For example, if the project is related to a vacuum cleaner, then details about the power supply ratings, motor ratings, power converter ratings, mechanical casing, dimension of the wheels, choice of material etc. have to be furnished with clear justification.</w:delText>
        </w:r>
      </w:del>
    </w:p>
    <w:p w14:paraId="3E97C631" w14:textId="3F2CAE87" w:rsidR="004E1BC9" w:rsidRPr="00FC610D" w:rsidRDefault="005F1123">
      <w:pPr>
        <w:ind w:firstLine="0"/>
        <w:rPr>
          <w:del w:id="1176" w:author="Dana de Jong" w:date="2018-07-29T14:18:00Z"/>
          <w:i/>
          <w:rPrChange w:id="1177" w:author="Dana de Jong" w:date="2018-07-29T19:15:00Z">
            <w:rPr>
              <w:del w:id="1178" w:author="Dana de Jong" w:date="2018-07-29T14:18:00Z"/>
            </w:rPr>
          </w:rPrChange>
        </w:rPr>
        <w:pPrChange w:id="1179" w:author="Dana de Jong" w:date="2018-07-29T19:15:00Z">
          <w:pPr/>
        </w:pPrChange>
      </w:pPr>
      <w:del w:id="1180" w:author="Dana de Jong" w:date="2018-07-29T14:18:00Z">
        <w:r w:rsidRPr="00FC610D">
          <w:rPr>
            <w:i/>
            <w:rPrChange w:id="1181" w:author="Dana de Jong" w:date="2018-07-29T19:15:00Z">
              <w:rPr/>
            </w:rPrChange>
          </w:rPr>
          <w:delText>Before writing down the design objectives, you are expected to clearly state all the constraints within which you need to accomplish your project goal. Please recollect that for a single goal, there could be multiple objectives.</w:delText>
        </w:r>
      </w:del>
    </w:p>
    <w:p w14:paraId="5F9B1526" w14:textId="47CC90BD" w:rsidR="004E1BC9" w:rsidRPr="00FC610D" w:rsidRDefault="005F1123">
      <w:pPr>
        <w:ind w:firstLine="0"/>
        <w:rPr>
          <w:del w:id="1182" w:author="Dana de Jong" w:date="2018-07-29T14:18:00Z"/>
          <w:i/>
          <w:rPrChange w:id="1183" w:author="Dana de Jong" w:date="2018-07-29T19:15:00Z">
            <w:rPr>
              <w:del w:id="1184" w:author="Dana de Jong" w:date="2018-07-29T14:18:00Z"/>
            </w:rPr>
          </w:rPrChange>
        </w:rPr>
        <w:pPrChange w:id="1185" w:author="Dana de Jong" w:date="2018-07-29T19:15:00Z">
          <w:pPr/>
        </w:pPrChange>
      </w:pPr>
      <w:del w:id="1186" w:author="Dana de Jong" w:date="2018-07-29T14:18:00Z">
        <w:r w:rsidRPr="00FC610D">
          <w:rPr>
            <w:i/>
            <w:rPrChange w:id="1187" w:author="Dana de Jong" w:date="2018-07-29T19:15:00Z">
              <w:rPr/>
            </w:rPrChange>
          </w:rPr>
          <w:delText>·      Please write each objective statement with a quantifiable value such as performance measure or target measure.</w:delText>
        </w:r>
      </w:del>
    </w:p>
    <w:p w14:paraId="0209AD6A" w14:textId="765EF8E0" w:rsidR="000502B5" w:rsidRPr="00FC610D" w:rsidRDefault="005F1123">
      <w:pPr>
        <w:ind w:firstLine="0"/>
        <w:rPr>
          <w:del w:id="1188" w:author="Dana de Jong" w:date="2018-07-29T14:18:00Z"/>
          <w:i/>
          <w:rPrChange w:id="1189" w:author="Dana de Jong" w:date="2018-07-29T19:15:00Z">
            <w:rPr>
              <w:del w:id="1190" w:author="Dana de Jong" w:date="2018-07-29T14:18:00Z"/>
            </w:rPr>
          </w:rPrChange>
        </w:rPr>
        <w:pPrChange w:id="1191" w:author="Dana de Jong" w:date="2018-07-29T19:15:00Z">
          <w:pPr/>
        </w:pPrChange>
      </w:pPr>
      <w:del w:id="1192" w:author="Dana de Jong" w:date="2018-07-29T14:18:00Z">
        <w:r w:rsidRPr="00FC610D">
          <w:rPr>
            <w:i/>
            <w:rPrChange w:id="1193" w:author="Dana de Jong" w:date="2018-07-29T19:15:00Z">
              <w:rPr/>
            </w:rPrChange>
          </w:rPr>
          <w:delText xml:space="preserve">·      Please justify each objective statement and all the constraints.  Explain why an objective was chosen.  Also explain why/how target values were chosen. Please cite relevant literature for support. </w:delText>
        </w:r>
      </w:del>
    </w:p>
    <w:p w14:paraId="059BCF79" w14:textId="0344A9AF" w:rsidR="0002780F" w:rsidRPr="00FC610D" w:rsidRDefault="0002780F">
      <w:pPr>
        <w:pStyle w:val="ListParagraph"/>
        <w:numPr>
          <w:ilvl w:val="0"/>
          <w:numId w:val="16"/>
        </w:numPr>
        <w:pBdr>
          <w:bottom w:val="single" w:sz="6" w:space="1" w:color="auto"/>
        </w:pBdr>
        <w:ind w:left="0" w:firstLine="0"/>
        <w:rPr>
          <w:del w:id="1194" w:author="Dana de Jong" w:date="2018-07-29T14:18:00Z"/>
          <w:i/>
          <w:rPrChange w:id="1195" w:author="Dana de Jong" w:date="2018-07-29T19:15:00Z">
            <w:rPr>
              <w:del w:id="1196" w:author="Dana de Jong" w:date="2018-07-29T14:18:00Z"/>
            </w:rPr>
          </w:rPrChange>
        </w:rPr>
        <w:pPrChange w:id="1197" w:author="Dana de Jong" w:date="2018-07-27T23:10:00Z">
          <w:pPr/>
        </w:pPrChange>
      </w:pPr>
    </w:p>
    <w:p w14:paraId="26F92DE5" w14:textId="73061C2F" w:rsidR="00FC610D" w:rsidRPr="00390831" w:rsidRDefault="00FC610D" w:rsidP="00DB1BE9">
      <w:pPr>
        <w:rPr>
          <w:ins w:id="1198" w:author="Dana de Jong" w:date="2018-07-27T23:27:00Z"/>
        </w:rPr>
      </w:pPr>
    </w:p>
    <w:p w14:paraId="5566DB1F" w14:textId="199652EE" w:rsidR="00661B1D" w:rsidRDefault="00661B1D">
      <w:pPr>
        <w:rPr>
          <w:ins w:id="1199" w:author="Dana de Jong" w:date="2018-07-27T23:30:00Z"/>
        </w:rPr>
      </w:pPr>
      <w:ins w:id="1200" w:author="Dana de Jong" w:date="2018-07-27T23:27:00Z">
        <w:r>
          <w:t xml:space="preserve">The </w:t>
        </w:r>
      </w:ins>
      <w:ins w:id="1201" w:author="Dana de Jong" w:date="2018-07-28T16:49:00Z">
        <w:r w:rsidR="001C2777">
          <w:t>main</w:t>
        </w:r>
        <w:r>
          <w:t xml:space="preserve"> </w:t>
        </w:r>
      </w:ins>
      <w:ins w:id="1202" w:author="Dana de Jong" w:date="2018-07-28T16:50:00Z">
        <w:r>
          <w:t>objective</w:t>
        </w:r>
      </w:ins>
      <w:ins w:id="1203" w:author="Dana de Jong" w:date="2018-07-27T23:27:00Z">
        <w:r>
          <w:t xml:space="preserve"> of this project is to create a USB motor controller that controls two brushed DC motors. </w:t>
        </w:r>
      </w:ins>
      <w:ins w:id="1204" w:author="Dana de Jong" w:date="2018-07-27T23:30:00Z">
        <w:r>
          <w:t>The performance constraints can be summarized as below:</w:t>
        </w:r>
      </w:ins>
    </w:p>
    <w:p w14:paraId="6F071AD7" w14:textId="77777777" w:rsidR="00661B1D" w:rsidRDefault="00661B1D">
      <w:pPr>
        <w:rPr>
          <w:ins w:id="1205" w:author="Dana de Jong" w:date="2018-07-27T23:30:00Z"/>
        </w:rPr>
      </w:pPr>
    </w:p>
    <w:p w14:paraId="22309928" w14:textId="50204068" w:rsidR="00661B1D" w:rsidRDefault="00EB541A">
      <w:pPr>
        <w:pStyle w:val="ListParagraph"/>
        <w:numPr>
          <w:ilvl w:val="0"/>
          <w:numId w:val="18"/>
        </w:numPr>
        <w:rPr>
          <w:ins w:id="1206" w:author="Dana de Jong" w:date="2018-07-27T23:30:00Z"/>
        </w:rPr>
        <w:pPrChange w:id="1207" w:author="Dana de Jong" w:date="2018-07-27T23:30:00Z">
          <w:pPr/>
        </w:pPrChange>
      </w:pPr>
      <w:ins w:id="1208" w:author="Dana de Jong" w:date="2018-07-29T13:52:00Z">
        <w:r>
          <w:t>Controls two brushed DC motors over USB</w:t>
        </w:r>
      </w:ins>
    </w:p>
    <w:p w14:paraId="50E07963" w14:textId="4C742452" w:rsidR="00661B1D" w:rsidRDefault="00EB541A">
      <w:pPr>
        <w:pStyle w:val="ListParagraph"/>
        <w:numPr>
          <w:ilvl w:val="0"/>
          <w:numId w:val="18"/>
        </w:numPr>
        <w:rPr>
          <w:ins w:id="1209" w:author="Dana de Jong" w:date="2018-07-27T23:30:00Z"/>
        </w:rPr>
        <w:pPrChange w:id="1210" w:author="Dana de Jong" w:date="2018-07-27T23:30:00Z">
          <w:pPr/>
        </w:pPrChange>
      </w:pPr>
      <w:ins w:id="1211" w:author="Dana de Jong" w:date="2018-07-29T13:52:00Z">
        <w:r>
          <w:t>Outputs up to a maximum of 10 amps DC per motor</w:t>
        </w:r>
      </w:ins>
    </w:p>
    <w:p w14:paraId="4B397018" w14:textId="7C044A16" w:rsidR="00661B1D" w:rsidRDefault="00EB541A">
      <w:pPr>
        <w:pStyle w:val="ListParagraph"/>
        <w:numPr>
          <w:ilvl w:val="0"/>
          <w:numId w:val="18"/>
        </w:numPr>
        <w:rPr>
          <w:ins w:id="1212" w:author="Dana de Jong" w:date="2018-07-27T23:30:00Z"/>
        </w:rPr>
        <w:pPrChange w:id="1213" w:author="Dana de Jong" w:date="2018-07-27T23:30:00Z">
          <w:pPr/>
        </w:pPrChange>
      </w:pPr>
      <w:ins w:id="1214" w:author="Dana de Jong" w:date="2018-07-29T13:52:00Z">
        <w:r>
          <w:t>Inputs 12 volts DC</w:t>
        </w:r>
      </w:ins>
    </w:p>
    <w:p w14:paraId="68D2DA0E" w14:textId="4B20727D" w:rsidR="00EB541A" w:rsidRDefault="00EB541A">
      <w:pPr>
        <w:pStyle w:val="ListParagraph"/>
        <w:numPr>
          <w:ilvl w:val="0"/>
          <w:numId w:val="18"/>
        </w:numPr>
        <w:rPr>
          <w:ins w:id="1215" w:author="Dana de Jong" w:date="2018-07-29T13:52:00Z"/>
        </w:rPr>
        <w:pPrChange w:id="1216" w:author="Dana de Jong" w:date="2018-07-27T23:30:00Z">
          <w:pPr/>
        </w:pPrChange>
      </w:pPr>
      <w:ins w:id="1217" w:author="Dana de Jong" w:date="2018-07-29T13:52:00Z">
        <w:r>
          <w:t>Provides motor encoder feedback to the microcontroller</w:t>
        </w:r>
      </w:ins>
    </w:p>
    <w:p w14:paraId="0ADFE9FE" w14:textId="6DB7E897" w:rsidR="00EB541A" w:rsidRDefault="00EB541A">
      <w:pPr>
        <w:pStyle w:val="ListParagraph"/>
        <w:numPr>
          <w:ilvl w:val="0"/>
          <w:numId w:val="18"/>
        </w:numPr>
        <w:rPr>
          <w:ins w:id="1218" w:author="Dana de Jong" w:date="2018-07-27T23:30:00Z"/>
        </w:rPr>
        <w:pPrChange w:id="1219" w:author="Dana de Jong" w:date="2018-07-27T23:30:00Z">
          <w:pPr/>
        </w:pPrChange>
      </w:pPr>
      <w:ins w:id="1220" w:author="Dana de Jong" w:date="2018-07-29T13:52:00Z">
        <w:r>
          <w:t>Is affordable within limited student club budget constraints</w:t>
        </w:r>
      </w:ins>
    </w:p>
    <w:p w14:paraId="3087C526" w14:textId="77777777" w:rsidR="00661B1D" w:rsidRDefault="00661B1D">
      <w:pPr>
        <w:rPr>
          <w:ins w:id="1221" w:author="Dana de Jong" w:date="2018-07-27T23:30:00Z"/>
        </w:rPr>
      </w:pPr>
    </w:p>
    <w:p w14:paraId="153B30CA" w14:textId="65E39419" w:rsidR="00661B1D" w:rsidRDefault="00661B1D">
      <w:pPr>
        <w:rPr>
          <w:ins w:id="1222" w:author="Dana de Jong" w:date="2018-07-27T23:31:00Z"/>
        </w:rPr>
      </w:pPr>
      <w:ins w:id="1223" w:author="Dana de Jong" w:date="2018-07-27T23:31:00Z">
        <w:r>
          <w:t xml:space="preserve">These constraints </w:t>
        </w:r>
      </w:ins>
      <w:ins w:id="1224" w:author="Dana de Jong" w:date="2018-07-29T14:00:00Z">
        <w:r w:rsidR="00FC610D">
          <w:t>emerge from requirements of U</w:t>
        </w:r>
      </w:ins>
      <w:ins w:id="1225" w:author="Dana de Jong" w:date="2018-07-29T14:01:00Z">
        <w:r w:rsidR="00FC610D">
          <w:t xml:space="preserve">Vic’s Robotics Club and are necessary for the successful implementation </w:t>
        </w:r>
      </w:ins>
      <w:ins w:id="1226" w:author="Dana de Jong" w:date="2018-07-29T14:10:00Z">
        <w:r w:rsidR="00A13BE9">
          <w:t xml:space="preserve">of the project </w:t>
        </w:r>
      </w:ins>
      <w:ins w:id="1227" w:author="Dana de Jong" w:date="2018-07-29T14:01:00Z">
        <w:r w:rsidR="00FC610D">
          <w:t>in the drivetrain system of the rover.</w:t>
        </w:r>
      </w:ins>
      <w:ins w:id="1228" w:author="Dana de Jong" w:date="2018-07-29T14:02:00Z">
        <w:r w:rsidR="00FC610D">
          <w:t xml:space="preserve"> </w:t>
        </w:r>
      </w:ins>
      <w:ins w:id="1229" w:author="Dana de Jong" w:date="2018-07-29T14:09:00Z">
        <w:r w:rsidR="00A13BE9">
          <w:t xml:space="preserve">By following the proceeding </w:t>
        </w:r>
      </w:ins>
      <w:ins w:id="1230" w:author="Dana de Jong" w:date="2018-07-28T16:55:00Z">
        <w:r w:rsidR="001C2777">
          <w:t xml:space="preserve">individual </w:t>
        </w:r>
      </w:ins>
      <w:ins w:id="1231" w:author="Dana de Jong" w:date="2018-07-27T23:31:00Z">
        <w:r>
          <w:t xml:space="preserve">design objectives </w:t>
        </w:r>
      </w:ins>
      <w:ins w:id="1232" w:author="Dana de Jong" w:date="2018-07-28T16:55:00Z">
        <w:r w:rsidR="001C2777">
          <w:t>comprising the main objective</w:t>
        </w:r>
      </w:ins>
      <w:ins w:id="1233" w:author="Dana de Jong" w:date="2018-07-29T14:10:00Z">
        <w:r w:rsidR="00A13BE9">
          <w:t xml:space="preserve">, the constraints can be considered and met within the </w:t>
        </w:r>
      </w:ins>
      <w:ins w:id="1234" w:author="Dana de Jong" w:date="2018-07-29T14:19:00Z">
        <w:r w:rsidR="005C0C1E">
          <w:t>appropriate</w:t>
        </w:r>
      </w:ins>
      <w:ins w:id="1235" w:author="Dana de Jong" w:date="2018-07-29T14:10:00Z">
        <w:r w:rsidR="00A13BE9">
          <w:t xml:space="preserve"> subsystems of the motor controller system:</w:t>
        </w:r>
      </w:ins>
    </w:p>
    <w:p w14:paraId="78B5C6B7" w14:textId="77777777" w:rsidR="00661B1D" w:rsidRDefault="00661B1D">
      <w:pPr>
        <w:rPr>
          <w:ins w:id="1236" w:author="Dana de Jong" w:date="2018-07-27T23:32:00Z"/>
        </w:rPr>
      </w:pPr>
    </w:p>
    <w:p w14:paraId="2AED5288" w14:textId="208B96F7" w:rsidR="00661B1D" w:rsidRDefault="00A13BE9">
      <w:pPr>
        <w:pStyle w:val="ListParagraph"/>
        <w:numPr>
          <w:ilvl w:val="0"/>
          <w:numId w:val="19"/>
        </w:numPr>
        <w:rPr>
          <w:ins w:id="1237" w:author="Dana de Jong" w:date="2018-07-27T23:32:00Z"/>
        </w:rPr>
        <w:pPrChange w:id="1238" w:author="Dana de Jong" w:date="2018-07-27T23:32:00Z">
          <w:pPr/>
        </w:pPrChange>
      </w:pPr>
      <w:ins w:id="1239" w:author="Dana de Jong" w:date="2018-07-29T14:11:00Z">
        <w:r>
          <w:t>Create and test the existing H-bridge circuit design.</w:t>
        </w:r>
      </w:ins>
    </w:p>
    <w:p w14:paraId="23BD121F" w14:textId="20486F00" w:rsidR="00661B1D" w:rsidRDefault="00A13BE9">
      <w:pPr>
        <w:pStyle w:val="ListParagraph"/>
        <w:numPr>
          <w:ilvl w:val="0"/>
          <w:numId w:val="19"/>
        </w:numPr>
        <w:rPr>
          <w:ins w:id="1240" w:author="Dana de Jong" w:date="2018-07-27T23:32:00Z"/>
        </w:rPr>
        <w:pPrChange w:id="1241" w:author="Dana de Jong" w:date="2018-07-27T23:32:00Z">
          <w:pPr/>
        </w:pPrChange>
      </w:pPr>
      <w:ins w:id="1242" w:author="Dana de Jong" w:date="2018-07-29T14:11:00Z">
        <w:r>
          <w:t>Create the libraries for the microcontroller.</w:t>
        </w:r>
      </w:ins>
    </w:p>
    <w:p w14:paraId="493D2F43" w14:textId="375DCD31" w:rsidR="00661B1D" w:rsidRDefault="00A13BE9">
      <w:pPr>
        <w:pStyle w:val="ListParagraph"/>
        <w:numPr>
          <w:ilvl w:val="0"/>
          <w:numId w:val="19"/>
        </w:numPr>
        <w:rPr>
          <w:ins w:id="1243" w:author="Dana de Jong" w:date="2018-07-27T23:32:00Z"/>
        </w:rPr>
        <w:pPrChange w:id="1244" w:author="Dana de Jong" w:date="2018-07-27T23:32:00Z">
          <w:pPr/>
        </w:pPrChange>
      </w:pPr>
      <w:ins w:id="1245" w:author="Dana de Jong" w:date="2018-07-29T14:11:00Z">
        <w:r>
          <w:t xml:space="preserve">Design </w:t>
        </w:r>
      </w:ins>
      <w:ins w:id="1246" w:author="Dana de Jong" w:date="2018-07-29T14:19:00Z">
        <w:r w:rsidR="005C0C1E">
          <w:t>the new circuit and embedded microcontroller.</w:t>
        </w:r>
      </w:ins>
    </w:p>
    <w:p w14:paraId="4DE7895A" w14:textId="77777777" w:rsidR="00661B1D" w:rsidRDefault="00661B1D">
      <w:pPr>
        <w:rPr>
          <w:ins w:id="1247" w:author="Dana de Jong" w:date="2018-07-27T23:30:00Z"/>
        </w:rPr>
      </w:pPr>
    </w:p>
    <w:p w14:paraId="7AABC4A4" w14:textId="77B6085F" w:rsidR="005C0C1E" w:rsidRDefault="005C0C1E">
      <w:pPr>
        <w:rPr>
          <w:ins w:id="1248" w:author="Dana de Jong" w:date="2018-07-27T23:32:00Z"/>
        </w:rPr>
      </w:pPr>
      <w:ins w:id="1249" w:author="Dana de Jong" w:date="2018-07-29T14:19:00Z">
        <w:r>
          <w:t xml:space="preserve">Since the existing H-bridge circuit required modifications, the progress of the </w:t>
        </w:r>
      </w:ins>
      <w:ins w:id="1250" w:author="Dana de Jong" w:date="2018-08-01T12:22:00Z">
        <w:r w:rsidR="00905353">
          <w:t>project</w:t>
        </w:r>
      </w:ins>
      <w:ins w:id="1251" w:author="Dana de Jong" w:date="2018-07-29T14:19:00Z">
        <w:r>
          <w:t xml:space="preserve"> has been organized into multiple revisions with </w:t>
        </w:r>
        <w:del w:id="1252" w:author="Dalton B" w:date="2018-07-31T21:35:00Z">
          <w:r>
            <w:delText>revision 0 (</w:delText>
          </w:r>
        </w:del>
        <w:r>
          <w:t>rev.0</w:t>
        </w:r>
        <w:del w:id="1253" w:author="Dalton B" w:date="2018-07-31T21:35:00Z">
          <w:r>
            <w:delText>)</w:delText>
          </w:r>
        </w:del>
        <w:r>
          <w:t xml:space="preserve"> being the initial existing H-bridge circuit design. </w:t>
        </w:r>
      </w:ins>
    </w:p>
    <w:p w14:paraId="5682ED21" w14:textId="64DABD4F" w:rsidR="00661B1D" w:rsidRDefault="00661B1D">
      <w:pPr>
        <w:ind w:firstLine="0"/>
        <w:rPr>
          <w:ins w:id="1254" w:author="Dana de Jong" w:date="2018-07-29T14:24:00Z"/>
        </w:rPr>
        <w:pPrChange w:id="1255" w:author="Dana de Jong" w:date="2018-07-29T19:15:00Z">
          <w:pPr/>
        </w:pPrChange>
      </w:pPr>
    </w:p>
    <w:p w14:paraId="3BEBEC73" w14:textId="3FBC3851" w:rsidR="005C0C1E" w:rsidRDefault="005C0C1E">
      <w:pPr>
        <w:ind w:firstLine="0"/>
        <w:rPr>
          <w:del w:id="1256" w:author="Dana de Jong" w:date="2018-08-01T12:22:00Z"/>
        </w:rPr>
        <w:pPrChange w:id="1257" w:author="Dana de Jong" w:date="2018-07-29T14:19:00Z">
          <w:pPr/>
        </w:pPrChange>
      </w:pPr>
    </w:p>
    <w:p w14:paraId="1E3E57EE" w14:textId="03C9AEC9" w:rsidR="004E1BC9" w:rsidRPr="001B0C08" w:rsidRDefault="005F1123" w:rsidP="00DC1A5B">
      <w:pPr>
        <w:pStyle w:val="Heading1"/>
        <w:rPr>
          <w:del w:id="1258" w:author="Dalton B" w:date="2018-07-31T22:15:00Z"/>
        </w:rPr>
      </w:pPr>
      <w:bookmarkStart w:id="1259" w:name="_i7nv6z47ihkr" w:colFirst="0" w:colLast="0"/>
      <w:bookmarkStart w:id="1260" w:name="_Toc520564556"/>
      <w:bookmarkStart w:id="1261" w:name="_Toc520567496"/>
      <w:bookmarkStart w:id="1262" w:name="_Toc520568200"/>
      <w:bookmarkStart w:id="1263" w:name="_Toc520568838"/>
      <w:bookmarkStart w:id="1264" w:name="_Toc520570321"/>
      <w:bookmarkStart w:id="1265" w:name="_Toc520570560"/>
      <w:bookmarkStart w:id="1266" w:name="_Toc520571468"/>
      <w:bookmarkStart w:id="1267" w:name="_Toc520572248"/>
      <w:bookmarkStart w:id="1268" w:name="_Toc520572918"/>
      <w:bookmarkStart w:id="1269" w:name="_Toc520573082"/>
      <w:bookmarkStart w:id="1270" w:name="_Toc520574772"/>
      <w:bookmarkStart w:id="1271" w:name="_Toc520655921"/>
      <w:bookmarkStart w:id="1272" w:name="_Toc520659546"/>
      <w:bookmarkStart w:id="1273" w:name="_Toc520838843"/>
      <w:bookmarkStart w:id="1274" w:name="_Toc520881977"/>
      <w:bookmarkStart w:id="1275" w:name="_Toc520892417"/>
      <w:bookmarkStart w:id="1276" w:name="_Toc520039010"/>
      <w:bookmarkStart w:id="1277" w:name="_Toc520039382"/>
      <w:bookmarkStart w:id="1278" w:name="_Toc520041290"/>
      <w:bookmarkStart w:id="1279" w:name="_Toc520040737"/>
      <w:bookmarkStart w:id="1280" w:name="_Toc520289719"/>
      <w:bookmarkStart w:id="1281" w:name="_Toc520289848"/>
      <w:bookmarkStart w:id="1282" w:name="_Toc520289896"/>
      <w:bookmarkStart w:id="1283" w:name="_Toc520293530"/>
      <w:bookmarkStart w:id="1284" w:name="_Toc520291955"/>
      <w:bookmarkStart w:id="1285" w:name="_Toc520291979"/>
      <w:bookmarkStart w:id="1286" w:name="_Toc520502303"/>
      <w:bookmarkEnd w:id="1259"/>
      <w:r w:rsidRPr="001B0C08">
        <w:t>IV   Literature Survey</w:t>
      </w:r>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del w:id="1287" w:author="Dana de Jong" w:date="2018-07-28T00:49:00Z">
        <w:r w:rsidRPr="001B0C08">
          <w:delText xml:space="preserve"> (More the better!)</w:delText>
        </w:r>
      </w:del>
      <w:bookmarkEnd w:id="1276"/>
      <w:bookmarkEnd w:id="1277"/>
      <w:bookmarkEnd w:id="1278"/>
      <w:bookmarkEnd w:id="1279"/>
      <w:bookmarkEnd w:id="1280"/>
      <w:bookmarkEnd w:id="1281"/>
      <w:bookmarkEnd w:id="1282"/>
      <w:bookmarkEnd w:id="1283"/>
      <w:bookmarkEnd w:id="1284"/>
      <w:bookmarkEnd w:id="1285"/>
      <w:bookmarkEnd w:id="1286"/>
    </w:p>
    <w:p w14:paraId="58C018EE" w14:textId="77777777" w:rsidR="004E1BC9" w:rsidRDefault="005F1123">
      <w:pPr>
        <w:ind w:firstLine="0"/>
        <w:rPr>
          <w:del w:id="1288" w:author="Dana de Jong" w:date="2018-07-29T14:26:00Z"/>
        </w:rPr>
        <w:pPrChange w:id="1289" w:author="Dalton B" w:date="2018-08-01T10:16:00Z">
          <w:pPr/>
        </w:pPrChange>
      </w:pPr>
      <w:del w:id="1290" w:author="Dalton B" w:date="2018-07-31T22:15:00Z">
        <w:r>
          <w:delText xml:space="preserve"> </w:delText>
        </w:r>
      </w:del>
    </w:p>
    <w:p w14:paraId="5C8949A3" w14:textId="2C94F6E2" w:rsidR="004E1BC9" w:rsidRDefault="004E1BC9">
      <w:pPr>
        <w:pStyle w:val="Heading1"/>
        <w:pPrChange w:id="1291" w:author="Dalton B" w:date="2018-08-01T10:16:00Z">
          <w:pPr/>
        </w:pPrChange>
      </w:pPr>
    </w:p>
    <w:p w14:paraId="19DAD0A1" w14:textId="04282403" w:rsidR="004E1BC9" w:rsidRPr="009D1939" w:rsidRDefault="005F1123">
      <w:pPr>
        <w:rPr>
          <w:del w:id="1292" w:author="Dana de Jong" w:date="2018-07-29T14:26:00Z"/>
          <w:highlight w:val="yellow"/>
          <w:rPrChange w:id="1293" w:author="Dalton B" w:date="2018-08-01T10:16:00Z">
            <w:rPr>
              <w:del w:id="1294" w:author="Dana de Jong" w:date="2018-07-29T14:26:00Z"/>
            </w:rPr>
          </w:rPrChange>
        </w:rPr>
      </w:pPr>
      <w:del w:id="1295" w:author="Dana de Jong" w:date="2018-07-29T14:26:00Z">
        <w:r>
          <w:rPr>
            <w:highlight w:val="yellow"/>
          </w:rPr>
          <w:delText xml:space="preserve">Some of this information will have already been covered in progress report </w:delText>
        </w:r>
      </w:del>
    </w:p>
    <w:p w14:paraId="7A825EDE" w14:textId="5AB5931F" w:rsidR="004E1BC9" w:rsidRDefault="004E1BC9">
      <w:pPr>
        <w:ind w:firstLine="0"/>
        <w:rPr>
          <w:del w:id="1296" w:author="Dana de Jong" w:date="2018-07-29T14:26:00Z"/>
        </w:rPr>
        <w:pPrChange w:id="1297" w:author="Dana de Jong" w:date="2018-08-01T10:16:00Z">
          <w:pPr/>
        </w:pPrChange>
      </w:pPr>
    </w:p>
    <w:p w14:paraId="767E5532" w14:textId="22826A5A" w:rsidR="004E1BC9" w:rsidRPr="00390831" w:rsidRDefault="005F1123">
      <w:pPr>
        <w:pStyle w:val="NoSpacing"/>
        <w:rPr>
          <w:del w:id="1298" w:author="Dana de Jong" w:date="2018-07-28T00:17:00Z"/>
          <w:rPrChange w:id="1299" w:author="Dana de Jong" w:date="2018-07-28T12:21:00Z">
            <w:rPr>
              <w:del w:id="1300" w:author="Dana de Jong" w:date="2018-07-28T00:17:00Z"/>
              <w:i/>
            </w:rPr>
          </w:rPrChange>
        </w:rPr>
        <w:pPrChange w:id="1301" w:author="Dana de Jong" w:date="2018-07-29T11:10:00Z">
          <w:pPr/>
        </w:pPrChange>
      </w:pPr>
      <w:del w:id="1302" w:author="Dana de Jong" w:date="2018-07-28T00:17:00Z">
        <w:r w:rsidRPr="00390831">
          <w:delText xml:space="preserve">        </w:delText>
        </w:r>
        <w:r w:rsidRPr="00390831">
          <w:tab/>
        </w:r>
        <w:r w:rsidRPr="00390831">
          <w:rPr>
            <w:rPrChange w:id="1303" w:author="Dana de Jong" w:date="2018-07-28T12:21:00Z">
              <w:rPr>
                <w:i/>
              </w:rPr>
            </w:rPrChange>
          </w:rPr>
          <w:delText>Literature survey section comprises of two distinct parts:</w:delText>
        </w:r>
      </w:del>
    </w:p>
    <w:p w14:paraId="67974464" w14:textId="6639D32A" w:rsidR="004E1BC9" w:rsidRPr="00390831" w:rsidRDefault="005F1123">
      <w:pPr>
        <w:pStyle w:val="NoSpacing"/>
        <w:rPr>
          <w:del w:id="1304" w:author="Dana de Jong" w:date="2018-07-28T00:17:00Z"/>
          <w:rPrChange w:id="1305" w:author="Dana de Jong" w:date="2018-07-28T12:21:00Z">
            <w:rPr>
              <w:del w:id="1306" w:author="Dana de Jong" w:date="2018-07-28T00:17:00Z"/>
              <w:i/>
            </w:rPr>
          </w:rPrChange>
        </w:rPr>
        <w:pPrChange w:id="1307" w:author="Dana de Jong" w:date="2018-07-29T11:10:00Z">
          <w:pPr/>
        </w:pPrChange>
      </w:pPr>
      <w:del w:id="1308" w:author="Dana de Jong" w:date="2018-07-28T00:17:00Z">
        <w:r w:rsidRPr="00390831">
          <w:rPr>
            <w:rPrChange w:id="1309" w:author="Dana de Jong" w:date="2018-07-28T12:21:00Z">
              <w:rPr>
                <w:i/>
              </w:rPr>
            </w:rPrChange>
          </w:rPr>
          <w:delText>(i)             One part focuses on the different approaches to meet your project goal.</w:delText>
        </w:r>
      </w:del>
    </w:p>
    <w:p w14:paraId="31279974" w14:textId="03247B9D" w:rsidR="004E1BC9" w:rsidRPr="00390831" w:rsidRDefault="005F1123">
      <w:pPr>
        <w:pStyle w:val="NoSpacing"/>
        <w:rPr>
          <w:del w:id="1310" w:author="Dana de Jong" w:date="2018-07-28T00:17:00Z"/>
          <w:rPrChange w:id="1311" w:author="Dana de Jong" w:date="2018-07-28T12:21:00Z">
            <w:rPr>
              <w:del w:id="1312" w:author="Dana de Jong" w:date="2018-07-28T00:17:00Z"/>
              <w:i/>
            </w:rPr>
          </w:rPrChange>
        </w:rPr>
        <w:pPrChange w:id="1313" w:author="Dana de Jong" w:date="2018-07-29T11:10:00Z">
          <w:pPr/>
        </w:pPrChange>
      </w:pPr>
      <w:del w:id="1314" w:author="Dana de Jong" w:date="2018-07-28T00:17:00Z">
        <w:r w:rsidRPr="00390831">
          <w:rPr>
            <w:rPrChange w:id="1315" w:author="Dana de Jong" w:date="2018-07-28T12:21:00Z">
              <w:rPr>
                <w:i/>
              </w:rPr>
            </w:rPrChange>
          </w:rPr>
          <w:delText>(ii)           Another part identifies methods that aid you in achieving your objectives.</w:delText>
        </w:r>
      </w:del>
    </w:p>
    <w:p w14:paraId="5736CAE9" w14:textId="120C2406" w:rsidR="004E1BC9" w:rsidRPr="00390831" w:rsidRDefault="005F1123">
      <w:pPr>
        <w:pStyle w:val="NoSpacing"/>
        <w:rPr>
          <w:del w:id="1316" w:author="Dana de Jong" w:date="2018-07-28T00:17:00Z"/>
          <w:rPrChange w:id="1317" w:author="Dana de Jong" w:date="2018-07-28T12:21:00Z">
            <w:rPr>
              <w:del w:id="1318" w:author="Dana de Jong" w:date="2018-07-28T00:17:00Z"/>
              <w:i/>
            </w:rPr>
          </w:rPrChange>
        </w:rPr>
        <w:pPrChange w:id="1319" w:author="Dana de Jong" w:date="2018-07-29T11:10:00Z">
          <w:pPr/>
        </w:pPrChange>
      </w:pPr>
      <w:del w:id="1320" w:author="Dana de Jong" w:date="2018-07-28T00:17:00Z">
        <w:r w:rsidRPr="00390831">
          <w:rPr>
            <w:rPrChange w:id="1321" w:author="Dana de Jong" w:date="2018-07-28T12:21:00Z">
              <w:rPr>
                <w:i/>
              </w:rPr>
            </w:rPrChange>
          </w:rPr>
          <w:delText>In the first part of the Literature Survey section, please perform a review of literature (remember that source must be trust worthy) with the focus on accomplishing your goal i.e. the problem you are trying to solve. For example, if your goal is to minimize accidental drowning death of scuba divers, identify some existing solutions that try to achieve this goal. It is recommended you identify and analyze at least three different methods of meeting your goal. Please include a picture/image (remember to draw it yourself and cite the source) and 1-2 paragraphs describing each solution (remember to paraphrase and cite the source). Please highlight the advantages and limitations of all the solutions that are currently available. At the end of this part, you are expected to decide on your choice (method/approach) of solving the problem under focus. Please note, you can choose an approach from the literature or you can choose a new approach. In either case, please elucidate the reason behind your choice.</w:delText>
        </w:r>
      </w:del>
    </w:p>
    <w:p w14:paraId="6C132954" w14:textId="0B86FE3A" w:rsidR="004E1BC9" w:rsidRPr="00390831" w:rsidRDefault="005F1123">
      <w:pPr>
        <w:pStyle w:val="NoSpacing"/>
        <w:rPr>
          <w:del w:id="1322" w:author="Dana de Jong" w:date="2018-07-28T00:17:00Z"/>
          <w:rPrChange w:id="1323" w:author="Dana de Jong" w:date="2018-07-28T12:21:00Z">
            <w:rPr>
              <w:del w:id="1324" w:author="Dana de Jong" w:date="2018-07-28T00:17:00Z"/>
              <w:i/>
            </w:rPr>
          </w:rPrChange>
        </w:rPr>
        <w:pPrChange w:id="1325" w:author="Dana de Jong" w:date="2018-07-29T11:10:00Z">
          <w:pPr/>
        </w:pPrChange>
      </w:pPr>
      <w:del w:id="1326" w:author="Dana de Jong" w:date="2018-07-28T00:17:00Z">
        <w:r w:rsidRPr="00390831">
          <w:rPr>
            <w:rPrChange w:id="1327" w:author="Dana de Jong" w:date="2018-07-28T12:21:00Z">
              <w:rPr>
                <w:i/>
              </w:rPr>
            </w:rPrChange>
          </w:rPr>
          <w:delText>In the second part of the Literature Survey section, please focus on the reported methods/approaches that help you meet your objectives. For example, assume that one of your objectives is to design a circuit to produce sound of 80 dB under water that could be heard in all directions up to at least 5 m with no attenuation. You will then survey the literature to identify components/circuits that are capable of producing sound under water. Please note this need not be related to scuba diving. In literature there could be a mention about such a circuit for a different application.</w:delText>
        </w:r>
      </w:del>
    </w:p>
    <w:p w14:paraId="36256FCE" w14:textId="3CDB5401" w:rsidR="004E1BC9" w:rsidRPr="00390831" w:rsidRDefault="005F1123">
      <w:pPr>
        <w:pStyle w:val="NoSpacing"/>
        <w:rPr>
          <w:del w:id="1328" w:author="Dana de Jong" w:date="2018-07-28T00:17:00Z"/>
          <w:rPrChange w:id="1329" w:author="Dana de Jong" w:date="2018-07-28T12:21:00Z">
            <w:rPr>
              <w:del w:id="1330" w:author="Dana de Jong" w:date="2018-07-28T00:17:00Z"/>
              <w:i/>
            </w:rPr>
          </w:rPrChange>
        </w:rPr>
        <w:pPrChange w:id="1331" w:author="Dana de Jong" w:date="2018-07-29T11:10:00Z">
          <w:pPr/>
        </w:pPrChange>
      </w:pPr>
      <w:del w:id="1332" w:author="Dana de Jong" w:date="2018-07-28T00:17:00Z">
        <w:r w:rsidRPr="00390831">
          <w:rPr>
            <w:rPrChange w:id="1333" w:author="Dana de Jong" w:date="2018-07-28T12:21:00Z">
              <w:rPr>
                <w:i/>
              </w:rPr>
            </w:rPrChange>
          </w:rPr>
          <w:delText>As in the first part, please give details of different methods/approaches reported in literature using images and text. At the end of this part, you are expected to decide on your choice (method/approach) of accomplishing a particular objective. Please note, you can choose an approach from the literature or you can choose a new approach. In either case, please justify your decision.</w:delText>
        </w:r>
      </w:del>
    </w:p>
    <w:p w14:paraId="745CF1B2" w14:textId="187E36DC" w:rsidR="004A2548" w:rsidRPr="00390831" w:rsidRDefault="004A2548">
      <w:pPr>
        <w:ind w:firstLine="0"/>
        <w:rPr>
          <w:ins w:id="1334" w:author="Dana de Jong" w:date="2018-07-25T17:14:00Z"/>
        </w:rPr>
        <w:pPrChange w:id="1335" w:author="Dana de Jong" w:date="2018-08-01T10:16:00Z">
          <w:pPr/>
        </w:pPrChange>
      </w:pPr>
    </w:p>
    <w:p w14:paraId="49460385" w14:textId="5DC72422" w:rsidR="004A2548" w:rsidRDefault="004A2548">
      <w:pPr>
        <w:rPr>
          <w:ins w:id="1336" w:author="Dana de Jong" w:date="2018-07-25T17:15:00Z"/>
          <w:lang w:val="en-US" w:eastAsia="en-US"/>
        </w:rPr>
      </w:pPr>
      <w:ins w:id="1337" w:author="Dana de Jong" w:date="2018-07-25T17:15:00Z">
        <w:r w:rsidRPr="004A2548">
          <w:rPr>
            <w:lang w:val="en-US" w:eastAsia="en-US"/>
          </w:rPr>
          <w:t>Retroactively, the initial design received from the Robotics Club for the existing H-bridge circuit design was named revision 0 (rev.0):  when the team was analyzing rev.0, circuit issues were identified and the test circuit – initially assumed to be already acceptable – had to be updated to revision 1 (rev.1</w:t>
        </w:r>
        <w:r>
          <w:rPr>
            <w:lang w:val="en-US" w:eastAsia="en-US"/>
          </w:rPr>
          <w:t>)</w:t>
        </w:r>
        <w:r w:rsidRPr="004A2548">
          <w:rPr>
            <w:lang w:val="en-US" w:eastAsia="en-US"/>
          </w:rPr>
          <w:t xml:space="preserve">.  </w:t>
        </w:r>
        <w:commentRangeStart w:id="1338"/>
        <w:commentRangeStart w:id="1339"/>
        <w:r w:rsidRPr="00D36871">
          <w:rPr>
            <w:lang w:val="en-US" w:eastAsia="en-US"/>
            <w:rPrChange w:id="1340" w:author="Dana de Jong" w:date="2018-07-28T12:21:00Z">
              <w:rPr>
                <w:rFonts w:eastAsia="Times New Roman" w:cs="Times New Roman"/>
                <w:color w:val="000000"/>
                <w:sz w:val="28"/>
                <w:szCs w:val="28"/>
                <w:lang w:val="en-US" w:eastAsia="en-US"/>
              </w:rPr>
            </w:rPrChange>
          </w:rPr>
          <w:t xml:space="preserve">Testing and confirmation of the circuit’s operation within expected calculated parameters </w:t>
        </w:r>
      </w:ins>
      <w:ins w:id="1341" w:author="Dana de Jong" w:date="2018-07-27T22:32:00Z">
        <w:r w:rsidR="00892119" w:rsidRPr="00D36871">
          <w:rPr>
            <w:lang w:val="en-US" w:eastAsia="en-US"/>
            <w:rPrChange w:id="1342" w:author="Dana de Jong" w:date="2018-07-28T00:25:00Z">
              <w:rPr>
                <w:rFonts w:eastAsia="Times New Roman" w:cs="Times New Roman"/>
                <w:color w:val="000000"/>
                <w:sz w:val="28"/>
                <w:szCs w:val="28"/>
                <w:lang w:val="en-US" w:eastAsia="en-US"/>
              </w:rPr>
            </w:rPrChange>
          </w:rPr>
          <w:t>has</w:t>
        </w:r>
      </w:ins>
      <w:ins w:id="1343" w:author="Dana de Jong" w:date="2018-07-25T17:15:00Z">
        <w:r w:rsidR="00390831" w:rsidRPr="00D36871">
          <w:rPr>
            <w:lang w:val="en-US" w:eastAsia="en-US"/>
            <w:rPrChange w:id="1344" w:author="Dana de Jong" w:date="2018-07-28T00:25:00Z">
              <w:rPr>
                <w:b/>
                <w:lang w:val="en-US" w:eastAsia="en-US"/>
              </w:rPr>
            </w:rPrChange>
          </w:rPr>
          <w:t xml:space="preserve"> therefore be</w:t>
        </w:r>
      </w:ins>
      <w:ins w:id="1345" w:author="Dana de Jong" w:date="2018-07-28T00:25:00Z">
        <w:r w:rsidR="00390831" w:rsidRPr="00D36871">
          <w:rPr>
            <w:lang w:val="en-US" w:eastAsia="en-US"/>
            <w:rPrChange w:id="1346" w:author="Dana de Jong" w:date="2018-07-28T00:25:00Z">
              <w:rPr>
                <w:b/>
                <w:lang w:val="en-US" w:eastAsia="en-US"/>
              </w:rPr>
            </w:rPrChange>
          </w:rPr>
          <w:t xml:space="preserve">en </w:t>
        </w:r>
      </w:ins>
      <w:ins w:id="1347" w:author="Dana de Jong" w:date="2018-07-25T17:15:00Z">
        <w:r w:rsidRPr="00D36871">
          <w:rPr>
            <w:lang w:val="en-US" w:eastAsia="en-US"/>
            <w:rPrChange w:id="1348" w:author="Dana de Jong" w:date="2018-07-28T00:25:00Z">
              <w:rPr>
                <w:rFonts w:eastAsia="Times New Roman" w:cs="Times New Roman"/>
                <w:color w:val="000000"/>
                <w:sz w:val="28"/>
                <w:szCs w:val="28"/>
                <w:lang w:val="en-US" w:eastAsia="en-US"/>
              </w:rPr>
            </w:rPrChange>
          </w:rPr>
          <w:t>conducted with rev.1</w:t>
        </w:r>
      </w:ins>
      <w:commentRangeEnd w:id="1338"/>
      <w:ins w:id="1349" w:author="Dana de Jong" w:date="2018-07-27T22:32:00Z">
        <w:r w:rsidR="00892119" w:rsidRPr="00CC7D2B">
          <w:rPr>
            <w:rStyle w:val="CommentReference"/>
          </w:rPr>
          <w:commentReference w:id="1338"/>
        </w:r>
      </w:ins>
      <w:commentRangeEnd w:id="1339"/>
      <w:r w:rsidR="004C1827">
        <w:rPr>
          <w:rStyle w:val="CommentReference"/>
        </w:rPr>
        <w:commentReference w:id="1339"/>
      </w:r>
      <w:ins w:id="1350" w:author="Dana de Jong" w:date="2018-07-25T17:15:00Z">
        <w:r w:rsidRPr="00390831">
          <w:rPr>
            <w:lang w:val="en-US" w:eastAsia="en-US"/>
          </w:rPr>
          <w:t>.</w:t>
        </w:r>
      </w:ins>
      <w:ins w:id="1351" w:author="Dana de Jong" w:date="2018-07-28T00:28:00Z">
        <w:r w:rsidR="00FC3DD6">
          <w:rPr>
            <w:lang w:val="en-US" w:eastAsia="en-US"/>
          </w:rPr>
          <w:t xml:space="preserve"> Revision 2 (rev. 2) is designated as the final design, as pictured at a high-level in </w:t>
        </w:r>
      </w:ins>
      <w:ins w:id="1352" w:author="Dana de Jong" w:date="2018-07-28T00:29:00Z">
        <w:r w:rsidR="00FC3DD6">
          <w:rPr>
            <w:lang w:val="en-US" w:eastAsia="en-US"/>
          </w:rPr>
          <w:fldChar w:fldCharType="begin"/>
        </w:r>
        <w:r w:rsidR="00FC3DD6">
          <w:rPr>
            <w:lang w:val="en-US" w:eastAsia="en-US"/>
          </w:rPr>
          <w:instrText xml:space="preserve"> REF _Ref520501086 \h </w:instrText>
        </w:r>
      </w:ins>
      <w:r w:rsidR="00CF7276">
        <w:rPr>
          <w:lang w:val="en-US" w:eastAsia="en-US"/>
        </w:rPr>
        <w:instrText xml:space="preserve"> \* MERGEFORMAT </w:instrText>
      </w:r>
      <w:r w:rsidR="00FC3DD6">
        <w:rPr>
          <w:lang w:val="en-US" w:eastAsia="en-US"/>
        </w:rPr>
      </w:r>
      <w:r w:rsidR="00FC3DD6">
        <w:rPr>
          <w:lang w:val="en-US" w:eastAsia="en-US"/>
        </w:rPr>
        <w:fldChar w:fldCharType="separate"/>
      </w:r>
      <w:r w:rsidR="0047738F">
        <w:t xml:space="preserve">Figure </w:t>
      </w:r>
      <w:r w:rsidR="0047738F">
        <w:rPr>
          <w:noProof/>
        </w:rPr>
        <w:t>1</w:t>
      </w:r>
      <w:r w:rsidR="0047738F">
        <w:t xml:space="preserve"> -</w:t>
      </w:r>
      <w:r w:rsidR="0047738F" w:rsidRPr="00796915">
        <w:t xml:space="preserve"> </w:t>
      </w:r>
      <w:ins w:id="1353" w:author="Dalton B" w:date="2018-07-31T21:30:00Z">
        <w:r w:rsidR="0047738F">
          <w:t>Basic</w:t>
        </w:r>
      </w:ins>
      <w:r w:rsidR="0047738F">
        <w:t xml:space="preserve"> high-level system diagram of UDrive project</w:t>
      </w:r>
      <w:ins w:id="1354" w:author="Dana de Jong" w:date="2018-07-28T00:29:00Z">
        <w:r w:rsidR="00FC3DD6">
          <w:rPr>
            <w:lang w:val="en-US" w:eastAsia="en-US"/>
          </w:rPr>
          <w:fldChar w:fldCharType="end"/>
        </w:r>
        <w:r w:rsidR="00FC3DD6">
          <w:rPr>
            <w:lang w:val="en-US" w:eastAsia="en-US"/>
          </w:rPr>
          <w:t>.</w:t>
        </w:r>
      </w:ins>
    </w:p>
    <w:p w14:paraId="186BF8EE" w14:textId="77777777" w:rsidR="0010650C" w:rsidRPr="004A2548" w:rsidRDefault="0010650C">
      <w:pPr>
        <w:rPr>
          <w:ins w:id="1355" w:author="Dana de Jong" w:date="2018-07-25T17:15:00Z"/>
          <w:szCs w:val="24"/>
          <w:lang w:val="en-US" w:eastAsia="en-US"/>
        </w:rPr>
        <w:pPrChange w:id="1356" w:author="Dana de Jong" w:date="2018-07-28T12:21:00Z">
          <w:pPr>
            <w:ind w:firstLine="720"/>
            <w:contextualSpacing w:val="0"/>
            <w:jc w:val="both"/>
          </w:pPr>
        </w:pPrChange>
      </w:pPr>
    </w:p>
    <w:p w14:paraId="1E01F20A" w14:textId="024DD0D8" w:rsidR="004A2548" w:rsidRPr="00390831" w:rsidRDefault="00390831">
      <w:pPr>
        <w:rPr>
          <w:ins w:id="1357" w:author="Dana de Jong" w:date="2018-07-25T17:15:00Z"/>
          <w:rPrChange w:id="1358" w:author="Dana de Jong" w:date="2018-07-28T12:21:00Z">
            <w:rPr>
              <w:ins w:id="1359" w:author="Dana de Jong" w:date="2018-07-25T17:15:00Z"/>
              <w:rFonts w:eastAsia="Times New Roman" w:cs="Times New Roman"/>
              <w:szCs w:val="24"/>
              <w:lang w:val="en-US" w:eastAsia="en-US"/>
            </w:rPr>
          </w:rPrChange>
        </w:rPr>
        <w:pPrChange w:id="1360" w:author="Dana de Jong" w:date="2018-07-28T12:21:00Z">
          <w:pPr>
            <w:ind w:firstLine="360"/>
            <w:contextualSpacing w:val="0"/>
            <w:jc w:val="both"/>
          </w:pPr>
        </w:pPrChange>
      </w:pPr>
      <w:ins w:id="1361" w:author="Dana de Jong" w:date="2018-07-28T00:23:00Z">
        <w:r>
          <w:lastRenderedPageBreak/>
          <w:t xml:space="preserve">Based on the design objectives listed </w:t>
        </w:r>
      </w:ins>
      <w:ins w:id="1362" w:author="Dana de Jong" w:date="2018-07-28T17:05:00Z">
        <w:r w:rsidR="00F03982">
          <w:t xml:space="preserve">in </w:t>
        </w:r>
      </w:ins>
      <w:ins w:id="1363" w:author="Dana de Jong" w:date="2018-07-28T00:30:00Z">
        <w:r w:rsidR="00F03982">
          <w:fldChar w:fldCharType="begin"/>
        </w:r>
        <w:r w:rsidR="00F03982">
          <w:instrText xml:space="preserve"> REF _Ref520501169 \h </w:instrText>
        </w:r>
      </w:ins>
      <w:r w:rsidR="00F03982">
        <w:fldChar w:fldCharType="separate"/>
      </w:r>
      <w:ins w:id="1364" w:author="Dana de Jong" w:date="2018-08-01T13:26:00Z">
        <w:r w:rsidR="00E723E8" w:rsidRPr="001B0C08">
          <w:t>III   Design Objectives</w:t>
        </w:r>
      </w:ins>
      <w:ins w:id="1365" w:author="Dana de Jong" w:date="2018-07-28T00:30:00Z">
        <w:r w:rsidR="00F03982">
          <w:fldChar w:fldCharType="end"/>
        </w:r>
      </w:ins>
      <w:ins w:id="1366" w:author="Dana de Jong" w:date="2018-07-28T00:23:00Z">
        <w:r>
          <w:t xml:space="preserve">, a review of available literature was conducted. </w:t>
        </w:r>
      </w:ins>
      <w:ins w:id="1367" w:author="Dana de Jong" w:date="2018-07-25T17:15:00Z">
        <w:r w:rsidR="004A2548">
          <w:rPr>
            <w:lang w:val="en-US" w:eastAsia="en-US"/>
          </w:rPr>
          <w:t xml:space="preserve">With respect to satisfying the </w:t>
        </w:r>
      </w:ins>
      <w:ins w:id="1368" w:author="Dana de Jong" w:date="2018-07-27T22:37:00Z">
        <w:r w:rsidR="00892119">
          <w:rPr>
            <w:lang w:val="en-US" w:eastAsia="en-US"/>
          </w:rPr>
          <w:t>R</w:t>
        </w:r>
      </w:ins>
      <w:ins w:id="1369" w:author="Dana de Jong" w:date="2018-07-25T17:15:00Z">
        <w:r w:rsidR="00892119">
          <w:rPr>
            <w:lang w:val="en-US" w:eastAsia="en-US"/>
          </w:rPr>
          <w:t xml:space="preserve">obotics </w:t>
        </w:r>
      </w:ins>
      <w:ins w:id="1370" w:author="Dana de Jong" w:date="2018-07-27T22:37:00Z">
        <w:r w:rsidR="00892119">
          <w:rPr>
            <w:lang w:val="en-US" w:eastAsia="en-US"/>
          </w:rPr>
          <w:t>C</w:t>
        </w:r>
      </w:ins>
      <w:ins w:id="1371" w:author="Dana de Jong" w:date="2018-07-25T17:15:00Z">
        <w:r w:rsidR="004A2548" w:rsidRPr="004A2548">
          <w:rPr>
            <w:lang w:val="en-US" w:eastAsia="en-US"/>
          </w:rPr>
          <w:t xml:space="preserve">lub’s need for a motor controller system, </w:t>
        </w:r>
        <w:commentRangeStart w:id="1372"/>
        <w:r w:rsidR="004A2548" w:rsidRPr="004A2548">
          <w:rPr>
            <w:lang w:val="en-US" w:eastAsia="en-US"/>
          </w:rPr>
          <w:t xml:space="preserve">two main alternative </w:t>
        </w:r>
      </w:ins>
      <w:ins w:id="1373" w:author="Dana de Jong" w:date="2018-07-28T17:03:00Z">
        <w:r w:rsidR="001F51C4">
          <w:rPr>
            <w:lang w:val="en-US" w:eastAsia="en-US"/>
          </w:rPr>
          <w:t>methods</w:t>
        </w:r>
      </w:ins>
      <w:ins w:id="1374" w:author="Dana de Jong" w:date="2018-07-25T17:15:00Z">
        <w:r w:rsidR="004A2548" w:rsidRPr="004A2548">
          <w:rPr>
            <w:lang w:val="en-US" w:eastAsia="en-US"/>
          </w:rPr>
          <w:t xml:space="preserve"> to our project’s approach </w:t>
        </w:r>
      </w:ins>
      <w:ins w:id="1375" w:author="Dana de Jong" w:date="2018-08-01T12:23:00Z">
        <w:r w:rsidR="00051F40">
          <w:rPr>
            <w:lang w:val="en-US" w:eastAsia="en-US"/>
          </w:rPr>
          <w:t>(apart from us d</w:t>
        </w:r>
        <w:r w:rsidR="00690F0C">
          <w:rPr>
            <w:lang w:val="en-US" w:eastAsia="en-US"/>
          </w:rPr>
          <w:t xml:space="preserve">esigning our own system) </w:t>
        </w:r>
      </w:ins>
      <w:ins w:id="1376" w:author="Dana de Jong" w:date="2018-07-25T17:15:00Z">
        <w:r w:rsidR="004A2548" w:rsidRPr="004A2548">
          <w:rPr>
            <w:lang w:val="en-US" w:eastAsia="en-US"/>
          </w:rPr>
          <w:t>have been identified</w:t>
        </w:r>
      </w:ins>
      <w:commentRangeEnd w:id="1372"/>
      <w:ins w:id="1377" w:author="Dana de Jong" w:date="2018-07-28T17:04:00Z">
        <w:r w:rsidR="001F51C4">
          <w:rPr>
            <w:rStyle w:val="CommentReference"/>
          </w:rPr>
          <w:commentReference w:id="1372"/>
        </w:r>
      </w:ins>
      <w:ins w:id="1378" w:author="Dana de Jong" w:date="2018-07-25T17:15:00Z">
        <w:r w:rsidR="004A2548" w:rsidRPr="004A2548">
          <w:rPr>
            <w:lang w:val="en-US" w:eastAsia="en-US"/>
          </w:rPr>
          <w:t xml:space="preserve">: buying an existing off-the-shelf </w:t>
        </w:r>
        <w:del w:id="1379" w:author="Dan Kot" w:date="2018-07-31T11:24:00Z">
          <w:r w:rsidR="004A2548" w:rsidRPr="004A2548" w:rsidDel="00A911DE">
            <w:rPr>
              <w:lang w:val="en-US" w:eastAsia="en-US"/>
            </w:rPr>
            <w:delText>system, or</w:delText>
          </w:r>
        </w:del>
      </w:ins>
      <w:ins w:id="1380" w:author="Dan Kot" w:date="2018-07-31T11:24:00Z">
        <w:r w:rsidR="00A911DE" w:rsidRPr="004A2548">
          <w:rPr>
            <w:lang w:val="en-US" w:eastAsia="en-US"/>
          </w:rPr>
          <w:t>system or</w:t>
        </w:r>
      </w:ins>
      <w:ins w:id="1381" w:author="Dana de Jong" w:date="2018-07-25T17:15:00Z">
        <w:r w:rsidR="004A2548" w:rsidRPr="004A2548">
          <w:rPr>
            <w:lang w:val="en-US" w:eastAsia="en-US"/>
          </w:rPr>
          <w:t xml:space="preserve"> buying each part individually and wiring them together (as opposed to custom designing it on a PCB). </w:t>
        </w:r>
      </w:ins>
      <w:ins w:id="1382" w:author="Dana de Jong" w:date="2018-07-27T22:38:00Z">
        <w:r w:rsidR="00892119">
          <w:rPr>
            <w:lang w:val="en-US" w:eastAsia="en-US"/>
          </w:rPr>
          <w:t>Research</w:t>
        </w:r>
      </w:ins>
      <w:ins w:id="1383" w:author="Dana de Jong" w:date="2018-07-25T17:15:00Z">
        <w:r w:rsidR="004A2548" w:rsidRPr="004A2548">
          <w:rPr>
            <w:lang w:val="en-US" w:eastAsia="en-US"/>
          </w:rPr>
          <w:t xml:space="preserve"> into the first alternative suggests that RoboClaw</w:t>
        </w:r>
      </w:ins>
      <w:ins w:id="1384" w:author="Dana de Jong" w:date="2018-07-28T17:11:00Z">
        <w:r w:rsidR="00B15DC3">
          <w:rPr>
            <w:lang w:val="en-US" w:eastAsia="en-US"/>
          </w:rPr>
          <w:t xml:space="preserve">, </w:t>
        </w:r>
      </w:ins>
      <w:ins w:id="1385" w:author="Dana de Jong" w:date="2018-07-25T17:15:00Z">
        <w:r w:rsidR="004A2548" w:rsidRPr="004A2548">
          <w:rPr>
            <w:lang w:val="en-US" w:eastAsia="en-US"/>
          </w:rPr>
          <w:t>JRK</w:t>
        </w:r>
      </w:ins>
      <w:ins w:id="1386" w:author="Dana de Jong" w:date="2018-07-28T17:11:00Z">
        <w:r w:rsidR="00B15DC3">
          <w:rPr>
            <w:lang w:val="en-US" w:eastAsia="en-US"/>
          </w:rPr>
          <w:t>,</w:t>
        </w:r>
        <w:r w:rsidR="004A2548" w:rsidRPr="004A2548">
          <w:rPr>
            <w:lang w:val="en-US" w:eastAsia="en-US"/>
          </w:rPr>
          <w:t xml:space="preserve"> and </w:t>
        </w:r>
        <w:r w:rsidR="00B15DC3">
          <w:rPr>
            <w:lang w:val="en-US" w:eastAsia="en-US"/>
          </w:rPr>
          <w:t>Phidget</w:t>
        </w:r>
      </w:ins>
      <w:ins w:id="1387" w:author="Dana de Jong" w:date="2018-07-25T17:15:00Z">
        <w:r w:rsidR="004A2548" w:rsidRPr="004A2548">
          <w:rPr>
            <w:lang w:val="en-US" w:eastAsia="en-US"/>
          </w:rPr>
          <w:t xml:space="preserve"> motor controller systems are typical</w:t>
        </w:r>
      </w:ins>
      <w:ins w:id="1388" w:author="Dana de Jong" w:date="2018-07-28T17:11:00Z">
        <w:r w:rsidR="004A2548" w:rsidRPr="004A2548">
          <w:rPr>
            <w:lang w:val="en-US" w:eastAsia="en-US"/>
          </w:rPr>
          <w:t xml:space="preserve"> </w:t>
        </w:r>
        <w:r w:rsidR="00B15DC3">
          <w:rPr>
            <w:lang w:val="en-US" w:eastAsia="en-US"/>
          </w:rPr>
          <w:t>and effective examples</w:t>
        </w:r>
      </w:ins>
      <w:ins w:id="1389" w:author="Dana de Jong" w:date="2018-07-25T17:15:00Z">
        <w:r w:rsidR="004A2548" w:rsidRPr="004A2548">
          <w:rPr>
            <w:lang w:val="en-US" w:eastAsia="en-US"/>
          </w:rPr>
          <w:t xml:space="preserve"> </w:t>
        </w:r>
      </w:ins>
      <w:ins w:id="1390" w:author="Dana de Jong" w:date="2018-07-28T17:11:00Z">
        <w:r w:rsidR="00B15DC3">
          <w:rPr>
            <w:lang w:val="en-US" w:eastAsia="en-US"/>
          </w:rPr>
          <w:t>of</w:t>
        </w:r>
      </w:ins>
      <w:ins w:id="1391" w:author="Dana de Jong" w:date="2018-07-25T17:15:00Z">
        <w:r w:rsidR="004A2548" w:rsidRPr="004A2548">
          <w:rPr>
            <w:lang w:val="en-US" w:eastAsia="en-US"/>
          </w:rPr>
          <w:t xml:space="preserve"> such off-the-shelf systems featuring the re</w:t>
        </w:r>
        <w:r w:rsidR="004A2548">
          <w:rPr>
            <w:lang w:val="en-US" w:eastAsia="en-US"/>
          </w:rPr>
          <w:t xml:space="preserve">quired feedback functionality. </w:t>
        </w:r>
      </w:ins>
      <w:ins w:id="1392" w:author="Dana de Jong" w:date="2018-07-28T17:11:00Z">
        <w:r w:rsidR="00B15DC3">
          <w:rPr>
            <w:lang w:val="en-US" w:eastAsia="en-US"/>
          </w:rPr>
          <w:t>The motor controller systems are listed below</w:t>
        </w:r>
      </w:ins>
      <w:ins w:id="1393" w:author="Dana de Jong" w:date="2018-07-25T17:15:00Z">
        <w:r w:rsidR="004A2548" w:rsidRPr="004A2548">
          <w:rPr>
            <w:lang w:val="en-US" w:eastAsia="en-US"/>
          </w:rPr>
          <w:t>:</w:t>
        </w:r>
      </w:ins>
    </w:p>
    <w:p w14:paraId="4BAF329D" w14:textId="77777777" w:rsidR="004A2548" w:rsidRPr="004A2548" w:rsidRDefault="004A2548">
      <w:pPr>
        <w:spacing w:line="276" w:lineRule="auto"/>
        <w:rPr>
          <w:ins w:id="1394" w:author="Dana de Jong" w:date="2018-07-25T17:15:00Z"/>
          <w:szCs w:val="24"/>
          <w:lang w:val="en-US" w:eastAsia="en-US"/>
        </w:rPr>
        <w:pPrChange w:id="1395" w:author="Dana de Jong" w:date="2018-07-28T12:21:00Z">
          <w:pPr>
            <w:contextualSpacing w:val="0"/>
          </w:pPr>
        </w:pPrChange>
      </w:pPr>
    </w:p>
    <w:p w14:paraId="2C68404B" w14:textId="71A05EFA" w:rsidR="004A2548" w:rsidRPr="002E2791" w:rsidRDefault="004A2548">
      <w:pPr>
        <w:pStyle w:val="ListParagraph"/>
        <w:numPr>
          <w:ilvl w:val="0"/>
          <w:numId w:val="17"/>
        </w:numPr>
        <w:rPr>
          <w:ins w:id="1396" w:author="Dana de Jong" w:date="2018-07-25T17:15:00Z"/>
          <w:szCs w:val="24"/>
          <w:lang w:val="en-US" w:eastAsia="en-US"/>
        </w:rPr>
        <w:pPrChange w:id="1397" w:author="Dana de Jong" w:date="2018-07-28T12:21:00Z">
          <w:pPr>
            <w:numPr>
              <w:numId w:val="12"/>
            </w:numPr>
            <w:tabs>
              <w:tab w:val="num" w:pos="720"/>
            </w:tabs>
            <w:ind w:left="720" w:hanging="360"/>
            <w:contextualSpacing w:val="0"/>
            <w:jc w:val="both"/>
            <w:textAlignment w:val="baseline"/>
          </w:pPr>
        </w:pPrChange>
      </w:pPr>
      <w:ins w:id="1398" w:author="Dana de Jong" w:date="2018-07-25T17:15:00Z">
        <w:r w:rsidRPr="002E2791">
          <w:rPr>
            <w:szCs w:val="24"/>
            <w:lang w:val="en-US" w:eastAsia="en-US"/>
          </w:rPr>
          <w:t xml:space="preserve">RoboClaw 2x15A Motor Controller (V5E) </w:t>
        </w:r>
      </w:ins>
      <w:customXmlInsRangeStart w:id="1399" w:author="Dana de Jong" w:date="2018-07-28T17:06:00Z"/>
      <w:sdt>
        <w:sdtPr>
          <w:rPr>
            <w:szCs w:val="24"/>
            <w:lang w:val="en-US" w:eastAsia="en-US"/>
          </w:rPr>
          <w:id w:val="-945385353"/>
          <w:citation/>
        </w:sdtPr>
        <w:sdtEndPr/>
        <w:sdtContent>
          <w:customXmlInsRangeEnd w:id="1399"/>
          <w:ins w:id="1400" w:author="Dana de Jong" w:date="2018-07-28T17:06:00Z">
            <w:r w:rsidR="00D11120">
              <w:rPr>
                <w:szCs w:val="24"/>
                <w:lang w:val="en-US" w:eastAsia="en-US"/>
              </w:rPr>
              <w:fldChar w:fldCharType="begin"/>
            </w:r>
            <w:r w:rsidR="00D11120">
              <w:rPr>
                <w:szCs w:val="24"/>
                <w:lang w:val="en-US" w:eastAsia="en-US"/>
              </w:rPr>
              <w:instrText xml:space="preserve"> CITATION Pol18 \l 1033 </w:instrText>
            </w:r>
          </w:ins>
          <w:r w:rsidR="00D11120">
            <w:rPr>
              <w:szCs w:val="24"/>
              <w:lang w:val="en-US" w:eastAsia="en-US"/>
            </w:rPr>
            <w:fldChar w:fldCharType="separate"/>
          </w:r>
          <w:r w:rsidR="0047738F" w:rsidRPr="0047738F">
            <w:rPr>
              <w:noProof/>
              <w:szCs w:val="24"/>
              <w:lang w:val="en-US" w:eastAsia="en-US"/>
            </w:rPr>
            <w:t>[2]</w:t>
          </w:r>
          <w:ins w:id="1401" w:author="Dana de Jong" w:date="2018-07-28T17:06:00Z">
            <w:r w:rsidR="00D11120">
              <w:rPr>
                <w:szCs w:val="24"/>
                <w:lang w:val="en-US" w:eastAsia="en-US"/>
              </w:rPr>
              <w:fldChar w:fldCharType="end"/>
            </w:r>
          </w:ins>
          <w:customXmlInsRangeStart w:id="1402" w:author="Dana de Jong" w:date="2018-07-28T17:06:00Z"/>
        </w:sdtContent>
      </w:sdt>
      <w:customXmlInsRangeEnd w:id="1402"/>
    </w:p>
    <w:p w14:paraId="6FA4CA7A" w14:textId="28D4199A" w:rsidR="004A2548" w:rsidRPr="00390831" w:rsidRDefault="004A2548">
      <w:pPr>
        <w:pStyle w:val="ListParagraph"/>
        <w:numPr>
          <w:ilvl w:val="0"/>
          <w:numId w:val="17"/>
        </w:numPr>
        <w:rPr>
          <w:ins w:id="1403" w:author="Dana de Jong" w:date="2018-07-28T17:11:00Z"/>
          <w:szCs w:val="24"/>
          <w:lang w:val="en-US" w:eastAsia="en-US"/>
        </w:rPr>
        <w:pPrChange w:id="1404" w:author="Dana de Jong" w:date="2018-07-28T12:21:00Z">
          <w:pPr>
            <w:numPr>
              <w:numId w:val="12"/>
            </w:numPr>
            <w:tabs>
              <w:tab w:val="num" w:pos="720"/>
            </w:tabs>
            <w:ind w:left="720" w:hanging="360"/>
            <w:contextualSpacing w:val="0"/>
            <w:jc w:val="both"/>
            <w:textAlignment w:val="baseline"/>
          </w:pPr>
        </w:pPrChange>
      </w:pPr>
      <w:ins w:id="1405" w:author="Dana de Jong" w:date="2018-07-25T17:15:00Z">
        <w:r w:rsidRPr="002E2791">
          <w:rPr>
            <w:szCs w:val="24"/>
            <w:lang w:val="en-US" w:eastAsia="en-US"/>
          </w:rPr>
          <w:t xml:space="preserve">Jrk G2 18v19 USB Motor Controller with Feedback </w:t>
        </w:r>
      </w:ins>
      <w:customXmlInsRangeStart w:id="1406" w:author="Dana de Jong" w:date="2018-07-28T17:06:00Z"/>
      <w:sdt>
        <w:sdtPr>
          <w:rPr>
            <w:szCs w:val="24"/>
            <w:lang w:val="en-US" w:eastAsia="en-US"/>
          </w:rPr>
          <w:id w:val="-1928714512"/>
          <w:citation/>
        </w:sdtPr>
        <w:sdtEndPr/>
        <w:sdtContent>
          <w:customXmlInsRangeEnd w:id="1406"/>
          <w:ins w:id="1407" w:author="Dana de Jong" w:date="2018-07-28T17:06:00Z">
            <w:r w:rsidR="00D11120">
              <w:rPr>
                <w:szCs w:val="24"/>
                <w:lang w:val="en-US" w:eastAsia="en-US"/>
              </w:rPr>
              <w:fldChar w:fldCharType="begin"/>
            </w:r>
            <w:r w:rsidR="00D11120">
              <w:rPr>
                <w:szCs w:val="24"/>
                <w:lang w:val="en-US" w:eastAsia="en-US"/>
              </w:rPr>
              <w:instrText xml:space="preserve"> CITATION Pol181 \l 1033 </w:instrText>
            </w:r>
          </w:ins>
          <w:r w:rsidR="00D11120">
            <w:rPr>
              <w:szCs w:val="24"/>
              <w:lang w:val="en-US" w:eastAsia="en-US"/>
            </w:rPr>
            <w:fldChar w:fldCharType="separate"/>
          </w:r>
          <w:r w:rsidR="0047738F" w:rsidRPr="0047738F">
            <w:rPr>
              <w:noProof/>
              <w:szCs w:val="24"/>
              <w:lang w:val="en-US" w:eastAsia="en-US"/>
            </w:rPr>
            <w:t>[3]</w:t>
          </w:r>
          <w:ins w:id="1408" w:author="Dana de Jong" w:date="2018-07-28T17:06:00Z">
            <w:r w:rsidR="00D11120">
              <w:rPr>
                <w:szCs w:val="24"/>
                <w:lang w:val="en-US" w:eastAsia="en-US"/>
              </w:rPr>
              <w:fldChar w:fldCharType="end"/>
            </w:r>
          </w:ins>
          <w:customXmlInsRangeStart w:id="1409" w:author="Dana de Jong" w:date="2018-07-28T17:06:00Z"/>
        </w:sdtContent>
      </w:sdt>
      <w:customXmlInsRangeEnd w:id="1409"/>
    </w:p>
    <w:p w14:paraId="00F489FB" w14:textId="23BE04BA" w:rsidR="00B15DC3" w:rsidRPr="00390831" w:rsidRDefault="00B15DC3">
      <w:pPr>
        <w:pStyle w:val="ListParagraph"/>
        <w:numPr>
          <w:ilvl w:val="0"/>
          <w:numId w:val="17"/>
        </w:numPr>
        <w:rPr>
          <w:ins w:id="1410" w:author="Dana de Jong" w:date="2018-07-25T17:15:00Z"/>
          <w:szCs w:val="24"/>
          <w:lang w:val="en-US" w:eastAsia="en-US"/>
        </w:rPr>
        <w:pPrChange w:id="1411" w:author="Dana de Jong" w:date="2018-07-28T12:21:00Z">
          <w:pPr>
            <w:numPr>
              <w:numId w:val="12"/>
            </w:numPr>
            <w:tabs>
              <w:tab w:val="num" w:pos="720"/>
            </w:tabs>
            <w:ind w:left="720" w:hanging="360"/>
            <w:contextualSpacing w:val="0"/>
            <w:jc w:val="both"/>
            <w:textAlignment w:val="baseline"/>
          </w:pPr>
        </w:pPrChange>
      </w:pPr>
      <w:ins w:id="1412" w:author="Dana de Jong" w:date="2018-07-28T17:12:00Z">
        <w:r>
          <w:rPr>
            <w:szCs w:val="24"/>
            <w:lang w:val="en-US" w:eastAsia="en-US"/>
          </w:rPr>
          <w:t xml:space="preserve">DC Motor Phidget </w:t>
        </w:r>
      </w:ins>
      <w:customXmlInsRangeStart w:id="1413" w:author="Dana de Jong" w:date="2018-07-28T17:12:00Z"/>
      <w:sdt>
        <w:sdtPr>
          <w:rPr>
            <w:szCs w:val="24"/>
            <w:lang w:val="en-US" w:eastAsia="en-US"/>
          </w:rPr>
          <w:id w:val="147174605"/>
          <w:citation/>
        </w:sdtPr>
        <w:sdtEndPr/>
        <w:sdtContent>
          <w:customXmlInsRangeEnd w:id="1413"/>
          <w:ins w:id="1414" w:author="Dana de Jong" w:date="2018-07-28T17:12:00Z">
            <w:r>
              <w:rPr>
                <w:szCs w:val="24"/>
                <w:lang w:val="en-US" w:eastAsia="en-US"/>
              </w:rPr>
              <w:fldChar w:fldCharType="begin"/>
            </w:r>
            <w:r>
              <w:rPr>
                <w:szCs w:val="24"/>
                <w:lang w:val="en-US" w:eastAsia="en-US"/>
              </w:rPr>
              <w:instrText xml:space="preserve"> CITATION Phi16 \l 1033 </w:instrText>
            </w:r>
          </w:ins>
          <w:r>
            <w:rPr>
              <w:szCs w:val="24"/>
              <w:lang w:val="en-US" w:eastAsia="en-US"/>
            </w:rPr>
            <w:fldChar w:fldCharType="separate"/>
          </w:r>
          <w:r w:rsidR="0047738F" w:rsidRPr="0047738F">
            <w:rPr>
              <w:noProof/>
              <w:szCs w:val="24"/>
              <w:lang w:val="en-US" w:eastAsia="en-US"/>
            </w:rPr>
            <w:t>[4]</w:t>
          </w:r>
          <w:ins w:id="1415" w:author="Dana de Jong" w:date="2018-07-28T17:12:00Z">
            <w:r>
              <w:rPr>
                <w:szCs w:val="24"/>
                <w:lang w:val="en-US" w:eastAsia="en-US"/>
              </w:rPr>
              <w:fldChar w:fldCharType="end"/>
            </w:r>
          </w:ins>
          <w:customXmlInsRangeStart w:id="1416" w:author="Dana de Jong" w:date="2018-07-28T17:12:00Z"/>
        </w:sdtContent>
      </w:sdt>
      <w:customXmlInsRangeEnd w:id="1416"/>
    </w:p>
    <w:p w14:paraId="1FF89758" w14:textId="77777777" w:rsidR="004A2548" w:rsidRPr="004A2548" w:rsidRDefault="004A2548">
      <w:pPr>
        <w:spacing w:line="276" w:lineRule="auto"/>
        <w:rPr>
          <w:ins w:id="1417" w:author="Dana de Jong" w:date="2018-07-25T17:15:00Z"/>
          <w:szCs w:val="24"/>
          <w:lang w:val="en-US" w:eastAsia="en-US"/>
        </w:rPr>
        <w:pPrChange w:id="1418" w:author="Dana de Jong" w:date="2018-07-28T12:21:00Z">
          <w:pPr>
            <w:contextualSpacing w:val="0"/>
          </w:pPr>
        </w:pPrChange>
      </w:pPr>
    </w:p>
    <w:p w14:paraId="1ED2C989" w14:textId="6C1256E2" w:rsidR="004A2548" w:rsidRPr="004A2548" w:rsidRDefault="004A2548">
      <w:pPr>
        <w:rPr>
          <w:ins w:id="1419" w:author="Dana de Jong" w:date="2018-07-25T17:15:00Z"/>
          <w:szCs w:val="24"/>
          <w:lang w:val="en-US" w:eastAsia="en-US"/>
        </w:rPr>
        <w:pPrChange w:id="1420" w:author="Dana de Jong" w:date="2018-07-28T12:21:00Z">
          <w:pPr>
            <w:ind w:firstLine="360"/>
            <w:contextualSpacing w:val="0"/>
            <w:jc w:val="both"/>
          </w:pPr>
        </w:pPrChange>
      </w:pPr>
      <w:ins w:id="1421" w:author="Dana de Jong" w:date="2018-07-25T17:15:00Z">
        <w:r w:rsidRPr="004A2548">
          <w:rPr>
            <w:lang w:val="en-US" w:eastAsia="en-US"/>
          </w:rPr>
          <w:t xml:space="preserve">These </w:t>
        </w:r>
      </w:ins>
      <w:ins w:id="1422" w:author="Dana de Jong" w:date="2018-07-28T17:12:00Z">
        <w:r w:rsidR="00B15DC3">
          <w:rPr>
            <w:lang w:val="en-US" w:eastAsia="en-US"/>
          </w:rPr>
          <w:t>three</w:t>
        </w:r>
      </w:ins>
      <w:ins w:id="1423" w:author="Dana de Jong" w:date="2018-07-25T17:15:00Z">
        <w:r w:rsidRPr="004A2548">
          <w:rPr>
            <w:lang w:val="en-US" w:eastAsia="en-US"/>
          </w:rPr>
          <w:t xml:space="preserve"> </w:t>
        </w:r>
      </w:ins>
      <w:ins w:id="1424" w:author="Dana de Jong" w:date="2018-07-28T17:12:00Z">
        <w:r w:rsidR="00B15DC3">
          <w:rPr>
            <w:lang w:val="en-US" w:eastAsia="en-US"/>
          </w:rPr>
          <w:t>alternatives</w:t>
        </w:r>
      </w:ins>
      <w:ins w:id="1425" w:author="Dana de Jong" w:date="2018-07-25T17:15:00Z">
        <w:r w:rsidRPr="004A2548">
          <w:rPr>
            <w:lang w:val="en-US" w:eastAsia="en-US"/>
          </w:rPr>
          <w:t xml:space="preserve"> have been compared against each other with respect to cost and other characteristics in </w:t>
        </w:r>
      </w:ins>
      <w:ins w:id="1426" w:author="Dana de Jong" w:date="2018-07-28T17:42:00Z">
        <w:r w:rsidR="00DA0AEE">
          <w:rPr>
            <w:lang w:val="en-US" w:eastAsia="en-US"/>
          </w:rPr>
          <w:fldChar w:fldCharType="begin"/>
        </w:r>
        <w:r w:rsidR="00DA0AEE">
          <w:rPr>
            <w:lang w:val="en-US" w:eastAsia="en-US"/>
          </w:rPr>
          <w:instrText xml:space="preserve"> REF _Ref520563099 \h </w:instrText>
        </w:r>
      </w:ins>
      <w:r w:rsidR="00DA0AEE">
        <w:rPr>
          <w:lang w:val="en-US" w:eastAsia="en-US"/>
        </w:rPr>
      </w:r>
      <w:r w:rsidR="00DA0AEE">
        <w:rPr>
          <w:lang w:val="en-US" w:eastAsia="en-US"/>
        </w:rPr>
        <w:fldChar w:fldCharType="separate"/>
      </w:r>
      <w:ins w:id="1427" w:author="Dana de Jong" w:date="2018-08-01T13:26:00Z">
        <w:r w:rsidR="00E723E8">
          <w:t xml:space="preserve">Table </w:t>
        </w:r>
        <w:r w:rsidR="00E723E8">
          <w:rPr>
            <w:noProof/>
          </w:rPr>
          <w:t>1</w:t>
        </w:r>
      </w:ins>
      <w:ins w:id="1428" w:author="Dana de Jong" w:date="2018-07-28T17:42:00Z">
        <w:r w:rsidR="00DA0AEE">
          <w:rPr>
            <w:lang w:val="en-US" w:eastAsia="en-US"/>
          </w:rPr>
          <w:fldChar w:fldCharType="end"/>
        </w:r>
      </w:ins>
      <w:ins w:id="1429" w:author="Dana de Jong" w:date="2018-07-28T17:43:00Z">
        <w:r w:rsidR="00DA0AEE">
          <w:rPr>
            <w:lang w:val="en-US" w:eastAsia="en-US"/>
          </w:rPr>
          <w:t>:</w:t>
        </w:r>
      </w:ins>
    </w:p>
    <w:p w14:paraId="178A59F3" w14:textId="77777777" w:rsidR="004A2548" w:rsidRPr="004A2548" w:rsidRDefault="004A2548">
      <w:pPr>
        <w:rPr>
          <w:ins w:id="1430" w:author="Dana de Jong" w:date="2018-07-25T17:15:00Z"/>
          <w:rFonts w:eastAsia="Times New Roman" w:cs="Times New Roman"/>
          <w:szCs w:val="24"/>
          <w:lang w:val="en-US" w:eastAsia="en-US"/>
        </w:rPr>
        <w:pPrChange w:id="1431" w:author="Dalton B" w:date="2018-07-28T21:05:00Z">
          <w:pPr>
            <w:spacing w:after="240"/>
            <w:contextualSpacing w:val="0"/>
          </w:pPr>
        </w:pPrChange>
      </w:pPr>
      <w:ins w:id="1432" w:author="Dana de Jong" w:date="2018-07-25T17:15:00Z">
        <w:r w:rsidRPr="004A2548">
          <w:rPr>
            <w:rFonts w:eastAsia="Times New Roman" w:cs="Times New Roman"/>
            <w:szCs w:val="24"/>
            <w:lang w:val="en-US" w:eastAsia="en-US"/>
          </w:rPr>
          <w:br/>
        </w:r>
      </w:ins>
    </w:p>
    <w:p w14:paraId="41A51CF3" w14:textId="4F290489" w:rsidR="000F6E1B" w:rsidRDefault="000F6E1B">
      <w:pPr>
        <w:pStyle w:val="Caption"/>
        <w:rPr>
          <w:ins w:id="1433" w:author="Dana de Jong" w:date="2018-07-27T22:49:00Z"/>
        </w:rPr>
        <w:pPrChange w:id="1434" w:author="Dana de Jong" w:date="2018-07-27T23:10:00Z">
          <w:pPr/>
        </w:pPrChange>
      </w:pPr>
      <w:bookmarkStart w:id="1435" w:name="_Ref520563081"/>
      <w:bookmarkStart w:id="1436" w:name="_Ref520563099"/>
      <w:bookmarkStart w:id="1437" w:name="_Toc520564525"/>
      <w:bookmarkStart w:id="1438" w:name="_Toc520567460"/>
      <w:bookmarkStart w:id="1439" w:name="_Toc520568163"/>
      <w:bookmarkStart w:id="1440" w:name="_Toc520568801"/>
      <w:bookmarkStart w:id="1441" w:name="_Toc520570283"/>
      <w:bookmarkStart w:id="1442" w:name="_Toc520570521"/>
      <w:bookmarkStart w:id="1443" w:name="_Toc520571429"/>
      <w:bookmarkStart w:id="1444" w:name="_Toc520572209"/>
      <w:bookmarkStart w:id="1445" w:name="_Toc520572878"/>
      <w:bookmarkStart w:id="1446" w:name="_Toc520573042"/>
      <w:bookmarkStart w:id="1447" w:name="_Toc520574730"/>
      <w:bookmarkStart w:id="1448" w:name="_Toc520655877"/>
      <w:bookmarkStart w:id="1449" w:name="_Toc520659502"/>
      <w:bookmarkStart w:id="1450" w:name="_Toc520838796"/>
      <w:bookmarkStart w:id="1451" w:name="_Toc520881930"/>
      <w:bookmarkStart w:id="1452" w:name="_Toc520892468"/>
      <w:commentRangeStart w:id="1453"/>
      <w:ins w:id="1454" w:author="Dana de Jong" w:date="2018-07-27T22:49:00Z">
        <w:r>
          <w:t xml:space="preserve">Table </w:t>
        </w:r>
        <w:r>
          <w:fldChar w:fldCharType="begin"/>
        </w:r>
        <w:r>
          <w:instrText xml:space="preserve"> SEQ Table \* ARABIC </w:instrText>
        </w:r>
      </w:ins>
      <w:r>
        <w:fldChar w:fldCharType="separate"/>
      </w:r>
      <w:ins w:id="1455" w:author="Dana de Jong" w:date="2018-08-01T13:26:00Z">
        <w:r w:rsidR="002E4771">
          <w:rPr>
            <w:noProof/>
          </w:rPr>
          <w:t>1</w:t>
        </w:r>
      </w:ins>
      <w:ins w:id="1456" w:author="Dana de Jong" w:date="2018-07-27T22:49:00Z">
        <w:r>
          <w:fldChar w:fldCharType="end"/>
        </w:r>
        <w:bookmarkEnd w:id="1435"/>
        <w:bookmarkEnd w:id="1436"/>
        <w:r>
          <w:t>. Motor controller comparison</w:t>
        </w:r>
      </w:ins>
      <w:commentRangeEnd w:id="1453"/>
      <w:ins w:id="1457" w:author="Dana de Jong" w:date="2018-07-28T01:35:00Z">
        <w:r w:rsidR="00303BC2">
          <w:rPr>
            <w:rStyle w:val="CommentReference"/>
            <w:i w:val="0"/>
            <w:iCs w:val="0"/>
            <w:color w:val="auto"/>
          </w:rPr>
          <w:commentReference w:id="1453"/>
        </w:r>
      </w:ins>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p>
    <w:tbl>
      <w:tblPr>
        <w:tblW w:w="0" w:type="auto"/>
        <w:tblCellMar>
          <w:top w:w="15" w:type="dxa"/>
          <w:left w:w="15" w:type="dxa"/>
          <w:bottom w:w="15" w:type="dxa"/>
          <w:right w:w="15" w:type="dxa"/>
        </w:tblCellMar>
        <w:tblLook w:val="04A0" w:firstRow="1" w:lastRow="0" w:firstColumn="1" w:lastColumn="0" w:noHBand="0" w:noVBand="1"/>
        <w:tblPrChange w:id="1458" w:author="Dana de Jong" w:date="2018-07-29T19:15:00Z">
          <w:tblPr>
            <w:tblW w:w="0" w:type="auto"/>
            <w:tblCellMar>
              <w:top w:w="15" w:type="dxa"/>
              <w:left w:w="15" w:type="dxa"/>
              <w:bottom w:w="15" w:type="dxa"/>
              <w:right w:w="15" w:type="dxa"/>
            </w:tblCellMar>
            <w:tblLook w:val="04A0" w:firstRow="1" w:lastRow="0" w:firstColumn="1" w:lastColumn="0" w:noHBand="0" w:noVBand="1"/>
          </w:tblPr>
        </w:tblPrChange>
      </w:tblPr>
      <w:tblGrid>
        <w:gridCol w:w="2780"/>
        <w:gridCol w:w="2250"/>
        <w:gridCol w:w="2250"/>
        <w:gridCol w:w="2060"/>
        <w:tblGridChange w:id="1459">
          <w:tblGrid>
            <w:gridCol w:w="2226"/>
            <w:gridCol w:w="554"/>
            <w:gridCol w:w="1023"/>
            <w:gridCol w:w="638"/>
            <w:gridCol w:w="589"/>
            <w:gridCol w:w="1683"/>
            <w:gridCol w:w="534"/>
            <w:gridCol w:w="33"/>
            <w:gridCol w:w="1073"/>
            <w:gridCol w:w="987"/>
          </w:tblGrid>
        </w:tblGridChange>
      </w:tblGrid>
      <w:tr w:rsidR="004A2548" w:rsidRPr="004A2548" w14:paraId="4A0EF360" w14:textId="77777777" w:rsidTr="00681AB2">
        <w:trPr>
          <w:trHeight w:val="789"/>
          <w:ins w:id="1460" w:author="Dana de Jong" w:date="2018-07-25T17:15:00Z"/>
          <w:trPrChange w:id="1461" w:author="Dana de Jong" w:date="2018-07-29T19:15:00Z">
            <w:trPr>
              <w:trHeight w:val="920"/>
            </w:trPr>
          </w:trPrChange>
        </w:trPr>
        <w:tc>
          <w:tcPr>
            <w:tcW w:w="278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Change w:id="1462"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tcPrChange>
          </w:tcPr>
          <w:p w14:paraId="4D2861D6" w14:textId="77777777" w:rsidR="004A2548" w:rsidRPr="00FF0A47" w:rsidRDefault="004A2548">
            <w:pPr>
              <w:pStyle w:val="NoSpacing"/>
              <w:rPr>
                <w:ins w:id="1463" w:author="Dana de Jong" w:date="2018-07-25T17:15:00Z"/>
                <w:b/>
                <w:szCs w:val="24"/>
                <w:lang w:val="en-US" w:eastAsia="en-US"/>
                <w:rPrChange w:id="1464" w:author="Dana de Jong" w:date="2018-07-28T12:21:00Z">
                  <w:rPr>
                    <w:ins w:id="1465" w:author="Dana de Jong" w:date="2018-07-25T17:15:00Z"/>
                    <w:rFonts w:eastAsia="Times New Roman" w:cs="Times New Roman"/>
                    <w:szCs w:val="24"/>
                    <w:lang w:val="en-US" w:eastAsia="en-US"/>
                  </w:rPr>
                </w:rPrChange>
              </w:rPr>
              <w:pPrChange w:id="1466" w:author="Dana de Jong" w:date="2018-07-28T12:21:00Z">
                <w:pPr>
                  <w:contextualSpacing w:val="0"/>
                  <w:jc w:val="both"/>
                </w:pPr>
              </w:pPrChange>
            </w:pPr>
            <w:ins w:id="1467" w:author="Dana de Jong" w:date="2018-07-25T17:15:00Z">
              <w:r w:rsidRPr="00D7584A">
                <w:rPr>
                  <w:b/>
                  <w:sz w:val="22"/>
                  <w:lang w:val="en-US" w:eastAsia="en-US"/>
                  <w:rPrChange w:id="1468" w:author="Dana de Jong" w:date="2018-07-28T12:21:00Z">
                    <w:rPr>
                      <w:rFonts w:eastAsia="Times New Roman" w:cs="Times New Roman"/>
                      <w:b/>
                      <w:bCs/>
                      <w:color w:val="000000"/>
                      <w:sz w:val="28"/>
                      <w:szCs w:val="28"/>
                      <w:lang w:val="en-US" w:eastAsia="en-US"/>
                    </w:rPr>
                  </w:rPrChange>
                </w:rPr>
                <w:t>Characteristics*</w:t>
              </w:r>
            </w:ins>
          </w:p>
        </w:tc>
        <w:tc>
          <w:tcPr>
            <w:tcW w:w="225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Change w:id="1469"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tcPrChange>
          </w:tcPr>
          <w:p w14:paraId="213E2A62" w14:textId="1D064AEB" w:rsidR="004A2548" w:rsidRPr="00FF0A47" w:rsidRDefault="004A2548">
            <w:pPr>
              <w:pStyle w:val="NoSpacing"/>
              <w:rPr>
                <w:ins w:id="1470" w:author="Dana de Jong" w:date="2018-07-25T17:15:00Z"/>
                <w:b/>
                <w:szCs w:val="24"/>
                <w:lang w:val="en-US" w:eastAsia="en-US"/>
                <w:rPrChange w:id="1471" w:author="Dana de Jong" w:date="2018-07-28T12:21:00Z">
                  <w:rPr>
                    <w:ins w:id="1472" w:author="Dana de Jong" w:date="2018-07-25T17:15:00Z"/>
                    <w:rFonts w:eastAsia="Times New Roman" w:cs="Times New Roman"/>
                    <w:szCs w:val="24"/>
                    <w:lang w:val="en-US" w:eastAsia="en-US"/>
                  </w:rPr>
                </w:rPrChange>
              </w:rPr>
              <w:pPrChange w:id="1473" w:author="Dana de Jong" w:date="2018-07-28T12:21:00Z">
                <w:pPr>
                  <w:contextualSpacing w:val="0"/>
                  <w:jc w:val="both"/>
                </w:pPr>
              </w:pPrChange>
            </w:pPr>
            <w:ins w:id="1474" w:author="Dana de Jong" w:date="2018-07-25T17:15:00Z">
              <w:r w:rsidRPr="00D7584A">
                <w:rPr>
                  <w:b/>
                  <w:sz w:val="22"/>
                  <w:lang w:val="en-US" w:eastAsia="en-US"/>
                  <w:rPrChange w:id="1475" w:author="Dana de Jong" w:date="2018-07-28T12:21:00Z">
                    <w:rPr>
                      <w:rFonts w:eastAsia="Times New Roman" w:cs="Times New Roman"/>
                      <w:b/>
                      <w:bCs/>
                      <w:color w:val="000000"/>
                      <w:sz w:val="28"/>
                      <w:szCs w:val="28"/>
                      <w:lang w:val="en-US" w:eastAsia="en-US"/>
                    </w:rPr>
                  </w:rPrChange>
                </w:rPr>
                <w:t>Robo</w:t>
              </w:r>
              <w:r w:rsidRPr="00FF0A47">
                <w:rPr>
                  <w:b/>
                  <w:lang w:val="en-US" w:eastAsia="en-US"/>
                  <w:rPrChange w:id="1476" w:author="Dana de Jong" w:date="2018-07-29T11:10:00Z">
                    <w:rPr>
                      <w:lang w:val="en-US" w:eastAsia="en-US"/>
                    </w:rPr>
                  </w:rPrChange>
                </w:rPr>
                <w:t xml:space="preserve">Claw 2x15A Motor Controller </w:t>
              </w:r>
            </w:ins>
            <w:customXmlInsRangeStart w:id="1477" w:author="Dana de Jong" w:date="2018-07-28T00:46:00Z"/>
            <w:sdt>
              <w:sdtPr>
                <w:rPr>
                  <w:b/>
                  <w:lang w:val="en-US" w:eastAsia="en-US"/>
                </w:rPr>
                <w:id w:val="488754258"/>
                <w:citation/>
              </w:sdtPr>
              <w:sdtEndPr/>
              <w:sdtContent>
                <w:customXmlInsRangeEnd w:id="1477"/>
                <w:ins w:id="1478" w:author="Dana de Jong" w:date="2018-07-28T00:46:00Z">
                  <w:r w:rsidR="00916868" w:rsidRPr="00FF0A47">
                    <w:rPr>
                      <w:b/>
                      <w:lang w:val="en-US" w:eastAsia="en-US"/>
                      <w:rPrChange w:id="1479" w:author="Dana de Jong" w:date="2018-07-29T11:10:00Z">
                        <w:rPr>
                          <w:lang w:val="en-US" w:eastAsia="en-US"/>
                        </w:rPr>
                      </w:rPrChange>
                    </w:rPr>
                    <w:fldChar w:fldCharType="begin"/>
                  </w:r>
                  <w:r w:rsidR="00916868" w:rsidRPr="00FF0A47">
                    <w:rPr>
                      <w:b/>
                      <w:lang w:val="en-US" w:eastAsia="en-US"/>
                      <w:rPrChange w:id="1480" w:author="Dana de Jong" w:date="2018-07-29T11:10:00Z">
                        <w:rPr>
                          <w:lang w:val="en-US" w:eastAsia="en-US"/>
                        </w:rPr>
                      </w:rPrChange>
                    </w:rPr>
                    <w:instrText xml:space="preserve"> CITATION Pol18 \l 1033 </w:instrText>
                  </w:r>
                </w:ins>
                <w:r w:rsidR="00916868" w:rsidRPr="00FF0A47">
                  <w:rPr>
                    <w:b/>
                    <w:lang w:val="en-US" w:eastAsia="en-US"/>
                    <w:rPrChange w:id="1481" w:author="Dana de Jong" w:date="2018-07-29T11:10:00Z">
                      <w:rPr>
                        <w:lang w:val="en-US" w:eastAsia="en-US"/>
                      </w:rPr>
                    </w:rPrChange>
                  </w:rPr>
                  <w:fldChar w:fldCharType="separate"/>
                </w:r>
                <w:r w:rsidR="0047738F" w:rsidRPr="0047738F">
                  <w:rPr>
                    <w:noProof/>
                    <w:lang w:val="en-US" w:eastAsia="en-US"/>
                  </w:rPr>
                  <w:t>[2]</w:t>
                </w:r>
                <w:ins w:id="1482" w:author="Dana de Jong" w:date="2018-07-28T00:46:00Z">
                  <w:r w:rsidR="00916868" w:rsidRPr="00FF0A47">
                    <w:rPr>
                      <w:b/>
                      <w:lang w:val="en-US" w:eastAsia="en-US"/>
                      <w:rPrChange w:id="1483" w:author="Dana de Jong" w:date="2018-07-29T11:10:00Z">
                        <w:rPr>
                          <w:lang w:val="en-US" w:eastAsia="en-US"/>
                        </w:rPr>
                      </w:rPrChange>
                    </w:rPr>
                    <w:fldChar w:fldCharType="end"/>
                  </w:r>
                </w:ins>
                <w:customXmlInsRangeStart w:id="1484" w:author="Dana de Jong" w:date="2018-07-28T00:46:00Z"/>
              </w:sdtContent>
            </w:sdt>
            <w:customXmlInsRangeEnd w:id="1484"/>
          </w:p>
        </w:tc>
        <w:tc>
          <w:tcPr>
            <w:tcW w:w="225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Change w:id="1485"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tcPrChange>
          </w:tcPr>
          <w:p w14:paraId="68ECAAB2" w14:textId="0B026FCB" w:rsidR="004A2548" w:rsidRPr="00FF0A47" w:rsidRDefault="004A2548">
            <w:pPr>
              <w:pStyle w:val="NoSpacing"/>
              <w:rPr>
                <w:ins w:id="1486" w:author="Dana de Jong" w:date="2018-07-25T17:15:00Z"/>
                <w:b/>
                <w:szCs w:val="24"/>
                <w:lang w:val="en-US" w:eastAsia="en-US"/>
                <w:rPrChange w:id="1487" w:author="Dana de Jong" w:date="2018-07-28T12:21:00Z">
                  <w:rPr>
                    <w:ins w:id="1488" w:author="Dana de Jong" w:date="2018-07-25T17:15:00Z"/>
                    <w:rFonts w:eastAsia="Times New Roman" w:cs="Times New Roman"/>
                    <w:szCs w:val="24"/>
                    <w:lang w:val="en-US" w:eastAsia="en-US"/>
                  </w:rPr>
                </w:rPrChange>
              </w:rPr>
              <w:pPrChange w:id="1489" w:author="Dana de Jong" w:date="2018-07-28T12:21:00Z">
                <w:pPr>
                  <w:contextualSpacing w:val="0"/>
                  <w:jc w:val="both"/>
                </w:pPr>
              </w:pPrChange>
            </w:pPr>
            <w:ins w:id="1490" w:author="Dana de Jong" w:date="2018-07-25T17:15:00Z">
              <w:r w:rsidRPr="00D7584A">
                <w:rPr>
                  <w:b/>
                  <w:sz w:val="22"/>
                  <w:lang w:val="en-US" w:eastAsia="en-US"/>
                  <w:rPrChange w:id="1491" w:author="Dana de Jong" w:date="2018-07-28T12:21:00Z">
                    <w:rPr>
                      <w:rFonts w:eastAsia="Times New Roman" w:cs="Times New Roman"/>
                      <w:b/>
                      <w:bCs/>
                      <w:color w:val="000000"/>
                      <w:sz w:val="28"/>
                      <w:szCs w:val="28"/>
                      <w:lang w:val="en-US" w:eastAsia="en-US"/>
                    </w:rPr>
                  </w:rPrChange>
                </w:rPr>
                <w:t xml:space="preserve">Jrk G2 18v19 USB Motor Controller with Feedback </w:t>
              </w:r>
            </w:ins>
            <w:customXmlInsRangeStart w:id="1492" w:author="Dana de Jong" w:date="2018-07-28T00:52:00Z"/>
            <w:sdt>
              <w:sdtPr>
                <w:rPr>
                  <w:b/>
                  <w:lang w:val="en-US" w:eastAsia="en-US"/>
                </w:rPr>
                <w:id w:val="1391385050"/>
                <w:citation/>
              </w:sdtPr>
              <w:sdtEndPr/>
              <w:sdtContent>
                <w:customXmlInsRangeEnd w:id="1492"/>
                <w:ins w:id="1493" w:author="Dana de Jong" w:date="2018-07-28T00:52:00Z">
                  <w:r w:rsidR="008160AE" w:rsidRPr="00FF0A47">
                    <w:rPr>
                      <w:b/>
                      <w:lang w:val="en-US" w:eastAsia="en-US"/>
                      <w:rPrChange w:id="1494" w:author="Dana de Jong" w:date="2018-07-29T11:10:00Z">
                        <w:rPr>
                          <w:lang w:val="en-US" w:eastAsia="en-US"/>
                        </w:rPr>
                      </w:rPrChange>
                    </w:rPr>
                    <w:fldChar w:fldCharType="begin"/>
                  </w:r>
                  <w:r w:rsidR="008160AE" w:rsidRPr="00FF0A47">
                    <w:rPr>
                      <w:b/>
                      <w:lang w:val="en-US" w:eastAsia="en-US"/>
                      <w:rPrChange w:id="1495" w:author="Dana de Jong" w:date="2018-07-29T11:10:00Z">
                        <w:rPr>
                          <w:lang w:val="en-US" w:eastAsia="en-US"/>
                        </w:rPr>
                      </w:rPrChange>
                    </w:rPr>
                    <w:instrText xml:space="preserve"> CITATION Pol181 \l 1033 </w:instrText>
                  </w:r>
                </w:ins>
                <w:r w:rsidR="008160AE" w:rsidRPr="00FF0A47">
                  <w:rPr>
                    <w:b/>
                    <w:lang w:val="en-US" w:eastAsia="en-US"/>
                    <w:rPrChange w:id="1496" w:author="Dana de Jong" w:date="2018-07-29T11:10:00Z">
                      <w:rPr>
                        <w:lang w:val="en-US" w:eastAsia="en-US"/>
                      </w:rPr>
                    </w:rPrChange>
                  </w:rPr>
                  <w:fldChar w:fldCharType="separate"/>
                </w:r>
                <w:r w:rsidR="0047738F" w:rsidRPr="0047738F">
                  <w:rPr>
                    <w:noProof/>
                    <w:lang w:val="en-US" w:eastAsia="en-US"/>
                  </w:rPr>
                  <w:t>[3]</w:t>
                </w:r>
                <w:ins w:id="1497" w:author="Dana de Jong" w:date="2018-07-28T00:52:00Z">
                  <w:r w:rsidR="008160AE" w:rsidRPr="00FF0A47">
                    <w:rPr>
                      <w:b/>
                      <w:lang w:val="en-US" w:eastAsia="en-US"/>
                      <w:rPrChange w:id="1498" w:author="Dana de Jong" w:date="2018-07-29T11:10:00Z">
                        <w:rPr>
                          <w:lang w:val="en-US" w:eastAsia="en-US"/>
                        </w:rPr>
                      </w:rPrChange>
                    </w:rPr>
                    <w:fldChar w:fldCharType="end"/>
                  </w:r>
                </w:ins>
                <w:customXmlInsRangeStart w:id="1499" w:author="Dana de Jong" w:date="2018-07-28T00:52:00Z"/>
              </w:sdtContent>
            </w:sdt>
            <w:customXmlInsRangeEnd w:id="1499"/>
          </w:p>
        </w:tc>
        <w:tc>
          <w:tcPr>
            <w:tcW w:w="2060"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Change w:id="1500" w:author="Dana de Jong" w:date="2018-07-29T19:15:00Z">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tcPrChange>
          </w:tcPr>
          <w:p w14:paraId="5A5D583D" w14:textId="1B969DE3" w:rsidR="004A2548" w:rsidRPr="00FF0A47" w:rsidRDefault="0028236B">
            <w:pPr>
              <w:pStyle w:val="NoSpacing"/>
              <w:rPr>
                <w:ins w:id="1501" w:author="Dana de Jong" w:date="2018-07-25T17:15:00Z"/>
                <w:b/>
                <w:lang w:val="en-US" w:eastAsia="en-US"/>
                <w:rPrChange w:id="1502" w:author="Dana de Jong" w:date="2018-07-28T12:21:00Z">
                  <w:rPr>
                    <w:ins w:id="1503" w:author="Dana de Jong" w:date="2018-07-25T17:15:00Z"/>
                    <w:rFonts w:eastAsia="Times New Roman" w:cs="Times New Roman"/>
                    <w:szCs w:val="24"/>
                    <w:lang w:val="en-US" w:eastAsia="en-US"/>
                  </w:rPr>
                </w:rPrChange>
              </w:rPr>
              <w:pPrChange w:id="1504" w:author="Dana de Jong" w:date="2018-07-28T12:21:00Z">
                <w:pPr>
                  <w:contextualSpacing w:val="0"/>
                  <w:jc w:val="both"/>
                </w:pPr>
              </w:pPrChange>
            </w:pPr>
            <w:ins w:id="1505" w:author="Dana de Jong" w:date="2018-07-28T17:27:00Z">
              <w:r w:rsidRPr="00FF0A47">
                <w:rPr>
                  <w:b/>
                  <w:lang w:val="en-US" w:eastAsia="en-US"/>
                  <w:rPrChange w:id="1506" w:author="Dana de Jong" w:date="2018-07-29T11:10:00Z">
                    <w:rPr>
                      <w:lang w:val="en-US" w:eastAsia="en-US"/>
                    </w:rPr>
                  </w:rPrChange>
                </w:rPr>
                <w:t xml:space="preserve">DC Motor Phidget </w:t>
              </w:r>
            </w:ins>
            <w:customXmlInsRangeStart w:id="1507" w:author="Dana de Jong" w:date="2018-07-28T17:27:00Z"/>
            <w:sdt>
              <w:sdtPr>
                <w:rPr>
                  <w:b/>
                  <w:lang w:val="en-US" w:eastAsia="en-US"/>
                </w:rPr>
                <w:id w:val="-861661725"/>
                <w:citation/>
              </w:sdtPr>
              <w:sdtEndPr/>
              <w:sdtContent>
                <w:customXmlInsRangeEnd w:id="1507"/>
                <w:ins w:id="1508" w:author="Dana de Jong" w:date="2018-07-28T17:27:00Z">
                  <w:r w:rsidRPr="00FF0A47">
                    <w:rPr>
                      <w:b/>
                      <w:lang w:val="en-US" w:eastAsia="en-US"/>
                      <w:rPrChange w:id="1509" w:author="Dana de Jong" w:date="2018-07-29T11:10:00Z">
                        <w:rPr>
                          <w:lang w:val="en-US" w:eastAsia="en-US"/>
                        </w:rPr>
                      </w:rPrChange>
                    </w:rPr>
                    <w:fldChar w:fldCharType="begin"/>
                  </w:r>
                  <w:r w:rsidRPr="00FF0A47">
                    <w:rPr>
                      <w:b/>
                      <w:lang w:val="en-US" w:eastAsia="en-US"/>
                      <w:rPrChange w:id="1510" w:author="Dana de Jong" w:date="2018-07-29T11:10:00Z">
                        <w:rPr>
                          <w:lang w:val="en-US" w:eastAsia="en-US"/>
                        </w:rPr>
                      </w:rPrChange>
                    </w:rPr>
                    <w:instrText xml:space="preserve"> CITATION Phi16 \l 1033 </w:instrText>
                  </w:r>
                </w:ins>
                <w:r w:rsidRPr="00FF0A47">
                  <w:rPr>
                    <w:b/>
                    <w:lang w:val="en-US" w:eastAsia="en-US"/>
                    <w:rPrChange w:id="1511" w:author="Dana de Jong" w:date="2018-07-29T11:10:00Z">
                      <w:rPr>
                        <w:lang w:val="en-US" w:eastAsia="en-US"/>
                      </w:rPr>
                    </w:rPrChange>
                  </w:rPr>
                  <w:fldChar w:fldCharType="separate"/>
                </w:r>
                <w:r w:rsidR="0047738F" w:rsidRPr="0047738F">
                  <w:rPr>
                    <w:noProof/>
                    <w:lang w:val="en-US" w:eastAsia="en-US"/>
                  </w:rPr>
                  <w:t>[4]</w:t>
                </w:r>
                <w:ins w:id="1512" w:author="Dana de Jong" w:date="2018-07-28T17:27:00Z">
                  <w:r w:rsidRPr="00FF0A47">
                    <w:rPr>
                      <w:b/>
                      <w:lang w:val="en-US" w:eastAsia="en-US"/>
                      <w:rPrChange w:id="1513" w:author="Dana de Jong" w:date="2018-07-29T11:10:00Z">
                        <w:rPr>
                          <w:lang w:val="en-US" w:eastAsia="en-US"/>
                        </w:rPr>
                      </w:rPrChange>
                    </w:rPr>
                    <w:fldChar w:fldCharType="end"/>
                  </w:r>
                </w:ins>
                <w:customXmlInsRangeStart w:id="1514" w:author="Dana de Jong" w:date="2018-07-28T17:27:00Z"/>
              </w:sdtContent>
            </w:sdt>
            <w:customXmlInsRangeEnd w:id="1514"/>
          </w:p>
        </w:tc>
      </w:tr>
      <w:tr w:rsidR="004A2548" w:rsidRPr="004A2548" w14:paraId="37E56D27" w14:textId="77777777" w:rsidTr="00DB1BE9">
        <w:trPr>
          <w:ins w:id="1515" w:author="Dana de Jong" w:date="2018-07-25T17:15:00Z"/>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16"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A9B9433" w14:textId="77777777" w:rsidR="004A2548" w:rsidRPr="00D7584A" w:rsidRDefault="004A2548">
            <w:pPr>
              <w:pStyle w:val="NoSpacing"/>
              <w:rPr>
                <w:ins w:id="1517" w:author="Dana de Jong" w:date="2018-07-25T17:15:00Z"/>
                <w:i/>
                <w:szCs w:val="24"/>
                <w:lang w:val="en-US" w:eastAsia="en-US"/>
                <w:rPrChange w:id="1518" w:author="Dana de Jong" w:date="2018-07-29T11:10:00Z">
                  <w:rPr>
                    <w:ins w:id="1519" w:author="Dana de Jong" w:date="2018-07-25T17:15:00Z"/>
                    <w:szCs w:val="24"/>
                    <w:lang w:val="en-US" w:eastAsia="en-US"/>
                  </w:rPr>
                </w:rPrChange>
              </w:rPr>
              <w:pPrChange w:id="1520" w:author="Dana de Jong" w:date="2018-07-28T12:21:00Z">
                <w:pPr>
                  <w:contextualSpacing w:val="0"/>
                </w:pPr>
              </w:pPrChange>
            </w:pPr>
            <w:ins w:id="1521" w:author="Dana de Jong" w:date="2018-07-25T17:15:00Z">
              <w:r w:rsidRPr="00D7584A">
                <w:rPr>
                  <w:i/>
                  <w:lang w:val="en-US" w:eastAsia="en-US"/>
                  <w:rPrChange w:id="1522" w:author="Dana de Jong" w:date="2018-07-29T11:10:00Z">
                    <w:rPr>
                      <w:lang w:val="en-US" w:eastAsia="en-US"/>
                    </w:rPr>
                  </w:rPrChange>
                </w:rPr>
                <w:t>Motor channels</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23"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7D9138B2" w14:textId="77777777" w:rsidR="004A2548" w:rsidRPr="004A2548" w:rsidRDefault="004A2548">
            <w:pPr>
              <w:pStyle w:val="NoSpacing"/>
              <w:rPr>
                <w:ins w:id="1524" w:author="Dana de Jong" w:date="2018-07-25T17:15:00Z"/>
                <w:szCs w:val="24"/>
                <w:lang w:val="en-US" w:eastAsia="en-US"/>
              </w:rPr>
              <w:pPrChange w:id="1525" w:author="Dana de Jong" w:date="2018-07-28T12:21:00Z">
                <w:pPr>
                  <w:contextualSpacing w:val="0"/>
                  <w:jc w:val="center"/>
                </w:pPr>
              </w:pPrChange>
            </w:pPr>
            <w:ins w:id="1526" w:author="Dana de Jong" w:date="2018-07-25T17:15:00Z">
              <w:r w:rsidRPr="004A2548">
                <w:rPr>
                  <w:lang w:val="en-US" w:eastAsia="en-US"/>
                </w:rPr>
                <w:t>2</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27"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47391281" w14:textId="77777777" w:rsidR="004A2548" w:rsidRPr="004A2548" w:rsidRDefault="004A2548">
            <w:pPr>
              <w:pStyle w:val="NoSpacing"/>
              <w:rPr>
                <w:ins w:id="1528" w:author="Dana de Jong" w:date="2018-07-25T17:15:00Z"/>
                <w:szCs w:val="24"/>
                <w:lang w:val="en-US" w:eastAsia="en-US"/>
              </w:rPr>
              <w:pPrChange w:id="1529" w:author="Dana de Jong" w:date="2018-07-28T12:21:00Z">
                <w:pPr>
                  <w:contextualSpacing w:val="0"/>
                  <w:jc w:val="center"/>
                </w:pPr>
              </w:pPrChange>
            </w:pPr>
            <w:ins w:id="1530" w:author="Dana de Jong" w:date="2018-07-25T17:15:00Z">
              <w:r w:rsidRPr="004A2548">
                <w:rPr>
                  <w:lang w:val="en-US" w:eastAsia="en-US"/>
                </w:rPr>
                <w:t>1</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31"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7387B2DB" w14:textId="2A33A38E" w:rsidR="004A2548" w:rsidRPr="004A2548" w:rsidRDefault="0028236B">
            <w:pPr>
              <w:pStyle w:val="NoSpacing"/>
              <w:rPr>
                <w:ins w:id="1532" w:author="Dana de Jong" w:date="2018-07-25T17:15:00Z"/>
                <w:szCs w:val="24"/>
                <w:lang w:val="en-US" w:eastAsia="en-US"/>
              </w:rPr>
              <w:pPrChange w:id="1533" w:author="Dana de Jong" w:date="2018-07-28T12:21:00Z">
                <w:pPr>
                  <w:contextualSpacing w:val="0"/>
                  <w:jc w:val="center"/>
                </w:pPr>
              </w:pPrChange>
            </w:pPr>
            <w:ins w:id="1534" w:author="Dana de Jong" w:date="2018-07-28T17:28:00Z">
              <w:r>
                <w:rPr>
                  <w:szCs w:val="24"/>
                  <w:lang w:val="en-US" w:eastAsia="en-US"/>
                </w:rPr>
                <w:t>1</w:t>
              </w:r>
            </w:ins>
          </w:p>
        </w:tc>
      </w:tr>
      <w:tr w:rsidR="004A2548" w:rsidRPr="004A2548" w14:paraId="7BE4998E" w14:textId="77777777" w:rsidTr="00DB1BE9">
        <w:trPr>
          <w:ins w:id="1535" w:author="Dana de Jong" w:date="2018-07-25T17:15:00Z"/>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36"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779932BA" w14:textId="77777777" w:rsidR="004A2548" w:rsidRPr="00D7584A" w:rsidRDefault="004A2548">
            <w:pPr>
              <w:pStyle w:val="NoSpacing"/>
              <w:rPr>
                <w:ins w:id="1537" w:author="Dana de Jong" w:date="2018-07-25T17:15:00Z"/>
                <w:i/>
                <w:szCs w:val="24"/>
                <w:lang w:val="en-US" w:eastAsia="en-US"/>
                <w:rPrChange w:id="1538" w:author="Dana de Jong" w:date="2018-07-29T11:10:00Z">
                  <w:rPr>
                    <w:ins w:id="1539" w:author="Dana de Jong" w:date="2018-07-25T17:15:00Z"/>
                    <w:szCs w:val="24"/>
                    <w:lang w:val="en-US" w:eastAsia="en-US"/>
                  </w:rPr>
                </w:rPrChange>
              </w:rPr>
              <w:pPrChange w:id="1540" w:author="Dana de Jong" w:date="2018-07-28T12:21:00Z">
                <w:pPr>
                  <w:contextualSpacing w:val="0"/>
                </w:pPr>
              </w:pPrChange>
            </w:pPr>
            <w:ins w:id="1541" w:author="Dana de Jong" w:date="2018-07-25T17:15:00Z">
              <w:r w:rsidRPr="00D7584A">
                <w:rPr>
                  <w:i/>
                  <w:lang w:val="en-US" w:eastAsia="en-US"/>
                  <w:rPrChange w:id="1542" w:author="Dana de Jong" w:date="2018-07-29T11:10:00Z">
                    <w:rPr>
                      <w:lang w:val="en-US" w:eastAsia="en-US"/>
                    </w:rPr>
                  </w:rPrChange>
                </w:rPr>
                <w:t>Price ($ CAD)</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43"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4B3C074D" w14:textId="77777777" w:rsidR="004A2548" w:rsidRPr="004A2548" w:rsidRDefault="004A2548">
            <w:pPr>
              <w:pStyle w:val="NoSpacing"/>
              <w:rPr>
                <w:ins w:id="1544" w:author="Dana de Jong" w:date="2018-07-25T17:15:00Z"/>
                <w:szCs w:val="24"/>
                <w:lang w:val="en-US" w:eastAsia="en-US"/>
              </w:rPr>
              <w:pPrChange w:id="1545" w:author="Dana de Jong" w:date="2018-07-28T12:21:00Z">
                <w:pPr>
                  <w:contextualSpacing w:val="0"/>
                  <w:jc w:val="center"/>
                </w:pPr>
              </w:pPrChange>
            </w:pPr>
            <w:ins w:id="1546" w:author="Dana de Jong" w:date="2018-07-25T17:15:00Z">
              <w:r w:rsidRPr="004A2548">
                <w:rPr>
                  <w:lang w:val="en-US" w:eastAsia="en-US"/>
                </w:rPr>
                <w:t>$117.13</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47"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8F0E705" w14:textId="77777777" w:rsidR="004A2548" w:rsidRPr="004A2548" w:rsidRDefault="004A2548">
            <w:pPr>
              <w:pStyle w:val="NoSpacing"/>
              <w:rPr>
                <w:ins w:id="1548" w:author="Dana de Jong" w:date="2018-07-25T17:15:00Z"/>
                <w:szCs w:val="24"/>
                <w:lang w:val="en-US" w:eastAsia="en-US"/>
              </w:rPr>
              <w:pPrChange w:id="1549" w:author="Dana de Jong" w:date="2018-07-28T12:21:00Z">
                <w:pPr>
                  <w:contextualSpacing w:val="0"/>
                  <w:jc w:val="center"/>
                </w:pPr>
              </w:pPrChange>
            </w:pPr>
            <w:ins w:id="1550" w:author="Dana de Jong" w:date="2018-07-25T17:15:00Z">
              <w:r w:rsidRPr="004A2548">
                <w:rPr>
                  <w:lang w:val="en-US" w:eastAsia="en-US"/>
                </w:rPr>
                <w:t>$130.15</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51"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2CDB80B0" w14:textId="1A164C70" w:rsidR="004A2548" w:rsidRPr="004A2548" w:rsidRDefault="0028236B">
            <w:pPr>
              <w:pStyle w:val="NoSpacing"/>
              <w:rPr>
                <w:ins w:id="1552" w:author="Dana de Jong" w:date="2018-07-25T17:15:00Z"/>
                <w:szCs w:val="24"/>
                <w:lang w:val="en-US" w:eastAsia="en-US"/>
              </w:rPr>
              <w:pPrChange w:id="1553" w:author="Dana de Jong" w:date="2018-07-28T12:21:00Z">
                <w:pPr>
                  <w:contextualSpacing w:val="0"/>
                  <w:jc w:val="center"/>
                </w:pPr>
              </w:pPrChange>
            </w:pPr>
            <w:ins w:id="1554" w:author="Dana de Jong" w:date="2018-07-28T17:30:00Z">
              <w:r>
                <w:rPr>
                  <w:szCs w:val="24"/>
                  <w:lang w:val="en-US" w:eastAsia="en-US"/>
                </w:rPr>
                <w:t>$99.41</w:t>
              </w:r>
            </w:ins>
          </w:p>
        </w:tc>
      </w:tr>
      <w:tr w:rsidR="004A2548" w:rsidRPr="004A2548" w14:paraId="77A31A42" w14:textId="77777777" w:rsidTr="00DB1BE9">
        <w:trPr>
          <w:trHeight w:val="1160"/>
          <w:ins w:id="1555" w:author="Dana de Jong" w:date="2018-07-25T17:15:00Z"/>
          <w:trPrChange w:id="1556" w:author="Dana de Jong" w:date="2018-07-29T19:15:00Z">
            <w:trPr>
              <w:trHeight w:val="1160"/>
            </w:trPr>
          </w:trPrChange>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57"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0BE3D094" w14:textId="77777777" w:rsidR="004A2548" w:rsidRPr="00D7584A" w:rsidRDefault="004A2548">
            <w:pPr>
              <w:pStyle w:val="NoSpacing"/>
              <w:rPr>
                <w:ins w:id="1558" w:author="Dana de Jong" w:date="2018-07-25T17:15:00Z"/>
                <w:i/>
                <w:szCs w:val="24"/>
                <w:lang w:val="en-US" w:eastAsia="en-US"/>
                <w:rPrChange w:id="1559" w:author="Dana de Jong" w:date="2018-07-29T11:10:00Z">
                  <w:rPr>
                    <w:ins w:id="1560" w:author="Dana de Jong" w:date="2018-07-25T17:15:00Z"/>
                    <w:szCs w:val="24"/>
                    <w:lang w:val="en-US" w:eastAsia="en-US"/>
                  </w:rPr>
                </w:rPrChange>
              </w:rPr>
              <w:pPrChange w:id="1561" w:author="Dana de Jong" w:date="2018-07-28T12:21:00Z">
                <w:pPr>
                  <w:contextualSpacing w:val="0"/>
                </w:pPr>
              </w:pPrChange>
            </w:pPr>
            <w:ins w:id="1562" w:author="Dana de Jong" w:date="2018-07-25T17:15:00Z">
              <w:r w:rsidRPr="00D7584A">
                <w:rPr>
                  <w:i/>
                  <w:lang w:val="en-US" w:eastAsia="en-US"/>
                  <w:rPrChange w:id="1563" w:author="Dana de Jong" w:date="2018-07-29T11:10:00Z">
                    <w:rPr>
                      <w:lang w:val="en-US" w:eastAsia="en-US"/>
                    </w:rPr>
                  </w:rPrChange>
                </w:rPr>
                <w:t>Control interface</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64"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DC57823" w14:textId="77777777" w:rsidR="004A2548" w:rsidRPr="004A2548" w:rsidRDefault="004A2548">
            <w:pPr>
              <w:pStyle w:val="NoSpacing"/>
              <w:rPr>
                <w:ins w:id="1565" w:author="Dana de Jong" w:date="2018-07-25T17:15:00Z"/>
                <w:szCs w:val="24"/>
                <w:lang w:val="en-US" w:eastAsia="en-US"/>
              </w:rPr>
              <w:pPrChange w:id="1566" w:author="Dana de Jong" w:date="2018-07-28T12:21:00Z">
                <w:pPr>
                  <w:contextualSpacing w:val="0"/>
                  <w:jc w:val="center"/>
                </w:pPr>
              </w:pPrChange>
            </w:pPr>
            <w:ins w:id="1567" w:author="Dana de Jong" w:date="2018-07-25T17:15:00Z">
              <w:r w:rsidRPr="004A2548">
                <w:rPr>
                  <w:lang w:val="en-US" w:eastAsia="en-US"/>
                </w:rPr>
                <w:t>USB; non-inverted TTL serial (2-way); RC servo pulses; analog voltage</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68"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B9E9D4C" w14:textId="606F257B" w:rsidR="004A2548" w:rsidRPr="004A2548" w:rsidRDefault="004A2548">
            <w:pPr>
              <w:pStyle w:val="NoSpacing"/>
              <w:rPr>
                <w:ins w:id="1569" w:author="Dana de Jong" w:date="2018-07-25T17:15:00Z"/>
                <w:szCs w:val="24"/>
                <w:lang w:val="en-US" w:eastAsia="en-US"/>
              </w:rPr>
              <w:pPrChange w:id="1570" w:author="Dana de Jong" w:date="2018-07-28T12:21:00Z">
                <w:pPr>
                  <w:contextualSpacing w:val="0"/>
                  <w:jc w:val="center"/>
                </w:pPr>
              </w:pPrChange>
            </w:pPr>
            <w:ins w:id="1571" w:author="Dana de Jong" w:date="2018-07-25T17:15:00Z">
              <w:r w:rsidRPr="004A2548">
                <w:rPr>
                  <w:lang w:val="en-US" w:eastAsia="en-US"/>
                </w:rPr>
                <w:t>USB; non-inverted TTL serial; IC; RC servo pulses; analog voltage</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72"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907B477" w14:textId="6753F3BF" w:rsidR="004A2548" w:rsidRPr="004A2548" w:rsidRDefault="00C42BCF">
            <w:pPr>
              <w:pStyle w:val="NoSpacing"/>
              <w:rPr>
                <w:ins w:id="1573" w:author="Dana de Jong" w:date="2018-07-25T17:15:00Z"/>
                <w:szCs w:val="24"/>
                <w:lang w:val="en-US" w:eastAsia="en-US"/>
              </w:rPr>
              <w:pPrChange w:id="1574" w:author="Dana de Jong" w:date="2018-07-28T12:21:00Z">
                <w:pPr>
                  <w:contextualSpacing w:val="0"/>
                  <w:jc w:val="center"/>
                </w:pPr>
              </w:pPrChange>
            </w:pPr>
            <w:ins w:id="1575" w:author="Dana de Jong" w:date="2018-07-28T18:00:00Z">
              <w:r>
                <w:rPr>
                  <w:szCs w:val="24"/>
                  <w:lang w:val="en-US" w:eastAsia="en-US"/>
                </w:rPr>
                <w:t>VINT Hu</w:t>
              </w:r>
            </w:ins>
            <w:ins w:id="1576" w:author="Dana de Jong" w:date="2018-07-28T18:05:00Z">
              <w:r w:rsidR="0016351F">
                <w:rPr>
                  <w:szCs w:val="24"/>
                  <w:lang w:val="en-US" w:eastAsia="en-US"/>
                </w:rPr>
                <w:t>b</w:t>
              </w:r>
            </w:ins>
          </w:p>
        </w:tc>
      </w:tr>
      <w:tr w:rsidR="004A2548" w:rsidRPr="004A2548" w14:paraId="16838C18" w14:textId="77777777" w:rsidTr="00DB1BE9">
        <w:trPr>
          <w:ins w:id="1577" w:author="Dana de Jong" w:date="2018-07-25T17:15:00Z"/>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78"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47335ECC" w14:textId="77777777" w:rsidR="004A2548" w:rsidRPr="00D7584A" w:rsidRDefault="004A2548">
            <w:pPr>
              <w:pStyle w:val="NoSpacing"/>
              <w:rPr>
                <w:ins w:id="1579" w:author="Dana de Jong" w:date="2018-07-25T17:15:00Z"/>
                <w:i/>
                <w:szCs w:val="24"/>
                <w:lang w:val="en-US" w:eastAsia="en-US"/>
                <w:rPrChange w:id="1580" w:author="Dana de Jong" w:date="2018-07-29T11:10:00Z">
                  <w:rPr>
                    <w:ins w:id="1581" w:author="Dana de Jong" w:date="2018-07-25T17:15:00Z"/>
                    <w:szCs w:val="24"/>
                    <w:lang w:val="en-US" w:eastAsia="en-US"/>
                  </w:rPr>
                </w:rPrChange>
              </w:rPr>
              <w:pPrChange w:id="1582" w:author="Dana de Jong" w:date="2018-07-28T12:21:00Z">
                <w:pPr>
                  <w:contextualSpacing w:val="0"/>
                </w:pPr>
              </w:pPrChange>
            </w:pPr>
            <w:ins w:id="1583" w:author="Dana de Jong" w:date="2018-07-25T17:15:00Z">
              <w:r w:rsidRPr="00D7584A">
                <w:rPr>
                  <w:i/>
                  <w:lang w:val="en-US" w:eastAsia="en-US"/>
                  <w:rPrChange w:id="1584" w:author="Dana de Jong" w:date="2018-07-29T11:10:00Z">
                    <w:rPr>
                      <w:lang w:val="en-US" w:eastAsia="en-US"/>
                    </w:rPr>
                  </w:rPrChange>
                </w:rPr>
                <w:t>Min/max operating voltage (V)</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85"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18C885AA" w14:textId="77777777" w:rsidR="004A2548" w:rsidRPr="004A2548" w:rsidRDefault="004A2548">
            <w:pPr>
              <w:pStyle w:val="NoSpacing"/>
              <w:rPr>
                <w:ins w:id="1586" w:author="Dana de Jong" w:date="2018-07-25T17:15:00Z"/>
                <w:szCs w:val="24"/>
                <w:lang w:val="en-US" w:eastAsia="en-US"/>
              </w:rPr>
              <w:pPrChange w:id="1587" w:author="Dana de Jong" w:date="2018-07-28T12:21:00Z">
                <w:pPr>
                  <w:contextualSpacing w:val="0"/>
                  <w:jc w:val="center"/>
                </w:pPr>
              </w:pPrChange>
            </w:pPr>
            <w:ins w:id="1588" w:author="Dana de Jong" w:date="2018-07-25T17:15:00Z">
              <w:r w:rsidRPr="004A2548">
                <w:rPr>
                  <w:lang w:val="en-US" w:eastAsia="en-US"/>
                </w:rPr>
                <w:t>6 / 34</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89"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FBC7E28" w14:textId="77777777" w:rsidR="004A2548" w:rsidRPr="004A2548" w:rsidRDefault="004A2548">
            <w:pPr>
              <w:pStyle w:val="NoSpacing"/>
              <w:rPr>
                <w:ins w:id="1590" w:author="Dana de Jong" w:date="2018-07-25T17:15:00Z"/>
                <w:szCs w:val="24"/>
                <w:lang w:val="en-US" w:eastAsia="en-US"/>
              </w:rPr>
              <w:pPrChange w:id="1591" w:author="Dana de Jong" w:date="2018-07-28T12:21:00Z">
                <w:pPr>
                  <w:contextualSpacing w:val="0"/>
                  <w:jc w:val="center"/>
                </w:pPr>
              </w:pPrChange>
            </w:pPr>
            <w:ins w:id="1592" w:author="Dana de Jong" w:date="2018-07-25T17:15:00Z">
              <w:r w:rsidRPr="004A2548">
                <w:rPr>
                  <w:lang w:val="en-US" w:eastAsia="en-US"/>
                </w:rPr>
                <w:t>6.5 / 30</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93"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D40B599" w14:textId="1A49CA4F" w:rsidR="004A2548" w:rsidRPr="004A2548" w:rsidRDefault="004A2548">
            <w:pPr>
              <w:pStyle w:val="NoSpacing"/>
              <w:rPr>
                <w:ins w:id="1594" w:author="Dana de Jong" w:date="2018-07-25T17:15:00Z"/>
                <w:szCs w:val="24"/>
                <w:lang w:val="en-US" w:eastAsia="en-US"/>
              </w:rPr>
              <w:pPrChange w:id="1595" w:author="Dana de Jong" w:date="2018-07-28T12:21:00Z">
                <w:pPr>
                  <w:contextualSpacing w:val="0"/>
                  <w:jc w:val="center"/>
                </w:pPr>
              </w:pPrChange>
            </w:pPr>
            <w:ins w:id="1596" w:author="Dana de Jong" w:date="2018-07-28T17:45:00Z">
              <w:r>
                <w:rPr>
                  <w:szCs w:val="24"/>
                  <w:lang w:val="en-US" w:eastAsia="en-US"/>
                </w:rPr>
                <w:t xml:space="preserve">8 / </w:t>
              </w:r>
              <w:r w:rsidR="00013F11">
                <w:rPr>
                  <w:szCs w:val="24"/>
                  <w:lang w:val="en-US" w:eastAsia="en-US"/>
                </w:rPr>
                <w:t>30</w:t>
              </w:r>
            </w:ins>
          </w:p>
        </w:tc>
      </w:tr>
      <w:tr w:rsidR="004A2548" w:rsidRPr="004A2548" w14:paraId="4E4B5F67" w14:textId="77777777" w:rsidTr="00DB1BE9">
        <w:trPr>
          <w:ins w:id="1597" w:author="Dana de Jong" w:date="2018-07-25T17:15:00Z"/>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598"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4FA24292" w14:textId="77777777" w:rsidR="004A2548" w:rsidRPr="00D7584A" w:rsidRDefault="004A2548">
            <w:pPr>
              <w:pStyle w:val="NoSpacing"/>
              <w:rPr>
                <w:ins w:id="1599" w:author="Dana de Jong" w:date="2018-07-25T17:15:00Z"/>
                <w:i/>
                <w:szCs w:val="24"/>
                <w:lang w:val="en-US" w:eastAsia="en-US"/>
                <w:rPrChange w:id="1600" w:author="Dana de Jong" w:date="2018-07-29T11:10:00Z">
                  <w:rPr>
                    <w:ins w:id="1601" w:author="Dana de Jong" w:date="2018-07-25T17:15:00Z"/>
                    <w:szCs w:val="24"/>
                    <w:lang w:val="en-US" w:eastAsia="en-US"/>
                  </w:rPr>
                </w:rPrChange>
              </w:rPr>
              <w:pPrChange w:id="1602" w:author="Dana de Jong" w:date="2018-07-28T12:21:00Z">
                <w:pPr>
                  <w:contextualSpacing w:val="0"/>
                </w:pPr>
              </w:pPrChange>
            </w:pPr>
            <w:ins w:id="1603" w:author="Dana de Jong" w:date="2018-07-25T17:15:00Z">
              <w:r w:rsidRPr="00D7584A">
                <w:rPr>
                  <w:i/>
                  <w:lang w:val="en-US" w:eastAsia="en-US"/>
                  <w:rPrChange w:id="1604" w:author="Dana de Jong" w:date="2018-07-29T11:10:00Z">
                    <w:rPr>
                      <w:lang w:val="en-US" w:eastAsia="en-US"/>
                    </w:rPr>
                  </w:rPrChange>
                </w:rPr>
                <w:t>Continuous output current per channel (A)</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05"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1EE0AA51" w14:textId="77777777" w:rsidR="004A2548" w:rsidRPr="004A2548" w:rsidRDefault="004A2548">
            <w:pPr>
              <w:pStyle w:val="NoSpacing"/>
              <w:rPr>
                <w:ins w:id="1606" w:author="Dana de Jong" w:date="2018-07-25T17:15:00Z"/>
                <w:szCs w:val="24"/>
                <w:lang w:val="en-US" w:eastAsia="en-US"/>
              </w:rPr>
              <w:pPrChange w:id="1607" w:author="Dana de Jong" w:date="2018-07-28T12:21:00Z">
                <w:pPr>
                  <w:contextualSpacing w:val="0"/>
                  <w:jc w:val="center"/>
                </w:pPr>
              </w:pPrChange>
            </w:pPr>
            <w:ins w:id="1608" w:author="Dana de Jong" w:date="2018-07-25T17:15:00Z">
              <w:r w:rsidRPr="004A2548">
                <w:rPr>
                  <w:lang w:val="en-US" w:eastAsia="en-US"/>
                </w:rPr>
                <w:t>15</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09"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2BF29FA6" w14:textId="77777777" w:rsidR="004A2548" w:rsidRPr="004A2548" w:rsidRDefault="004A2548">
            <w:pPr>
              <w:pStyle w:val="NoSpacing"/>
              <w:rPr>
                <w:ins w:id="1610" w:author="Dana de Jong" w:date="2018-07-25T17:15:00Z"/>
                <w:szCs w:val="24"/>
                <w:lang w:val="en-US" w:eastAsia="en-US"/>
              </w:rPr>
              <w:pPrChange w:id="1611" w:author="Dana de Jong" w:date="2018-07-28T12:21:00Z">
                <w:pPr>
                  <w:contextualSpacing w:val="0"/>
                  <w:jc w:val="center"/>
                </w:pPr>
              </w:pPrChange>
            </w:pPr>
            <w:ins w:id="1612" w:author="Dana de Jong" w:date="2018-07-25T17:15:00Z">
              <w:r w:rsidRPr="004A2548">
                <w:rPr>
                  <w:lang w:val="en-US" w:eastAsia="en-US"/>
                </w:rPr>
                <w:t>19</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13"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15E35BF4" w14:textId="2718A8B5" w:rsidR="004A2548" w:rsidRPr="004A2548" w:rsidRDefault="00013F11">
            <w:pPr>
              <w:pStyle w:val="NoSpacing"/>
              <w:rPr>
                <w:ins w:id="1614" w:author="Dana de Jong" w:date="2018-07-25T17:15:00Z"/>
                <w:szCs w:val="24"/>
                <w:lang w:val="en-US" w:eastAsia="en-US"/>
              </w:rPr>
              <w:pPrChange w:id="1615" w:author="Dana de Jong" w:date="2018-07-28T12:21:00Z">
                <w:pPr>
                  <w:contextualSpacing w:val="0"/>
                  <w:jc w:val="center"/>
                </w:pPr>
              </w:pPrChange>
            </w:pPr>
            <w:ins w:id="1616" w:author="Dana de Jong" w:date="2018-07-28T17:45:00Z">
              <w:r>
                <w:rPr>
                  <w:szCs w:val="24"/>
                  <w:lang w:val="en-US" w:eastAsia="en-US"/>
                </w:rPr>
                <w:t>25</w:t>
              </w:r>
            </w:ins>
          </w:p>
        </w:tc>
      </w:tr>
      <w:tr w:rsidR="004A2548" w:rsidRPr="004A2548" w14:paraId="2808CC70" w14:textId="77777777" w:rsidTr="00DB1BE9">
        <w:trPr>
          <w:ins w:id="1617" w:author="Dana de Jong" w:date="2018-07-25T17:15:00Z"/>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18"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C97E25D" w14:textId="77777777" w:rsidR="004A2548" w:rsidRPr="00D7584A" w:rsidRDefault="004A2548">
            <w:pPr>
              <w:pStyle w:val="NoSpacing"/>
              <w:rPr>
                <w:ins w:id="1619" w:author="Dana de Jong" w:date="2018-07-25T17:15:00Z"/>
                <w:i/>
                <w:szCs w:val="24"/>
                <w:lang w:val="en-US" w:eastAsia="en-US"/>
                <w:rPrChange w:id="1620" w:author="Dana de Jong" w:date="2018-07-29T11:10:00Z">
                  <w:rPr>
                    <w:ins w:id="1621" w:author="Dana de Jong" w:date="2018-07-25T17:15:00Z"/>
                    <w:szCs w:val="24"/>
                    <w:lang w:val="en-US" w:eastAsia="en-US"/>
                  </w:rPr>
                </w:rPrChange>
              </w:rPr>
              <w:pPrChange w:id="1622" w:author="Dana de Jong" w:date="2018-07-28T12:21:00Z">
                <w:pPr>
                  <w:contextualSpacing w:val="0"/>
                </w:pPr>
              </w:pPrChange>
            </w:pPr>
            <w:ins w:id="1623" w:author="Dana de Jong" w:date="2018-07-25T17:15:00Z">
              <w:r w:rsidRPr="00D7584A">
                <w:rPr>
                  <w:i/>
                  <w:lang w:val="en-US" w:eastAsia="en-US"/>
                  <w:rPrChange w:id="1624" w:author="Dana de Jong" w:date="2018-07-29T11:10:00Z">
                    <w:rPr>
                      <w:lang w:val="en-US" w:eastAsia="en-US"/>
                    </w:rPr>
                  </w:rPrChange>
                </w:rPr>
                <w:t>Maximum PWM frequency (kHz)</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25"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29D3CB80" w14:textId="77777777" w:rsidR="004A2548" w:rsidRPr="004A2548" w:rsidRDefault="004A2548">
            <w:pPr>
              <w:pStyle w:val="NoSpacing"/>
              <w:rPr>
                <w:ins w:id="1626" w:author="Dana de Jong" w:date="2018-07-25T17:15:00Z"/>
                <w:szCs w:val="24"/>
                <w:lang w:val="en-US" w:eastAsia="en-US"/>
              </w:rPr>
              <w:pPrChange w:id="1627" w:author="Dana de Jong" w:date="2018-07-28T12:21:00Z">
                <w:pPr>
                  <w:contextualSpacing w:val="0"/>
                  <w:jc w:val="center"/>
                </w:pPr>
              </w:pPrChange>
            </w:pPr>
            <w:ins w:id="1628" w:author="Dana de Jong" w:date="2018-07-25T17:15:00Z">
              <w:r w:rsidRPr="004A2548">
                <w:rPr>
                  <w:lang w:val="en-US" w:eastAsia="en-US"/>
                </w:rPr>
                <w:t>-</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29"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D32AC71" w14:textId="77777777" w:rsidR="004A2548" w:rsidRPr="004A2548" w:rsidRDefault="004A2548">
            <w:pPr>
              <w:pStyle w:val="NoSpacing"/>
              <w:rPr>
                <w:ins w:id="1630" w:author="Dana de Jong" w:date="2018-07-25T17:15:00Z"/>
                <w:szCs w:val="24"/>
                <w:lang w:val="en-US" w:eastAsia="en-US"/>
              </w:rPr>
              <w:pPrChange w:id="1631" w:author="Dana de Jong" w:date="2018-07-28T12:21:00Z">
                <w:pPr>
                  <w:contextualSpacing w:val="0"/>
                  <w:jc w:val="center"/>
                </w:pPr>
              </w:pPrChange>
            </w:pPr>
            <w:ins w:id="1632" w:author="Dana de Jong" w:date="2018-07-25T17:15:00Z">
              <w:r w:rsidRPr="004A2548">
                <w:rPr>
                  <w:lang w:val="en-US" w:eastAsia="en-US"/>
                </w:rPr>
                <w:t>20</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33"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C0E34B4" w14:textId="3BD46CF3" w:rsidR="004A2548" w:rsidRPr="004A2548" w:rsidRDefault="00013F11">
            <w:pPr>
              <w:pStyle w:val="NoSpacing"/>
              <w:rPr>
                <w:ins w:id="1634" w:author="Dana de Jong" w:date="2018-07-25T17:15:00Z"/>
                <w:szCs w:val="24"/>
                <w:lang w:val="en-US" w:eastAsia="en-US"/>
              </w:rPr>
              <w:pPrChange w:id="1635" w:author="Dana de Jong" w:date="2018-07-28T12:21:00Z">
                <w:pPr>
                  <w:contextualSpacing w:val="0"/>
                  <w:jc w:val="center"/>
                </w:pPr>
              </w:pPrChange>
            </w:pPr>
            <w:ins w:id="1636" w:author="Dana de Jong" w:date="2018-07-28T17:45:00Z">
              <w:r>
                <w:rPr>
                  <w:szCs w:val="24"/>
                  <w:lang w:val="en-US" w:eastAsia="en-US"/>
                </w:rPr>
                <w:t>25</w:t>
              </w:r>
            </w:ins>
          </w:p>
        </w:tc>
      </w:tr>
      <w:tr w:rsidR="004A2548" w:rsidRPr="004A2548" w14:paraId="6225C104" w14:textId="77777777" w:rsidTr="00DB1BE9">
        <w:trPr>
          <w:trHeight w:val="1140"/>
          <w:ins w:id="1637" w:author="Dana de Jong" w:date="2018-07-25T17:15:00Z"/>
          <w:trPrChange w:id="1638" w:author="Dana de Jong" w:date="2018-07-29T19:15:00Z">
            <w:trPr>
              <w:trHeight w:val="1140"/>
            </w:trPr>
          </w:trPrChange>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39"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74979F81" w14:textId="77777777" w:rsidR="004A2548" w:rsidRPr="00D7584A" w:rsidRDefault="004A2548">
            <w:pPr>
              <w:pStyle w:val="NoSpacing"/>
              <w:rPr>
                <w:ins w:id="1640" w:author="Dana de Jong" w:date="2018-07-25T17:15:00Z"/>
                <w:i/>
                <w:szCs w:val="24"/>
                <w:lang w:val="en-US" w:eastAsia="en-US"/>
                <w:rPrChange w:id="1641" w:author="Dana de Jong" w:date="2018-07-29T11:10:00Z">
                  <w:rPr>
                    <w:ins w:id="1642" w:author="Dana de Jong" w:date="2018-07-25T17:15:00Z"/>
                    <w:szCs w:val="24"/>
                    <w:lang w:val="en-US" w:eastAsia="en-US"/>
                  </w:rPr>
                </w:rPrChange>
              </w:rPr>
              <w:pPrChange w:id="1643" w:author="Dana de Jong" w:date="2018-07-28T12:21:00Z">
                <w:pPr>
                  <w:contextualSpacing w:val="0"/>
                </w:pPr>
              </w:pPrChange>
            </w:pPr>
            <w:ins w:id="1644" w:author="Dana de Jong" w:date="2018-07-25T17:15:00Z">
              <w:r w:rsidRPr="00D7584A">
                <w:rPr>
                  <w:i/>
                  <w:lang w:val="en-US" w:eastAsia="en-US"/>
                  <w:rPrChange w:id="1645" w:author="Dana de Jong" w:date="2018-07-29T11:10:00Z">
                    <w:rPr>
                      <w:lang w:val="en-US" w:eastAsia="en-US"/>
                    </w:rPr>
                  </w:rPrChange>
                </w:rPr>
                <w:t>Reverse voltage protection (Y/N)</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46"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77CF0841" w14:textId="77777777" w:rsidR="004A2548" w:rsidRPr="004A2548" w:rsidRDefault="004A2548">
            <w:pPr>
              <w:pStyle w:val="NoSpacing"/>
              <w:rPr>
                <w:ins w:id="1647" w:author="Dana de Jong" w:date="2018-07-25T17:15:00Z"/>
                <w:szCs w:val="24"/>
                <w:lang w:val="en-US" w:eastAsia="en-US"/>
              </w:rPr>
              <w:pPrChange w:id="1648" w:author="Dana de Jong" w:date="2018-07-28T12:21:00Z">
                <w:pPr>
                  <w:contextualSpacing w:val="0"/>
                  <w:jc w:val="center"/>
                </w:pPr>
              </w:pPrChange>
            </w:pPr>
            <w:ins w:id="1649" w:author="Dana de Jong" w:date="2018-07-25T17:15:00Z">
              <w:r w:rsidRPr="004A2548">
                <w:rPr>
                  <w:lang w:val="en-US" w:eastAsia="en-US"/>
                </w:rPr>
                <w:t>N</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50"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C7C9122" w14:textId="77777777" w:rsidR="004A2548" w:rsidRPr="004A2548" w:rsidRDefault="004A2548">
            <w:pPr>
              <w:pStyle w:val="NoSpacing"/>
              <w:rPr>
                <w:ins w:id="1651" w:author="Dana de Jong" w:date="2018-07-25T17:15:00Z"/>
                <w:szCs w:val="24"/>
                <w:lang w:val="en-US" w:eastAsia="en-US"/>
              </w:rPr>
              <w:pPrChange w:id="1652" w:author="Dana de Jong" w:date="2018-07-28T12:21:00Z">
                <w:pPr>
                  <w:contextualSpacing w:val="0"/>
                  <w:jc w:val="center"/>
                </w:pPr>
              </w:pPrChange>
            </w:pPr>
            <w:ins w:id="1653" w:author="Dana de Jong" w:date="2018-07-25T17:15:00Z">
              <w:r w:rsidRPr="004A2548">
                <w:rPr>
                  <w:lang w:val="en-US" w:eastAsia="en-US"/>
                </w:rPr>
                <w:t>Y</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54"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1D8B85E" w14:textId="50F9F8D7" w:rsidR="004A2548" w:rsidRPr="004A2548" w:rsidRDefault="004A2548">
            <w:pPr>
              <w:pStyle w:val="NoSpacing"/>
              <w:rPr>
                <w:ins w:id="1655" w:author="Dana de Jong" w:date="2018-07-25T17:15:00Z"/>
                <w:szCs w:val="24"/>
                <w:lang w:val="en-US" w:eastAsia="en-US"/>
              </w:rPr>
              <w:pPrChange w:id="1656" w:author="Dana de Jong" w:date="2018-07-28T12:21:00Z">
                <w:pPr>
                  <w:contextualSpacing w:val="0"/>
                  <w:jc w:val="center"/>
                </w:pPr>
              </w:pPrChange>
            </w:pPr>
            <w:ins w:id="1657" w:author="Dana de Jong" w:date="2018-07-28T17:50:00Z">
              <w:r>
                <w:rPr>
                  <w:szCs w:val="24"/>
                  <w:lang w:val="en-US" w:eastAsia="en-US"/>
                </w:rPr>
                <w:t>Y</w:t>
              </w:r>
            </w:ins>
          </w:p>
        </w:tc>
      </w:tr>
      <w:tr w:rsidR="0010650C" w:rsidRPr="004A2548" w14:paraId="28275F07" w14:textId="77777777" w:rsidTr="0010650C">
        <w:trPr>
          <w:trHeight w:val="681"/>
          <w:ins w:id="1658" w:author="Dana de Jong" w:date="2018-08-01T13:09:00Z"/>
          <w:trPrChange w:id="1659" w:author="Dana de Jong" w:date="2018-08-01T13:09:00Z">
            <w:trPr>
              <w:trHeight w:val="681"/>
            </w:trPr>
          </w:trPrChange>
        </w:trPr>
        <w:tc>
          <w:tcPr>
            <w:tcW w:w="278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Change w:id="1660" w:author="Dana de Jong" w:date="2018-08-01T13:09:00Z">
              <w:tcPr>
                <w:tcW w:w="2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359DEC78" w14:textId="3AFC7CCE" w:rsidR="0010650C" w:rsidRPr="00CE0840" w:rsidRDefault="0010650C" w:rsidP="0010650C">
            <w:pPr>
              <w:pStyle w:val="NoSpacing"/>
              <w:rPr>
                <w:ins w:id="1661" w:author="Dana de Jong" w:date="2018-08-01T13:09:00Z"/>
                <w:i/>
                <w:lang w:val="en-US" w:eastAsia="en-US"/>
              </w:rPr>
            </w:pPr>
            <w:ins w:id="1662" w:author="Dana de Jong" w:date="2018-08-01T13:09:00Z">
              <w:r w:rsidRPr="00500F85">
                <w:rPr>
                  <w:b/>
                  <w:sz w:val="22"/>
                  <w:lang w:val="en-US" w:eastAsia="en-US"/>
                </w:rPr>
                <w:lastRenderedPageBreak/>
                <w:t>Characteristics</w:t>
              </w:r>
            </w:ins>
          </w:p>
        </w:tc>
        <w:tc>
          <w:tcPr>
            <w:tcW w:w="225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Change w:id="1663" w:author="Dana de Jong" w:date="2018-08-01T13:09:00Z">
              <w:tcPr>
                <w:tcW w:w="22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06859303" w14:textId="034CB984" w:rsidR="0010650C" w:rsidRPr="004A2548" w:rsidRDefault="0010650C" w:rsidP="0010650C">
            <w:pPr>
              <w:pStyle w:val="NoSpacing"/>
              <w:rPr>
                <w:ins w:id="1664" w:author="Dana de Jong" w:date="2018-08-01T13:09:00Z"/>
                <w:lang w:val="en-US" w:eastAsia="en-US"/>
              </w:rPr>
            </w:pPr>
            <w:ins w:id="1665" w:author="Dana de Jong" w:date="2018-08-01T13:09:00Z">
              <w:r w:rsidRPr="00500F85">
                <w:rPr>
                  <w:b/>
                  <w:sz w:val="22"/>
                  <w:lang w:val="en-US" w:eastAsia="en-US"/>
                </w:rPr>
                <w:t>Robo</w:t>
              </w:r>
              <w:r w:rsidRPr="00500F85">
                <w:rPr>
                  <w:b/>
                  <w:lang w:val="en-US" w:eastAsia="en-US"/>
                </w:rPr>
                <w:t>Claw 2x15A Motor Controller</w:t>
              </w:r>
            </w:ins>
          </w:p>
        </w:tc>
        <w:tc>
          <w:tcPr>
            <w:tcW w:w="225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Change w:id="1666" w:author="Dana de Jong" w:date="2018-08-01T13:09:00Z">
              <w:tcPr>
                <w:tcW w:w="22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4D657E48" w14:textId="3175A5CA" w:rsidR="0010650C" w:rsidRPr="004A2548" w:rsidRDefault="0010650C" w:rsidP="0010650C">
            <w:pPr>
              <w:pStyle w:val="NoSpacing"/>
              <w:rPr>
                <w:ins w:id="1667" w:author="Dana de Jong" w:date="2018-08-01T13:09:00Z"/>
                <w:lang w:val="en-US" w:eastAsia="en-US"/>
              </w:rPr>
            </w:pPr>
            <w:ins w:id="1668" w:author="Dana de Jong" w:date="2018-08-01T13:09:00Z">
              <w:r w:rsidRPr="00500F85">
                <w:rPr>
                  <w:b/>
                  <w:sz w:val="22"/>
                  <w:lang w:val="en-US" w:eastAsia="en-US"/>
                </w:rPr>
                <w:t xml:space="preserve">Jrk G2 18v19 USB Motor Controller with Feedback </w:t>
              </w:r>
            </w:ins>
          </w:p>
        </w:tc>
        <w:tc>
          <w:tcPr>
            <w:tcW w:w="206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00" w:type="dxa"/>
              <w:left w:w="100" w:type="dxa"/>
              <w:bottom w:w="100" w:type="dxa"/>
              <w:right w:w="100" w:type="dxa"/>
            </w:tcMar>
            <w:tcPrChange w:id="1669" w:author="Dana de Jong" w:date="2018-08-01T13:09:00Z">
              <w:tcPr>
                <w:tcW w:w="206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tcPrChange>
          </w:tcPr>
          <w:p w14:paraId="49AA5FBB" w14:textId="09661001" w:rsidR="0010650C" w:rsidRDefault="0010650C" w:rsidP="0010650C">
            <w:pPr>
              <w:pStyle w:val="NoSpacing"/>
              <w:rPr>
                <w:ins w:id="1670" w:author="Dana de Jong" w:date="2018-08-01T13:09:00Z"/>
                <w:szCs w:val="24"/>
                <w:lang w:val="en-US" w:eastAsia="en-US"/>
              </w:rPr>
            </w:pPr>
            <w:ins w:id="1671" w:author="Dana de Jong" w:date="2018-08-01T13:09:00Z">
              <w:r w:rsidRPr="00500F85">
                <w:rPr>
                  <w:b/>
                  <w:lang w:val="en-US" w:eastAsia="en-US"/>
                </w:rPr>
                <w:t xml:space="preserve">DC Motor Phidget </w:t>
              </w:r>
            </w:ins>
          </w:p>
        </w:tc>
      </w:tr>
      <w:tr w:rsidR="004A2548" w:rsidRPr="004A2548" w14:paraId="56882309" w14:textId="77777777" w:rsidTr="00681AB2">
        <w:trPr>
          <w:trHeight w:val="681"/>
          <w:ins w:id="1672" w:author="Dana de Jong" w:date="2018-07-25T17:15:00Z"/>
          <w:trPrChange w:id="1673" w:author="Dana de Jong" w:date="2018-07-29T19:15:00Z">
            <w:trPr>
              <w:trHeight w:val="1500"/>
            </w:trPr>
          </w:trPrChange>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74"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FE85197" w14:textId="77777777" w:rsidR="004A2548" w:rsidRPr="00D7584A" w:rsidRDefault="004A2548">
            <w:pPr>
              <w:pStyle w:val="NoSpacing"/>
              <w:rPr>
                <w:ins w:id="1675" w:author="Dana de Jong" w:date="2018-07-25T17:15:00Z"/>
                <w:rFonts w:eastAsia="Times New Roman" w:cs="Times New Roman"/>
                <w:i/>
                <w:szCs w:val="24"/>
                <w:lang w:val="en-US" w:eastAsia="en-US"/>
                <w:rPrChange w:id="1676" w:author="Dana de Jong" w:date="2018-07-29T11:10:00Z">
                  <w:rPr>
                    <w:ins w:id="1677" w:author="Dana de Jong" w:date="2018-07-25T17:15:00Z"/>
                    <w:rFonts w:eastAsia="Times New Roman" w:cs="Times New Roman"/>
                    <w:szCs w:val="24"/>
                    <w:lang w:val="en-US" w:eastAsia="en-US"/>
                  </w:rPr>
                </w:rPrChange>
              </w:rPr>
              <w:pPrChange w:id="1678" w:author="Dana de Jong" w:date="2018-07-28T19:50:00Z">
                <w:pPr>
                  <w:contextualSpacing w:val="0"/>
                </w:pPr>
              </w:pPrChange>
            </w:pPr>
            <w:ins w:id="1679" w:author="Dana de Jong" w:date="2018-07-25T17:15:00Z">
              <w:r w:rsidRPr="00D7584A">
                <w:rPr>
                  <w:i/>
                  <w:lang w:val="en-US" w:eastAsia="en-US"/>
                  <w:rPrChange w:id="1680" w:author="Dana de Jong" w:date="2018-07-29T11:10:00Z">
                    <w:rPr>
                      <w:lang w:val="en-US" w:eastAsia="en-US"/>
                    </w:rPr>
                  </w:rPrChange>
                </w:rPr>
                <w:t>Peak output current per channel (A)</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81"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4E8ED650" w14:textId="77777777" w:rsidR="004A2548" w:rsidRPr="004A2548" w:rsidRDefault="004A2548">
            <w:pPr>
              <w:pStyle w:val="NoSpacing"/>
              <w:rPr>
                <w:ins w:id="1682" w:author="Dana de Jong" w:date="2018-07-25T17:15:00Z"/>
                <w:rFonts w:eastAsia="Times New Roman" w:cs="Times New Roman"/>
                <w:szCs w:val="24"/>
                <w:lang w:val="en-US" w:eastAsia="en-US"/>
              </w:rPr>
              <w:pPrChange w:id="1683" w:author="Dana de Jong" w:date="2018-07-28T19:50:00Z">
                <w:pPr>
                  <w:contextualSpacing w:val="0"/>
                  <w:jc w:val="center"/>
                </w:pPr>
              </w:pPrChange>
            </w:pPr>
            <w:ins w:id="1684" w:author="Dana de Jong" w:date="2018-07-25T17:15:00Z">
              <w:r w:rsidRPr="004A2548">
                <w:rPr>
                  <w:lang w:val="en-US" w:eastAsia="en-US"/>
                </w:rPr>
                <w:t>30</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85" w:author="Dana de Jong" w:date="2018-07-29T19:15: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58C08757" w14:textId="77777777" w:rsidR="004A2548" w:rsidRPr="004A2548" w:rsidRDefault="004A2548">
            <w:pPr>
              <w:pStyle w:val="NoSpacing"/>
              <w:rPr>
                <w:ins w:id="1686" w:author="Dana de Jong" w:date="2018-07-25T17:15:00Z"/>
                <w:rFonts w:eastAsia="Times New Roman" w:cs="Times New Roman"/>
                <w:szCs w:val="24"/>
                <w:lang w:val="en-US" w:eastAsia="en-US"/>
              </w:rPr>
              <w:pPrChange w:id="1687" w:author="Dana de Jong" w:date="2018-07-28T19:50:00Z">
                <w:pPr>
                  <w:contextualSpacing w:val="0"/>
                  <w:jc w:val="center"/>
                </w:pPr>
              </w:pPrChange>
            </w:pPr>
            <w:ins w:id="1688" w:author="Dana de Jong" w:date="2018-07-25T17:15:00Z">
              <w:r w:rsidRPr="004A2548">
                <w:rPr>
                  <w:lang w:val="en-US" w:eastAsia="en-US"/>
                </w:rPr>
                <w:t>-</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89" w:author="Dana de Jong" w:date="2018-07-29T19:15: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6D14EAFF" w14:textId="5F64862F" w:rsidR="004A2548" w:rsidRPr="004A2548" w:rsidRDefault="00013F11">
            <w:pPr>
              <w:pStyle w:val="NoSpacing"/>
              <w:rPr>
                <w:ins w:id="1690" w:author="Dana de Jong" w:date="2018-07-25T17:15:00Z"/>
                <w:rFonts w:eastAsia="Times New Roman" w:cs="Times New Roman"/>
                <w:szCs w:val="24"/>
                <w:lang w:val="en-US" w:eastAsia="en-US"/>
              </w:rPr>
              <w:pPrChange w:id="1691" w:author="Dana de Jong" w:date="2018-07-28T19:50:00Z">
                <w:pPr>
                  <w:contextualSpacing w:val="0"/>
                  <w:jc w:val="center"/>
                </w:pPr>
              </w:pPrChange>
            </w:pPr>
            <w:ins w:id="1692" w:author="Dana de Jong" w:date="2018-07-28T17:48:00Z">
              <w:r>
                <w:rPr>
                  <w:szCs w:val="24"/>
                  <w:lang w:val="en-US" w:eastAsia="en-US"/>
                </w:rPr>
                <w:t>-</w:t>
              </w:r>
            </w:ins>
          </w:p>
        </w:tc>
      </w:tr>
      <w:tr w:rsidR="004A2548" w:rsidRPr="004A2548" w14:paraId="40B30360" w14:textId="77777777" w:rsidTr="00DB1BE9">
        <w:trPr>
          <w:trHeight w:val="3921"/>
          <w:ins w:id="1693" w:author="Dana de Jong" w:date="2018-07-25T17:15:00Z"/>
          <w:trPrChange w:id="1694" w:author="Dana de Jong" w:date="2018-07-28T19:50:00Z">
            <w:trPr>
              <w:trHeight w:val="5280"/>
            </w:trPr>
          </w:trPrChange>
        </w:trPr>
        <w:tc>
          <w:tcPr>
            <w:tcW w:w="27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Change w:id="1695" w:author="Dana de Jong" w:date="2018-07-28T19:50:00Z">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tcPrChange>
          </w:tcPr>
          <w:p w14:paraId="3FB4E769" w14:textId="77777777" w:rsidR="004A2548" w:rsidRPr="00D7584A" w:rsidRDefault="004A2548">
            <w:pPr>
              <w:pStyle w:val="NoSpacing"/>
              <w:rPr>
                <w:ins w:id="1696" w:author="Dana de Jong" w:date="2018-07-25T17:15:00Z"/>
                <w:i/>
                <w:szCs w:val="24"/>
                <w:lang w:val="en-US" w:eastAsia="en-US"/>
                <w:rPrChange w:id="1697" w:author="Dana de Jong" w:date="2018-07-29T11:10:00Z">
                  <w:rPr>
                    <w:ins w:id="1698" w:author="Dana de Jong" w:date="2018-07-25T17:15:00Z"/>
                    <w:szCs w:val="24"/>
                    <w:lang w:val="en-US" w:eastAsia="en-US"/>
                  </w:rPr>
                </w:rPrChange>
              </w:rPr>
              <w:pPrChange w:id="1699" w:author="Dana de Jong" w:date="2018-07-28T12:21:00Z">
                <w:pPr>
                  <w:contextualSpacing w:val="0"/>
                </w:pPr>
              </w:pPrChange>
            </w:pPr>
            <w:ins w:id="1700" w:author="Dana de Jong" w:date="2018-07-25T17:15:00Z">
              <w:r w:rsidRPr="00D7584A">
                <w:rPr>
                  <w:i/>
                  <w:lang w:val="en-US" w:eastAsia="en-US"/>
                  <w:rPrChange w:id="1701" w:author="Dana de Jong" w:date="2018-07-29T11:10:00Z">
                    <w:rPr>
                      <w:lang w:val="en-US" w:eastAsia="en-US"/>
                    </w:rPr>
                  </w:rPrChange>
                </w:rPr>
                <w:t>Other notes</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702" w:author="Dana de Jong" w:date="2018-07-28T19:50: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1A1E8A81" w14:textId="77777777" w:rsidR="004A2548" w:rsidRPr="004A2548" w:rsidRDefault="004A2548">
            <w:pPr>
              <w:pStyle w:val="NoSpacing"/>
              <w:rPr>
                <w:ins w:id="1703" w:author="Dana de Jong" w:date="2018-07-25T17:15:00Z"/>
                <w:rFonts w:ascii="Noto Sans Symbols" w:hAnsi="Noto Sans Symbols"/>
                <w:lang w:val="en-US" w:eastAsia="en-US"/>
              </w:rPr>
              <w:pPrChange w:id="1704" w:author="Dana de Jong" w:date="2018-07-28T12:21:00Z">
                <w:pPr>
                  <w:numPr>
                    <w:numId w:val="13"/>
                  </w:numPr>
                  <w:tabs>
                    <w:tab w:val="num" w:pos="720"/>
                  </w:tabs>
                  <w:ind w:left="644" w:hanging="360"/>
                  <w:contextualSpacing w:val="0"/>
                  <w:textAlignment w:val="baseline"/>
                </w:pPr>
              </w:pPrChange>
            </w:pPr>
            <w:ins w:id="1705" w:author="Dana de Jong" w:date="2018-07-25T17:15:00Z">
              <w:r w:rsidRPr="004A2548">
                <w:rPr>
                  <w:lang w:val="en-US" w:eastAsia="en-US"/>
                </w:rPr>
                <w:t>Advanced Monitoring Capabilities</w:t>
              </w:r>
            </w:ins>
          </w:p>
          <w:p w14:paraId="20B424CC" w14:textId="77777777" w:rsidR="004A2548" w:rsidRPr="004A2548" w:rsidRDefault="004A2548">
            <w:pPr>
              <w:pStyle w:val="NoSpacing"/>
              <w:rPr>
                <w:ins w:id="1706" w:author="Dana de Jong" w:date="2018-07-25T17:15:00Z"/>
                <w:rFonts w:ascii="Noto Sans Symbols" w:hAnsi="Noto Sans Symbols"/>
                <w:lang w:val="en-US" w:eastAsia="en-US"/>
              </w:rPr>
              <w:pPrChange w:id="1707" w:author="Dana de Jong" w:date="2018-07-28T12:21:00Z">
                <w:pPr>
                  <w:numPr>
                    <w:numId w:val="13"/>
                  </w:numPr>
                  <w:tabs>
                    <w:tab w:val="num" w:pos="720"/>
                  </w:tabs>
                  <w:ind w:left="644" w:hanging="360"/>
                  <w:contextualSpacing w:val="0"/>
                  <w:textAlignment w:val="baseline"/>
                </w:pPr>
              </w:pPrChange>
            </w:pPr>
            <w:ins w:id="1708" w:author="Dana de Jong" w:date="2018-07-25T17:15:00Z">
              <w:r w:rsidRPr="004A2548">
                <w:rPr>
                  <w:lang w:val="en-US" w:eastAsia="en-US"/>
                </w:rPr>
                <w:t>Onboard PIDROS Compatible</w:t>
              </w:r>
            </w:ins>
          </w:p>
          <w:p w14:paraId="39F466D9" w14:textId="31D148CF" w:rsidR="004A2548" w:rsidRPr="004A2548" w:rsidRDefault="004A2548">
            <w:pPr>
              <w:pStyle w:val="NoSpacing"/>
              <w:rPr>
                <w:ins w:id="1709" w:author="Dana de Jong" w:date="2018-07-25T17:15:00Z"/>
                <w:rFonts w:ascii="Noto Sans Symbols" w:hAnsi="Noto Sans Symbols"/>
                <w:lang w:val="en-US" w:eastAsia="en-US"/>
              </w:rPr>
              <w:pPrChange w:id="1710" w:author="Dana de Jong" w:date="2018-07-28T12:21:00Z">
                <w:pPr>
                  <w:numPr>
                    <w:numId w:val="13"/>
                  </w:numPr>
                  <w:tabs>
                    <w:tab w:val="num" w:pos="720"/>
                  </w:tabs>
                  <w:ind w:left="644" w:hanging="360"/>
                  <w:contextualSpacing w:val="0"/>
                  <w:textAlignment w:val="baseline"/>
                </w:pPr>
              </w:pPrChange>
            </w:pPr>
            <w:ins w:id="1711" w:author="Dana de Jong" w:date="2018-07-25T17:15:00Z">
              <w:r w:rsidRPr="004A2548">
                <w:rPr>
                  <w:lang w:val="en-US" w:eastAsia="en-US"/>
                </w:rPr>
                <w:t xml:space="preserve">Speed is limited to </w:t>
              </w:r>
              <w:del w:id="1712" w:author="Dan Kot" w:date="2018-07-31T11:39:00Z">
                <w:r w:rsidRPr="004A2548" w:rsidDel="00AF27EB">
                  <w:rPr>
                    <w:lang w:val="en-US" w:eastAsia="en-US"/>
                  </w:rPr>
                  <w:delText>a</w:delText>
                </w:r>
              </w:del>
            </w:ins>
            <w:ins w:id="1713" w:author="Dan Kot" w:date="2018-07-31T11:39:00Z">
              <w:r w:rsidR="00AF27EB" w:rsidRPr="004A2548">
                <w:rPr>
                  <w:lang w:val="en-US" w:eastAsia="en-US"/>
                </w:rPr>
                <w:t>an</w:t>
              </w:r>
            </w:ins>
            <w:ins w:id="1714" w:author="Dana de Jong" w:date="2018-07-25T17:15:00Z">
              <w:r w:rsidRPr="004A2548">
                <w:rPr>
                  <w:lang w:val="en-US" w:eastAsia="en-US"/>
                </w:rPr>
                <w:t xml:space="preserve"> 8 bit integer for forward and reverse</w:t>
              </w:r>
            </w:ins>
          </w:p>
          <w:p w14:paraId="701A6A45" w14:textId="77777777" w:rsidR="004A2548" w:rsidRPr="004A2548" w:rsidRDefault="004A2548">
            <w:pPr>
              <w:pStyle w:val="NoSpacing"/>
              <w:rPr>
                <w:ins w:id="1715" w:author="Dana de Jong" w:date="2018-07-25T17:15:00Z"/>
                <w:rFonts w:ascii="Noto Sans Symbols" w:hAnsi="Noto Sans Symbols"/>
                <w:lang w:val="en-US" w:eastAsia="en-US"/>
              </w:rPr>
              <w:pPrChange w:id="1716" w:author="Dana de Jong" w:date="2018-07-28T12:21:00Z">
                <w:pPr>
                  <w:numPr>
                    <w:numId w:val="13"/>
                  </w:numPr>
                  <w:tabs>
                    <w:tab w:val="num" w:pos="720"/>
                  </w:tabs>
                  <w:ind w:left="644" w:hanging="360"/>
                  <w:contextualSpacing w:val="0"/>
                  <w:textAlignment w:val="baseline"/>
                </w:pPr>
              </w:pPrChange>
            </w:pPr>
            <w:ins w:id="1717" w:author="Dana de Jong" w:date="2018-07-25T17:15:00Z">
              <w:r w:rsidRPr="004A2548">
                <w:rPr>
                  <w:lang w:val="en-US" w:eastAsia="en-US"/>
                </w:rPr>
                <w:t>Supports Quadrature Encoders</w:t>
              </w:r>
            </w:ins>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718" w:author="Dana de Jong" w:date="2018-07-28T19:50: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06BD84C" w14:textId="2AAD599C" w:rsidR="004A2548" w:rsidRPr="004A2548" w:rsidRDefault="004A2548">
            <w:pPr>
              <w:pStyle w:val="NoSpacing"/>
              <w:rPr>
                <w:ins w:id="1719" w:author="Dana de Jong" w:date="2018-07-25T17:15:00Z"/>
                <w:szCs w:val="24"/>
                <w:lang w:val="en-US" w:eastAsia="en-US"/>
              </w:rPr>
              <w:pPrChange w:id="1720" w:author="Dana de Jong" w:date="2018-07-28T12:21:00Z">
                <w:pPr>
                  <w:contextualSpacing w:val="0"/>
                </w:pPr>
              </w:pPrChange>
            </w:pPr>
            <w:ins w:id="1721" w:author="Dana de Jong" w:date="2018-07-25T17:15:00Z">
              <w:del w:id="1722" w:author="Dan Kot" w:date="2018-07-31T11:39:00Z">
                <w:r w:rsidRPr="004A2548" w:rsidDel="00AF27EB">
                  <w:rPr>
                    <w:rFonts w:hAnsi="Symbol"/>
                    <w:szCs w:val="24"/>
                    <w:lang w:val="en-US" w:eastAsia="en-US"/>
                  </w:rPr>
                  <w:delText></w:delText>
                </w:r>
                <w:r w:rsidRPr="004A2548" w:rsidDel="00AF27EB">
                  <w:rPr>
                    <w:szCs w:val="24"/>
                    <w:lang w:val="en-US" w:eastAsia="en-US"/>
                  </w:rPr>
                  <w:delText xml:space="preserve">  </w:delText>
                </w:r>
                <w:r w:rsidRPr="004A2548" w:rsidDel="00AF27EB">
                  <w:rPr>
                    <w:lang w:val="en-US" w:eastAsia="en-US"/>
                  </w:rPr>
                  <w:delText>Recommended</w:delText>
                </w:r>
              </w:del>
            </w:ins>
            <w:ins w:id="1723" w:author="Dan Kot" w:date="2018-07-31T11:39:00Z">
              <w:r w:rsidR="00AF27EB" w:rsidRPr="004A2548">
                <w:rPr>
                  <w:rFonts w:hAnsi="Symbol"/>
                  <w:szCs w:val="24"/>
                  <w:lang w:val="en-US" w:eastAsia="en-US"/>
                </w:rPr>
                <w:t></w:t>
              </w:r>
              <w:r w:rsidR="00AF27EB" w:rsidRPr="004A2548">
                <w:rPr>
                  <w:szCs w:val="24"/>
                  <w:lang w:val="en-US" w:eastAsia="en-US"/>
                </w:rPr>
                <w:t xml:space="preserve"> Recommended</w:t>
              </w:r>
            </w:ins>
            <w:ins w:id="1724" w:author="Dana de Jong" w:date="2018-07-25T17:15:00Z">
              <w:r w:rsidRPr="004A2548">
                <w:rPr>
                  <w:lang w:val="en-US" w:eastAsia="en-US"/>
                </w:rPr>
                <w:t xml:space="preserve"> max voltage is 24 V (a higher voltage than 30 will destroy the motor driver)</w:t>
              </w:r>
            </w:ins>
          </w:p>
          <w:p w14:paraId="04559F93" w14:textId="200C3168" w:rsidR="004A2548" w:rsidRPr="004A2548" w:rsidRDefault="004A2548">
            <w:pPr>
              <w:pStyle w:val="NoSpacing"/>
              <w:rPr>
                <w:ins w:id="1725" w:author="Dana de Jong" w:date="2018-07-25T17:15:00Z"/>
                <w:szCs w:val="24"/>
                <w:lang w:val="en-US" w:eastAsia="en-US"/>
              </w:rPr>
              <w:pPrChange w:id="1726" w:author="Dana de Jong" w:date="2018-07-28T12:21:00Z">
                <w:pPr>
                  <w:contextualSpacing w:val="0"/>
                </w:pPr>
              </w:pPrChange>
            </w:pPr>
            <w:ins w:id="1727" w:author="Dana de Jong" w:date="2018-07-25T17:15:00Z">
              <w:del w:id="1728" w:author="Dan Kot" w:date="2018-07-31T11:39:00Z">
                <w:r w:rsidRPr="004A2548" w:rsidDel="00AF27EB">
                  <w:rPr>
                    <w:rFonts w:hAnsi="Symbol"/>
                    <w:szCs w:val="24"/>
                    <w:lang w:val="en-US" w:eastAsia="en-US"/>
                  </w:rPr>
                  <w:delText></w:delText>
                </w:r>
                <w:r w:rsidRPr="004A2548" w:rsidDel="00AF27EB">
                  <w:rPr>
                    <w:szCs w:val="24"/>
                    <w:lang w:val="en-US" w:eastAsia="en-US"/>
                  </w:rPr>
                  <w:delText xml:space="preserve">  </w:delText>
                </w:r>
                <w:r w:rsidRPr="004A2548" w:rsidDel="00AF27EB">
                  <w:rPr>
                    <w:lang w:val="en-US" w:eastAsia="en-US"/>
                  </w:rPr>
                  <w:delText>Continuous</w:delText>
                </w:r>
              </w:del>
            </w:ins>
            <w:ins w:id="1729" w:author="Dan Kot" w:date="2018-07-31T11:39:00Z">
              <w:r w:rsidR="00AF27EB" w:rsidRPr="004A2548">
                <w:rPr>
                  <w:rFonts w:hAnsi="Symbol"/>
                  <w:szCs w:val="24"/>
                  <w:lang w:val="en-US" w:eastAsia="en-US"/>
                </w:rPr>
                <w:t></w:t>
              </w:r>
              <w:r w:rsidR="00AF27EB" w:rsidRPr="004A2548">
                <w:rPr>
                  <w:szCs w:val="24"/>
                  <w:lang w:val="en-US" w:eastAsia="en-US"/>
                </w:rPr>
                <w:t xml:space="preserve"> Continuous</w:t>
              </w:r>
            </w:ins>
            <w:ins w:id="1730" w:author="Dana de Jong" w:date="2018-07-25T17:15:00Z">
              <w:r w:rsidRPr="004A2548">
                <w:rPr>
                  <w:lang w:val="en-US" w:eastAsia="en-US"/>
                </w:rPr>
                <w:t xml:space="preserve"> output current per channel: results from room temp, 90% duty cycle for both channels</w:t>
              </w:r>
            </w:ins>
          </w:p>
          <w:p w14:paraId="63D77436" w14:textId="22B87442" w:rsidR="004A2548" w:rsidRPr="004A2548" w:rsidRDefault="004A2548">
            <w:pPr>
              <w:pStyle w:val="NoSpacing"/>
              <w:rPr>
                <w:ins w:id="1731" w:author="Dana de Jong" w:date="2018-07-25T17:15:00Z"/>
                <w:szCs w:val="24"/>
                <w:lang w:val="en-US" w:eastAsia="en-US"/>
              </w:rPr>
              <w:pPrChange w:id="1732" w:author="Dana de Jong" w:date="2018-07-28T12:21:00Z">
                <w:pPr>
                  <w:contextualSpacing w:val="0"/>
                </w:pPr>
              </w:pPrChange>
            </w:pPr>
            <w:ins w:id="1733" w:author="Dana de Jong" w:date="2018-07-25T17:15:00Z">
              <w:del w:id="1734" w:author="Dan Kot" w:date="2018-07-31T11:39:00Z">
                <w:r w:rsidRPr="004A2548" w:rsidDel="00AF27EB">
                  <w:rPr>
                    <w:rFonts w:hAnsi="Symbol"/>
                    <w:szCs w:val="24"/>
                    <w:lang w:val="en-US" w:eastAsia="en-US"/>
                  </w:rPr>
                  <w:delText></w:delText>
                </w:r>
                <w:r w:rsidRPr="004A2548" w:rsidDel="00AF27EB">
                  <w:rPr>
                    <w:szCs w:val="24"/>
                    <w:lang w:val="en-US" w:eastAsia="en-US"/>
                  </w:rPr>
                  <w:delText xml:space="preserve">  </w:delText>
                </w:r>
                <w:r w:rsidRPr="004A2548" w:rsidDel="00AF27EB">
                  <w:rPr>
                    <w:lang w:val="en-US" w:eastAsia="en-US"/>
                  </w:rPr>
                  <w:delText>Defined</w:delText>
                </w:r>
              </w:del>
            </w:ins>
            <w:ins w:id="1735" w:author="Dan Kot" w:date="2018-07-31T11:39:00Z">
              <w:r w:rsidR="00AF27EB" w:rsidRPr="004A2548">
                <w:rPr>
                  <w:rFonts w:hAnsi="Symbol"/>
                  <w:szCs w:val="24"/>
                  <w:lang w:val="en-US" w:eastAsia="en-US"/>
                </w:rPr>
                <w:t></w:t>
              </w:r>
              <w:r w:rsidR="00AF27EB" w:rsidRPr="004A2548">
                <w:rPr>
                  <w:szCs w:val="24"/>
                  <w:lang w:val="en-US" w:eastAsia="en-US"/>
                </w:rPr>
                <w:t xml:space="preserve"> Defined</w:t>
              </w:r>
            </w:ins>
            <w:ins w:id="1736" w:author="Dana de Jong" w:date="2018-07-25T17:15:00Z">
              <w:r w:rsidRPr="004A2548">
                <w:rPr>
                  <w:lang w:val="en-US" w:eastAsia="en-US"/>
                </w:rPr>
                <w:t xml:space="preserve"> Maximum slope for voltage and current</w:t>
              </w:r>
            </w:ins>
          </w:p>
        </w:tc>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Change w:id="1737" w:author="Dana de Jong" w:date="2018-07-28T19:50:00Z">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cPrChange>
          </w:tcPr>
          <w:p w14:paraId="447B13CA" w14:textId="3F6E9141" w:rsidR="004A2548" w:rsidRPr="004A2548" w:rsidRDefault="004A2548">
            <w:pPr>
              <w:pStyle w:val="NoSpacing"/>
              <w:rPr>
                <w:ins w:id="1738" w:author="Dana de Jong" w:date="2018-07-25T17:15:00Z"/>
                <w:szCs w:val="24"/>
                <w:lang w:val="en-US" w:eastAsia="en-US"/>
              </w:rPr>
              <w:pPrChange w:id="1739" w:author="Dana de Jong" w:date="2018-07-28T12:21:00Z">
                <w:pPr>
                  <w:contextualSpacing w:val="0"/>
                </w:pPr>
              </w:pPrChange>
            </w:pPr>
          </w:p>
        </w:tc>
      </w:tr>
    </w:tbl>
    <w:p w14:paraId="2E954F4B" w14:textId="77777777" w:rsidR="004A2548" w:rsidRPr="00D225CA" w:rsidRDefault="004A2548">
      <w:pPr>
        <w:spacing w:line="276" w:lineRule="auto"/>
        <w:rPr>
          <w:ins w:id="1740" w:author="Dana de Jong" w:date="2018-07-25T17:15:00Z"/>
          <w:i/>
          <w:szCs w:val="24"/>
          <w:lang w:val="en-US" w:eastAsia="en-US"/>
          <w:rPrChange w:id="1741" w:author="Dana de Jong" w:date="2018-07-29T11:10:00Z">
            <w:rPr>
              <w:ins w:id="1742" w:author="Dana de Jong" w:date="2018-07-25T17:15:00Z"/>
              <w:szCs w:val="24"/>
              <w:lang w:val="en-US" w:eastAsia="en-US"/>
            </w:rPr>
          </w:rPrChange>
        </w:rPr>
        <w:pPrChange w:id="1743" w:author="Dana de Jong" w:date="2018-07-28T19:50:00Z">
          <w:pPr>
            <w:contextualSpacing w:val="0"/>
            <w:jc w:val="both"/>
          </w:pPr>
        </w:pPrChange>
      </w:pPr>
      <w:ins w:id="1744" w:author="Dana de Jong" w:date="2018-07-25T17:15:00Z">
        <w:r w:rsidRPr="004A2548">
          <w:rPr>
            <w:lang w:val="en-US" w:eastAsia="en-US"/>
          </w:rPr>
          <w:br/>
        </w:r>
        <w:r w:rsidRPr="00D225CA">
          <w:rPr>
            <w:i/>
            <w:lang w:val="en-US" w:eastAsia="en-US"/>
            <w:rPrChange w:id="1745" w:author="Dana de Jong" w:date="2018-07-29T11:10:00Z">
              <w:rPr>
                <w:lang w:val="en-US" w:eastAsia="en-US"/>
              </w:rPr>
            </w:rPrChange>
          </w:rPr>
          <w:t>*We are neglecting the significance of size and weight differences in this comparison, since the rover doesn’t have significant space restrictions compared to the typical size variation for motor controllers and the rover weighs 50kg, so any weight variation is similarly negligible.</w:t>
        </w:r>
      </w:ins>
    </w:p>
    <w:p w14:paraId="21CA5D4F" w14:textId="061ECF25" w:rsidR="0037716D" w:rsidRDefault="0037716D">
      <w:pPr>
        <w:rPr>
          <w:ins w:id="1746" w:author="Dana de Jong" w:date="2018-07-28T17:13:00Z"/>
          <w:lang w:val="en-US" w:eastAsia="en-US"/>
        </w:rPr>
        <w:pPrChange w:id="1747" w:author="Dana de Jong" w:date="2018-07-28T12:21:00Z">
          <w:pPr>
            <w:ind w:firstLine="360"/>
            <w:contextualSpacing w:val="0"/>
            <w:jc w:val="both"/>
          </w:pPr>
        </w:pPrChange>
      </w:pPr>
    </w:p>
    <w:p w14:paraId="7325049E" w14:textId="77777777" w:rsidR="00DB1BE9" w:rsidRDefault="00DB1BE9">
      <w:pPr>
        <w:keepNext w:val="0"/>
        <w:keepLines w:val="0"/>
        <w:widowControl/>
        <w:spacing w:line="276" w:lineRule="auto"/>
        <w:ind w:firstLine="0"/>
        <w:rPr>
          <w:ins w:id="1748" w:author="Dana de Jong" w:date="2018-07-29T14:30:00Z"/>
          <w:lang w:val="en-US" w:eastAsia="en-US"/>
        </w:rPr>
      </w:pPr>
      <w:ins w:id="1749" w:author="Dana de Jong" w:date="2018-07-29T14:30:00Z">
        <w:r>
          <w:rPr>
            <w:lang w:val="en-US" w:eastAsia="en-US"/>
          </w:rPr>
          <w:br w:type="page"/>
        </w:r>
      </w:ins>
    </w:p>
    <w:p w14:paraId="7BC9C1DA" w14:textId="4440D1F6" w:rsidR="0037716D" w:rsidRDefault="0037716D">
      <w:pPr>
        <w:rPr>
          <w:ins w:id="1750" w:author="Dana de Jong" w:date="2018-07-28T17:19:00Z"/>
          <w:lang w:val="en-US" w:eastAsia="en-US"/>
        </w:rPr>
        <w:pPrChange w:id="1751" w:author="Dana de Jong" w:date="2018-07-28T12:21:00Z">
          <w:pPr>
            <w:ind w:firstLine="360"/>
            <w:contextualSpacing w:val="0"/>
            <w:jc w:val="both"/>
          </w:pPr>
        </w:pPrChange>
      </w:pPr>
      <w:ins w:id="1752" w:author="Dana de Jong" w:date="2018-07-28T17:14:00Z">
        <w:r>
          <w:rPr>
            <w:lang w:val="en-US" w:eastAsia="en-US"/>
          </w:rPr>
          <w:lastRenderedPageBreak/>
          <w:t>The table below summarizes the characteristics belonging to the UDrive motor controller system:</w:t>
        </w:r>
      </w:ins>
    </w:p>
    <w:p w14:paraId="47570BA4" w14:textId="77777777" w:rsidR="00FD6118" w:rsidRDefault="00FD6118">
      <w:pPr>
        <w:rPr>
          <w:ins w:id="1753" w:author="Dana de Jong" w:date="2018-07-28T17:13:00Z"/>
          <w:lang w:val="en-US" w:eastAsia="en-US"/>
        </w:rPr>
        <w:pPrChange w:id="1754" w:author="Dana de Jong" w:date="2018-07-28T12:21:00Z">
          <w:pPr>
            <w:ind w:firstLine="360"/>
            <w:contextualSpacing w:val="0"/>
            <w:jc w:val="both"/>
          </w:pPr>
        </w:pPrChange>
      </w:pPr>
    </w:p>
    <w:p w14:paraId="3137C076" w14:textId="32C67B0B" w:rsidR="008C3041" w:rsidRDefault="008C3041">
      <w:pPr>
        <w:pStyle w:val="Caption"/>
        <w:rPr>
          <w:ins w:id="1755" w:author="Dalton B" w:date="2018-07-31T21:55:00Z"/>
        </w:rPr>
        <w:pPrChange w:id="1756" w:author="Dalton B" w:date="2018-07-31T21:55:00Z">
          <w:pPr/>
        </w:pPrChange>
      </w:pPr>
      <w:bookmarkStart w:id="1757" w:name="_Toc520838797"/>
      <w:bookmarkStart w:id="1758" w:name="_Toc520881931"/>
      <w:bookmarkStart w:id="1759" w:name="_Toc520892469"/>
      <w:ins w:id="1760" w:author="Dalton B" w:date="2018-07-31T21:55:00Z">
        <w:r>
          <w:t xml:space="preserve">Table </w:t>
        </w:r>
        <w:r>
          <w:fldChar w:fldCharType="begin"/>
        </w:r>
        <w:r>
          <w:instrText xml:space="preserve"> SEQ Table \* ARABIC </w:instrText>
        </w:r>
      </w:ins>
      <w:r>
        <w:fldChar w:fldCharType="separate"/>
      </w:r>
      <w:ins w:id="1761" w:author="Dana de Jong" w:date="2018-08-01T13:26:00Z">
        <w:r w:rsidR="00CC7D2B">
          <w:rPr>
            <w:noProof/>
          </w:rPr>
          <w:t>2</w:t>
        </w:r>
      </w:ins>
      <w:ins w:id="1762" w:author="Dalton B" w:date="2018-07-31T21:55:00Z">
        <w:r>
          <w:fldChar w:fldCharType="end"/>
        </w:r>
        <w:r>
          <w:t xml:space="preserve">: </w:t>
        </w:r>
      </w:ins>
      <w:ins w:id="1763" w:author="Dalton B" w:date="2018-07-31T21:56:00Z">
        <w:r>
          <w:t>Summary</w:t>
        </w:r>
      </w:ins>
      <w:ins w:id="1764" w:author="Dalton B" w:date="2018-07-31T21:55:00Z">
        <w:r>
          <w:t xml:space="preserve"> of characteristics of the UDrive system</w:t>
        </w:r>
        <w:bookmarkEnd w:id="1757"/>
        <w:bookmarkEnd w:id="1758"/>
        <w:bookmarkEnd w:id="1759"/>
      </w:ins>
    </w:p>
    <w:tbl>
      <w:tblPr>
        <w:tblStyle w:val="TableGrid"/>
        <w:tblW w:w="0" w:type="auto"/>
        <w:tblLook w:val="04A0" w:firstRow="1" w:lastRow="0" w:firstColumn="1" w:lastColumn="0" w:noHBand="0" w:noVBand="1"/>
        <w:tblPrChange w:id="1765" w:author="Dana de Jong" w:date="2018-07-29T14:36:00Z">
          <w:tblPr>
            <w:tblStyle w:val="TableGrid"/>
            <w:tblW w:w="0" w:type="auto"/>
            <w:tblLook w:val="04A0" w:firstRow="1" w:lastRow="0" w:firstColumn="1" w:lastColumn="0" w:noHBand="0" w:noVBand="1"/>
          </w:tblPr>
        </w:tblPrChange>
      </w:tblPr>
      <w:tblGrid>
        <w:gridCol w:w="4675"/>
        <w:gridCol w:w="4675"/>
        <w:tblGridChange w:id="1766">
          <w:tblGrid>
            <w:gridCol w:w="4675"/>
            <w:gridCol w:w="4675"/>
          </w:tblGrid>
        </w:tblGridChange>
      </w:tblGrid>
      <w:tr w:rsidR="00DB1BE9" w14:paraId="4F27F1C0" w14:textId="77777777" w:rsidTr="006C433C">
        <w:trPr>
          <w:ins w:id="1767" w:author="Dana de Jong" w:date="2018-07-29T14:32:00Z"/>
        </w:trPr>
        <w:tc>
          <w:tcPr>
            <w:tcW w:w="4675" w:type="dxa"/>
            <w:shd w:val="clear" w:color="auto" w:fill="F2F2F2" w:themeFill="background1" w:themeFillShade="F2"/>
            <w:tcPrChange w:id="1768" w:author="Dana de Jong" w:date="2018-07-29T14:36:00Z">
              <w:tcPr>
                <w:tcW w:w="4675" w:type="dxa"/>
              </w:tcPr>
            </w:tcPrChange>
          </w:tcPr>
          <w:p w14:paraId="1A5308F7" w14:textId="656D1B18" w:rsidR="00DB1BE9" w:rsidRPr="006C433C" w:rsidRDefault="00DB1BE9" w:rsidP="00DB1BE9">
            <w:pPr>
              <w:ind w:firstLine="0"/>
              <w:rPr>
                <w:ins w:id="1769" w:author="Dana de Jong" w:date="2018-07-29T14:32:00Z"/>
                <w:b/>
                <w:rPrChange w:id="1770" w:author="Dana de Jong" w:date="2018-07-29T14:35:00Z">
                  <w:rPr>
                    <w:ins w:id="1771" w:author="Dana de Jong" w:date="2018-07-29T14:32:00Z"/>
                  </w:rPr>
                </w:rPrChange>
              </w:rPr>
            </w:pPr>
            <w:ins w:id="1772" w:author="Dana de Jong" w:date="2018-07-29T14:32:00Z">
              <w:r w:rsidRPr="006C433C">
                <w:rPr>
                  <w:b/>
                  <w:rPrChange w:id="1773" w:author="Dana de Jong" w:date="2018-07-29T14:35:00Z">
                    <w:rPr/>
                  </w:rPrChange>
                </w:rPr>
                <w:t>Characteristics</w:t>
              </w:r>
            </w:ins>
          </w:p>
        </w:tc>
        <w:tc>
          <w:tcPr>
            <w:tcW w:w="4675" w:type="dxa"/>
            <w:shd w:val="clear" w:color="auto" w:fill="F2F2F2" w:themeFill="background1" w:themeFillShade="F2"/>
            <w:tcPrChange w:id="1774" w:author="Dana de Jong" w:date="2018-07-29T14:36:00Z">
              <w:tcPr>
                <w:tcW w:w="4675" w:type="dxa"/>
              </w:tcPr>
            </w:tcPrChange>
          </w:tcPr>
          <w:p w14:paraId="7E8BAAE4" w14:textId="25B541DC" w:rsidR="00DB1BE9" w:rsidRPr="006C433C" w:rsidRDefault="00DB1BE9" w:rsidP="00DB1BE9">
            <w:pPr>
              <w:ind w:firstLine="0"/>
              <w:rPr>
                <w:ins w:id="1775" w:author="Dana de Jong" w:date="2018-07-29T14:32:00Z"/>
                <w:b/>
                <w:rPrChange w:id="1776" w:author="Dana de Jong" w:date="2018-07-29T14:35:00Z">
                  <w:rPr>
                    <w:ins w:id="1777" w:author="Dana de Jong" w:date="2018-07-29T14:32:00Z"/>
                  </w:rPr>
                </w:rPrChange>
              </w:rPr>
            </w:pPr>
            <w:ins w:id="1778" w:author="Dana de Jong" w:date="2018-07-29T14:32:00Z">
              <w:r w:rsidRPr="006C433C">
                <w:rPr>
                  <w:b/>
                  <w:rPrChange w:id="1779" w:author="Dana de Jong" w:date="2018-07-29T14:35:00Z">
                    <w:rPr/>
                  </w:rPrChange>
                </w:rPr>
                <w:t>UDrive</w:t>
              </w:r>
            </w:ins>
          </w:p>
        </w:tc>
      </w:tr>
      <w:tr w:rsidR="00DB1BE9" w14:paraId="7D0FAD4F" w14:textId="77777777" w:rsidTr="00DB1BE9">
        <w:trPr>
          <w:ins w:id="1780" w:author="Dana de Jong" w:date="2018-07-29T14:32:00Z"/>
        </w:trPr>
        <w:tc>
          <w:tcPr>
            <w:tcW w:w="4675" w:type="dxa"/>
          </w:tcPr>
          <w:p w14:paraId="4A723595" w14:textId="35AC5C1B" w:rsidR="00DB1BE9" w:rsidRPr="006C433C" w:rsidRDefault="00DB1BE9" w:rsidP="00DB1BE9">
            <w:pPr>
              <w:ind w:firstLine="0"/>
              <w:rPr>
                <w:ins w:id="1781" w:author="Dana de Jong" w:date="2018-07-29T14:32:00Z"/>
                <w:i/>
                <w:rPrChange w:id="1782" w:author="Dana de Jong" w:date="2018-07-29T14:35:00Z">
                  <w:rPr>
                    <w:ins w:id="1783" w:author="Dana de Jong" w:date="2018-07-29T14:32:00Z"/>
                  </w:rPr>
                </w:rPrChange>
              </w:rPr>
            </w:pPr>
            <w:ins w:id="1784" w:author="Dana de Jong" w:date="2018-07-29T14:32:00Z">
              <w:r w:rsidRPr="006C433C">
                <w:rPr>
                  <w:i/>
                  <w:rPrChange w:id="1785" w:author="Dana de Jong" w:date="2018-07-29T14:35:00Z">
                    <w:rPr/>
                  </w:rPrChange>
                </w:rPr>
                <w:t>Motor Channels</w:t>
              </w:r>
            </w:ins>
          </w:p>
        </w:tc>
        <w:tc>
          <w:tcPr>
            <w:tcW w:w="4675" w:type="dxa"/>
          </w:tcPr>
          <w:p w14:paraId="1A7E5F03" w14:textId="305640B7" w:rsidR="00DB1BE9" w:rsidRDefault="00DB1BE9" w:rsidP="00DB1BE9">
            <w:pPr>
              <w:ind w:firstLine="0"/>
              <w:rPr>
                <w:ins w:id="1786" w:author="Dana de Jong" w:date="2018-07-29T14:32:00Z"/>
              </w:rPr>
            </w:pPr>
            <w:ins w:id="1787" w:author="Dana de Jong" w:date="2018-07-29T14:32:00Z">
              <w:r>
                <w:t>2</w:t>
              </w:r>
            </w:ins>
          </w:p>
        </w:tc>
      </w:tr>
      <w:tr w:rsidR="00DB1BE9" w14:paraId="375F7D92" w14:textId="77777777" w:rsidTr="00DB1BE9">
        <w:trPr>
          <w:ins w:id="1788" w:author="Dana de Jong" w:date="2018-07-29T14:32:00Z"/>
        </w:trPr>
        <w:tc>
          <w:tcPr>
            <w:tcW w:w="4675" w:type="dxa"/>
          </w:tcPr>
          <w:p w14:paraId="5D78AAE1" w14:textId="76B140FA" w:rsidR="00DB1BE9" w:rsidRPr="006C433C" w:rsidRDefault="00DB1BE9" w:rsidP="00DB1BE9">
            <w:pPr>
              <w:ind w:firstLine="0"/>
              <w:rPr>
                <w:ins w:id="1789" w:author="Dana de Jong" w:date="2018-07-29T14:32:00Z"/>
                <w:i/>
                <w:rPrChange w:id="1790" w:author="Dana de Jong" w:date="2018-07-29T14:35:00Z">
                  <w:rPr>
                    <w:ins w:id="1791" w:author="Dana de Jong" w:date="2018-07-29T14:32:00Z"/>
                  </w:rPr>
                </w:rPrChange>
              </w:rPr>
            </w:pPr>
            <w:ins w:id="1792" w:author="Dana de Jong" w:date="2018-07-29T14:33:00Z">
              <w:r w:rsidRPr="006C433C">
                <w:rPr>
                  <w:i/>
                  <w:rPrChange w:id="1793" w:author="Dana de Jong" w:date="2018-07-29T14:35:00Z">
                    <w:rPr/>
                  </w:rPrChange>
                </w:rPr>
                <w:t>Price ($ CAD)</w:t>
              </w:r>
            </w:ins>
          </w:p>
        </w:tc>
        <w:tc>
          <w:tcPr>
            <w:tcW w:w="4675" w:type="dxa"/>
          </w:tcPr>
          <w:p w14:paraId="79406B40" w14:textId="0916B24E" w:rsidR="00DB1BE9" w:rsidRDefault="00DB1BE9" w:rsidP="00DB1BE9">
            <w:pPr>
              <w:ind w:firstLine="0"/>
              <w:rPr>
                <w:ins w:id="1794" w:author="Dana de Jong" w:date="2018-07-29T14:32:00Z"/>
              </w:rPr>
            </w:pPr>
            <w:ins w:id="1795" w:author="Dana de Jong" w:date="2018-07-29T14:33:00Z">
              <w:r>
                <w:t>~$70**</w:t>
              </w:r>
            </w:ins>
          </w:p>
        </w:tc>
      </w:tr>
      <w:tr w:rsidR="00DB1BE9" w14:paraId="270FC2E9" w14:textId="77777777" w:rsidTr="00DB1BE9">
        <w:trPr>
          <w:ins w:id="1796" w:author="Dana de Jong" w:date="2018-07-29T14:32:00Z"/>
        </w:trPr>
        <w:tc>
          <w:tcPr>
            <w:tcW w:w="4675" w:type="dxa"/>
          </w:tcPr>
          <w:p w14:paraId="656125AD" w14:textId="42391DC4" w:rsidR="00DB1BE9" w:rsidRPr="006C433C" w:rsidRDefault="00DB1BE9" w:rsidP="00DB1BE9">
            <w:pPr>
              <w:ind w:firstLine="0"/>
              <w:rPr>
                <w:ins w:id="1797" w:author="Dana de Jong" w:date="2018-07-29T14:32:00Z"/>
                <w:i/>
                <w:rPrChange w:id="1798" w:author="Dana de Jong" w:date="2018-07-29T14:35:00Z">
                  <w:rPr>
                    <w:ins w:id="1799" w:author="Dana de Jong" w:date="2018-07-29T14:32:00Z"/>
                  </w:rPr>
                </w:rPrChange>
              </w:rPr>
            </w:pPr>
            <w:ins w:id="1800" w:author="Dana de Jong" w:date="2018-07-29T14:33:00Z">
              <w:r w:rsidRPr="006C433C">
                <w:rPr>
                  <w:i/>
                  <w:rPrChange w:id="1801" w:author="Dana de Jong" w:date="2018-07-29T14:35:00Z">
                    <w:rPr/>
                  </w:rPrChange>
                </w:rPr>
                <w:t>Control</w:t>
              </w:r>
              <w:r w:rsidR="006D2992" w:rsidRPr="006C433C">
                <w:rPr>
                  <w:i/>
                  <w:rPrChange w:id="1802" w:author="Dana de Jong" w:date="2018-07-29T14:35:00Z">
                    <w:rPr/>
                  </w:rPrChange>
                </w:rPr>
                <w:t xml:space="preserve"> Interface</w:t>
              </w:r>
            </w:ins>
          </w:p>
        </w:tc>
        <w:tc>
          <w:tcPr>
            <w:tcW w:w="4675" w:type="dxa"/>
          </w:tcPr>
          <w:p w14:paraId="5AEF3D4E" w14:textId="606873DB" w:rsidR="00DB1BE9" w:rsidRDefault="006D2992" w:rsidP="00DB1BE9">
            <w:pPr>
              <w:ind w:firstLine="0"/>
              <w:rPr>
                <w:ins w:id="1803" w:author="Dana de Jong" w:date="2018-07-29T14:32:00Z"/>
              </w:rPr>
            </w:pPr>
            <w:ins w:id="1804" w:author="Dana de Jong" w:date="2018-07-29T14:33:00Z">
              <w:r>
                <w:t xml:space="preserve">USB </w:t>
              </w:r>
            </w:ins>
            <w:ins w:id="1805" w:author="Joel Newman" w:date="2018-07-31T17:11:00Z">
              <w:r w:rsidR="000E5606">
                <w:t xml:space="preserve">+ </w:t>
              </w:r>
            </w:ins>
            <w:ins w:id="1806" w:author="Dana de Jong" w:date="2018-07-29T14:33:00Z">
              <w:r>
                <w:t>Future Expandability</w:t>
              </w:r>
            </w:ins>
          </w:p>
        </w:tc>
      </w:tr>
      <w:tr w:rsidR="00DB1BE9" w14:paraId="5C27AE0F" w14:textId="77777777" w:rsidTr="00DB1BE9">
        <w:trPr>
          <w:ins w:id="1807" w:author="Dana de Jong" w:date="2018-07-29T14:32:00Z"/>
        </w:trPr>
        <w:tc>
          <w:tcPr>
            <w:tcW w:w="4675" w:type="dxa"/>
          </w:tcPr>
          <w:p w14:paraId="22B53BDD" w14:textId="35090863" w:rsidR="00DB1BE9" w:rsidRPr="006C433C" w:rsidRDefault="006D2992" w:rsidP="00DB1BE9">
            <w:pPr>
              <w:ind w:firstLine="0"/>
              <w:rPr>
                <w:ins w:id="1808" w:author="Dana de Jong" w:date="2018-07-29T14:32:00Z"/>
                <w:i/>
                <w:rPrChange w:id="1809" w:author="Dana de Jong" w:date="2018-07-29T14:35:00Z">
                  <w:rPr>
                    <w:ins w:id="1810" w:author="Dana de Jong" w:date="2018-07-29T14:32:00Z"/>
                  </w:rPr>
                </w:rPrChange>
              </w:rPr>
            </w:pPr>
            <w:ins w:id="1811" w:author="Dana de Jong" w:date="2018-07-29T14:34:00Z">
              <w:r w:rsidRPr="006C433C">
                <w:rPr>
                  <w:i/>
                  <w:rPrChange w:id="1812" w:author="Dana de Jong" w:date="2018-07-29T14:35:00Z">
                    <w:rPr/>
                  </w:rPrChange>
                </w:rPr>
                <w:t>Min/max operating voltage (V)</w:t>
              </w:r>
            </w:ins>
          </w:p>
        </w:tc>
        <w:tc>
          <w:tcPr>
            <w:tcW w:w="4675" w:type="dxa"/>
          </w:tcPr>
          <w:p w14:paraId="1DC6513F" w14:textId="1C580D80" w:rsidR="00DB1BE9" w:rsidRDefault="006D2992" w:rsidP="00DB1BE9">
            <w:pPr>
              <w:ind w:firstLine="0"/>
              <w:rPr>
                <w:ins w:id="1813" w:author="Dana de Jong" w:date="2018-07-29T14:32:00Z"/>
              </w:rPr>
            </w:pPr>
            <w:ins w:id="1814" w:author="Dana de Jong" w:date="2018-07-29T14:34:00Z">
              <w:r>
                <w:t>8 / 52</w:t>
              </w:r>
            </w:ins>
          </w:p>
        </w:tc>
      </w:tr>
      <w:tr w:rsidR="00DB1BE9" w14:paraId="2756B814" w14:textId="77777777" w:rsidTr="00DB1BE9">
        <w:trPr>
          <w:ins w:id="1815" w:author="Dana de Jong" w:date="2018-07-29T14:32:00Z"/>
        </w:trPr>
        <w:tc>
          <w:tcPr>
            <w:tcW w:w="4675" w:type="dxa"/>
          </w:tcPr>
          <w:p w14:paraId="794D5CEC" w14:textId="72D93973" w:rsidR="00DB1BE9" w:rsidRPr="006C433C" w:rsidRDefault="006D2992" w:rsidP="00DB1BE9">
            <w:pPr>
              <w:ind w:firstLine="0"/>
              <w:rPr>
                <w:ins w:id="1816" w:author="Dana de Jong" w:date="2018-07-29T14:32:00Z"/>
                <w:i/>
                <w:rPrChange w:id="1817" w:author="Dana de Jong" w:date="2018-07-29T14:35:00Z">
                  <w:rPr>
                    <w:ins w:id="1818" w:author="Dana de Jong" w:date="2018-07-29T14:32:00Z"/>
                  </w:rPr>
                </w:rPrChange>
              </w:rPr>
            </w:pPr>
            <w:ins w:id="1819" w:author="Dana de Jong" w:date="2018-07-29T14:34:00Z">
              <w:r w:rsidRPr="006C433C">
                <w:rPr>
                  <w:i/>
                  <w:rPrChange w:id="1820" w:author="Dana de Jong" w:date="2018-07-29T14:35:00Z">
                    <w:rPr/>
                  </w:rPrChange>
                </w:rPr>
                <w:t>Continuous output current per channel (A)</w:t>
              </w:r>
            </w:ins>
          </w:p>
        </w:tc>
        <w:tc>
          <w:tcPr>
            <w:tcW w:w="4675" w:type="dxa"/>
          </w:tcPr>
          <w:p w14:paraId="27F2C405" w14:textId="28EF7F4D" w:rsidR="00DB1BE9" w:rsidRDefault="006D2992" w:rsidP="00DB1BE9">
            <w:pPr>
              <w:ind w:firstLine="0"/>
              <w:rPr>
                <w:ins w:id="1821" w:author="Dana de Jong" w:date="2018-07-29T14:32:00Z"/>
              </w:rPr>
            </w:pPr>
            <w:ins w:id="1822" w:author="Dana de Jong" w:date="2018-07-29T14:34:00Z">
              <w:r>
                <w:t>13</w:t>
              </w:r>
            </w:ins>
          </w:p>
        </w:tc>
      </w:tr>
      <w:tr w:rsidR="00DB1BE9" w14:paraId="1728457D" w14:textId="77777777" w:rsidTr="00DB1BE9">
        <w:trPr>
          <w:ins w:id="1823" w:author="Dana de Jong" w:date="2018-07-29T14:32:00Z"/>
        </w:trPr>
        <w:tc>
          <w:tcPr>
            <w:tcW w:w="4675" w:type="dxa"/>
          </w:tcPr>
          <w:p w14:paraId="44E09CF3" w14:textId="784D1CC6" w:rsidR="00DB1BE9" w:rsidRPr="006C433C" w:rsidRDefault="006D2992" w:rsidP="00DB1BE9">
            <w:pPr>
              <w:ind w:firstLine="0"/>
              <w:rPr>
                <w:ins w:id="1824" w:author="Dana de Jong" w:date="2018-07-29T14:32:00Z"/>
                <w:i/>
                <w:rPrChange w:id="1825" w:author="Dana de Jong" w:date="2018-07-29T14:35:00Z">
                  <w:rPr>
                    <w:ins w:id="1826" w:author="Dana de Jong" w:date="2018-07-29T14:32:00Z"/>
                  </w:rPr>
                </w:rPrChange>
              </w:rPr>
            </w:pPr>
            <w:ins w:id="1827" w:author="Dana de Jong" w:date="2018-07-29T14:34:00Z">
              <w:r w:rsidRPr="006C433C">
                <w:rPr>
                  <w:i/>
                  <w:rPrChange w:id="1828" w:author="Dana de Jong" w:date="2018-07-29T14:35:00Z">
                    <w:rPr/>
                  </w:rPrChange>
                </w:rPr>
                <w:t>Maximum PWM frequency (kHz)</w:t>
              </w:r>
            </w:ins>
          </w:p>
        </w:tc>
        <w:tc>
          <w:tcPr>
            <w:tcW w:w="4675" w:type="dxa"/>
          </w:tcPr>
          <w:p w14:paraId="77F1ED44" w14:textId="6532AEF7" w:rsidR="00DB1BE9" w:rsidRDefault="006D2992" w:rsidP="00DB1BE9">
            <w:pPr>
              <w:ind w:firstLine="0"/>
              <w:rPr>
                <w:ins w:id="1829" w:author="Dana de Jong" w:date="2018-07-29T14:32:00Z"/>
              </w:rPr>
            </w:pPr>
            <w:ins w:id="1830" w:author="Dana de Jong" w:date="2018-07-29T14:34:00Z">
              <w:r>
                <w:t>500</w:t>
              </w:r>
            </w:ins>
          </w:p>
        </w:tc>
      </w:tr>
      <w:tr w:rsidR="00DB1BE9" w14:paraId="4B557151" w14:textId="77777777" w:rsidTr="00DB1BE9">
        <w:trPr>
          <w:ins w:id="1831" w:author="Dana de Jong" w:date="2018-07-29T14:32:00Z"/>
        </w:trPr>
        <w:tc>
          <w:tcPr>
            <w:tcW w:w="4675" w:type="dxa"/>
          </w:tcPr>
          <w:p w14:paraId="7EFE8294" w14:textId="5E00DA0A" w:rsidR="00DB1BE9" w:rsidRPr="006C433C" w:rsidRDefault="006D2992" w:rsidP="00DB1BE9">
            <w:pPr>
              <w:ind w:firstLine="0"/>
              <w:rPr>
                <w:ins w:id="1832" w:author="Dana de Jong" w:date="2018-07-29T14:32:00Z"/>
                <w:i/>
                <w:rPrChange w:id="1833" w:author="Dana de Jong" w:date="2018-07-29T14:35:00Z">
                  <w:rPr>
                    <w:ins w:id="1834" w:author="Dana de Jong" w:date="2018-07-29T14:32:00Z"/>
                  </w:rPr>
                </w:rPrChange>
              </w:rPr>
            </w:pPr>
            <w:ins w:id="1835" w:author="Dana de Jong" w:date="2018-07-29T14:34:00Z">
              <w:r w:rsidRPr="006C433C">
                <w:rPr>
                  <w:i/>
                  <w:rPrChange w:id="1836" w:author="Dana de Jong" w:date="2018-07-29T14:35:00Z">
                    <w:rPr/>
                  </w:rPrChange>
                </w:rPr>
                <w:t>Reverse voltage protection (Y/N)</w:t>
              </w:r>
            </w:ins>
          </w:p>
        </w:tc>
        <w:tc>
          <w:tcPr>
            <w:tcW w:w="4675" w:type="dxa"/>
          </w:tcPr>
          <w:p w14:paraId="04E4747C" w14:textId="61B9A5EB" w:rsidR="00DB1BE9" w:rsidRDefault="006D2992" w:rsidP="00DB1BE9">
            <w:pPr>
              <w:ind w:firstLine="0"/>
              <w:rPr>
                <w:ins w:id="1837" w:author="Dana de Jong" w:date="2018-07-29T14:32:00Z"/>
              </w:rPr>
            </w:pPr>
            <w:ins w:id="1838" w:author="Dana de Jong" w:date="2018-07-29T14:34:00Z">
              <w:r>
                <w:t>Y</w:t>
              </w:r>
            </w:ins>
          </w:p>
        </w:tc>
      </w:tr>
      <w:tr w:rsidR="00DB1BE9" w14:paraId="6E2487C2" w14:textId="77777777" w:rsidTr="00DB1BE9">
        <w:trPr>
          <w:ins w:id="1839" w:author="Dana de Jong" w:date="2018-07-29T14:32:00Z"/>
        </w:trPr>
        <w:tc>
          <w:tcPr>
            <w:tcW w:w="4675" w:type="dxa"/>
          </w:tcPr>
          <w:p w14:paraId="5E258B37" w14:textId="5773D563" w:rsidR="00DB1BE9" w:rsidRPr="006C433C" w:rsidRDefault="006C433C" w:rsidP="00DB1BE9">
            <w:pPr>
              <w:ind w:firstLine="0"/>
              <w:rPr>
                <w:ins w:id="1840" w:author="Dana de Jong" w:date="2018-07-29T14:32:00Z"/>
                <w:i/>
                <w:rPrChange w:id="1841" w:author="Dana de Jong" w:date="2018-07-29T14:35:00Z">
                  <w:rPr>
                    <w:ins w:id="1842" w:author="Dana de Jong" w:date="2018-07-29T14:32:00Z"/>
                  </w:rPr>
                </w:rPrChange>
              </w:rPr>
            </w:pPr>
            <w:ins w:id="1843" w:author="Dana de Jong" w:date="2018-07-29T14:34:00Z">
              <w:r w:rsidRPr="006C433C">
                <w:rPr>
                  <w:i/>
                  <w:rPrChange w:id="1844" w:author="Dana de Jong" w:date="2018-07-29T14:35:00Z">
                    <w:rPr/>
                  </w:rPrChange>
                </w:rPr>
                <w:t>Peak output current per channel (A)</w:t>
              </w:r>
            </w:ins>
          </w:p>
        </w:tc>
        <w:tc>
          <w:tcPr>
            <w:tcW w:w="4675" w:type="dxa"/>
          </w:tcPr>
          <w:p w14:paraId="615AA97A" w14:textId="7BAF2358" w:rsidR="00DB1BE9" w:rsidRDefault="006C433C" w:rsidP="00DB1BE9">
            <w:pPr>
              <w:ind w:firstLine="0"/>
              <w:rPr>
                <w:ins w:id="1845" w:author="Dana de Jong" w:date="2018-07-29T14:32:00Z"/>
              </w:rPr>
            </w:pPr>
            <w:ins w:id="1846" w:author="Dana de Jong" w:date="2018-07-29T14:35:00Z">
              <w:r>
                <w:t>50</w:t>
              </w:r>
            </w:ins>
          </w:p>
        </w:tc>
      </w:tr>
      <w:tr w:rsidR="00DB1BE9" w14:paraId="3917E9B2" w14:textId="77777777" w:rsidTr="00DB1BE9">
        <w:trPr>
          <w:ins w:id="1847" w:author="Dana de Jong" w:date="2018-07-29T14:32:00Z"/>
        </w:trPr>
        <w:tc>
          <w:tcPr>
            <w:tcW w:w="4675" w:type="dxa"/>
          </w:tcPr>
          <w:p w14:paraId="73AF28C3" w14:textId="28C12683" w:rsidR="00DB1BE9" w:rsidRPr="006C433C" w:rsidRDefault="006C433C" w:rsidP="00DB1BE9">
            <w:pPr>
              <w:ind w:firstLine="0"/>
              <w:rPr>
                <w:ins w:id="1848" w:author="Dana de Jong" w:date="2018-07-29T14:32:00Z"/>
                <w:i/>
                <w:rPrChange w:id="1849" w:author="Dana de Jong" w:date="2018-07-29T14:35:00Z">
                  <w:rPr>
                    <w:ins w:id="1850" w:author="Dana de Jong" w:date="2018-07-29T14:32:00Z"/>
                  </w:rPr>
                </w:rPrChange>
              </w:rPr>
            </w:pPr>
            <w:ins w:id="1851" w:author="Dana de Jong" w:date="2018-07-29T14:35:00Z">
              <w:r w:rsidRPr="006C433C">
                <w:rPr>
                  <w:i/>
                  <w:rPrChange w:id="1852" w:author="Dana de Jong" w:date="2018-07-29T14:35:00Z">
                    <w:rPr/>
                  </w:rPrChange>
                </w:rPr>
                <w:t>Other notes</w:t>
              </w:r>
            </w:ins>
          </w:p>
        </w:tc>
        <w:tc>
          <w:tcPr>
            <w:tcW w:w="4675" w:type="dxa"/>
          </w:tcPr>
          <w:p w14:paraId="5DC088DF" w14:textId="77777777" w:rsidR="006C433C" w:rsidRDefault="006C433C">
            <w:pPr>
              <w:pStyle w:val="ListParagraph"/>
              <w:numPr>
                <w:ilvl w:val="0"/>
                <w:numId w:val="36"/>
              </w:numPr>
              <w:rPr>
                <w:ins w:id="1853" w:author="Dana de Jong" w:date="2018-07-29T14:35:00Z"/>
              </w:rPr>
              <w:pPrChange w:id="1854" w:author="Dana de Jong" w:date="2018-07-29T14:35:00Z">
                <w:pPr>
                  <w:ind w:firstLine="0"/>
                </w:pPr>
              </w:pPrChange>
            </w:pPr>
            <w:ins w:id="1855" w:author="Dana de Jong" w:date="2018-07-29T14:35:00Z">
              <w:r>
                <w:t>Supports quadrature encoders</w:t>
              </w:r>
            </w:ins>
          </w:p>
          <w:p w14:paraId="126A7013" w14:textId="77777777" w:rsidR="006C433C" w:rsidRDefault="006C433C">
            <w:pPr>
              <w:pStyle w:val="ListParagraph"/>
              <w:numPr>
                <w:ilvl w:val="0"/>
                <w:numId w:val="36"/>
              </w:numPr>
              <w:rPr>
                <w:ins w:id="1856" w:author="Dana de Jong" w:date="2018-07-29T14:35:00Z"/>
              </w:rPr>
              <w:pPrChange w:id="1857" w:author="Dana de Jong" w:date="2018-07-29T14:35:00Z">
                <w:pPr>
                  <w:ind w:firstLine="0"/>
                </w:pPr>
              </w:pPrChange>
            </w:pPr>
            <w:ins w:id="1858" w:author="Dana de Jong" w:date="2018-07-29T14:35:00Z">
              <w:r>
                <w:t>Fully isolated inputs to protect downstream devices</w:t>
              </w:r>
            </w:ins>
          </w:p>
          <w:p w14:paraId="5CB939A5" w14:textId="77777777" w:rsidR="006C433C" w:rsidRDefault="006C433C">
            <w:pPr>
              <w:pStyle w:val="ListParagraph"/>
              <w:numPr>
                <w:ilvl w:val="0"/>
                <w:numId w:val="36"/>
              </w:numPr>
              <w:rPr>
                <w:ins w:id="1859" w:author="Dana de Jong" w:date="2018-07-29T14:35:00Z"/>
              </w:rPr>
              <w:pPrChange w:id="1860" w:author="Dana de Jong" w:date="2018-07-29T14:35:00Z">
                <w:pPr>
                  <w:ind w:firstLine="0"/>
                </w:pPr>
              </w:pPrChange>
            </w:pPr>
            <w:ins w:id="1861" w:author="Dana de Jong" w:date="2018-07-29T14:35:00Z">
              <w:r>
                <w:t>Advanced monitoring</w:t>
              </w:r>
            </w:ins>
          </w:p>
          <w:p w14:paraId="21BBB4E8" w14:textId="2164D877" w:rsidR="00DB1BE9" w:rsidRPr="006C433C" w:rsidRDefault="006C433C">
            <w:pPr>
              <w:pStyle w:val="ListParagraph"/>
              <w:numPr>
                <w:ilvl w:val="0"/>
                <w:numId w:val="36"/>
              </w:numPr>
              <w:rPr>
                <w:ins w:id="1862" w:author="Dana de Jong" w:date="2018-07-29T14:32:00Z"/>
              </w:rPr>
              <w:pPrChange w:id="1863" w:author="Dana de Jong" w:date="2018-07-29T14:35:00Z">
                <w:pPr>
                  <w:ind w:firstLine="0"/>
                </w:pPr>
              </w:pPrChange>
            </w:pPr>
            <w:ins w:id="1864" w:author="Dana de Jong" w:date="2018-07-29T14:35:00Z">
              <w:r>
                <w:t>Onboard PID</w:t>
              </w:r>
            </w:ins>
          </w:p>
        </w:tc>
      </w:tr>
    </w:tbl>
    <w:p w14:paraId="52280316" w14:textId="77777777" w:rsidR="00FD6118" w:rsidRPr="00337D63" w:rsidRDefault="00FD6118">
      <w:pPr>
        <w:pStyle w:val="NoSpacing"/>
        <w:rPr>
          <w:del w:id="1865" w:author="Dana de Jong" w:date="2018-07-29T17:10:00Z"/>
          <w:b/>
          <w:i/>
          <w:rPrChange w:id="1866" w:author="Dana de Jong" w:date="2018-07-29T19:18:00Z">
            <w:rPr>
              <w:del w:id="1867" w:author="Dana de Jong" w:date="2018-07-29T17:10:00Z"/>
              <w:b/>
            </w:rPr>
          </w:rPrChange>
        </w:rPr>
      </w:pPr>
      <w:ins w:id="1868" w:author="Dana de Jong [2]" w:date="2018-07-28T17:17:00Z">
        <w:del w:id="1869" w:author="Dana de Jong" w:date="2018-07-29T14:31:00Z">
          <w:r w:rsidRPr="00FF0A47" w:rsidDel="00DB1BE9">
            <w:rPr>
              <w:i/>
              <w:rPrChange w:id="1870" w:author="Dana de Jong" w:date="2018-07-28T19:32:00Z">
                <w:rPr/>
              </w:rPrChange>
            </w:rPr>
            <w:delText>Motor channelsPrice ($ CAD)Control interfaceMin/max operating voltage (V)Continuous output current per channel (A)Maximum PWM frequency (kHz)Reverse voltage protection (Y/N)</w:delText>
          </w:r>
        </w:del>
      </w:ins>
      <w:ins w:id="1871" w:author="Dana de Jong" w:date="2018-07-29T14:33:00Z">
        <w:r w:rsidR="00DB1BE9">
          <w:rPr>
            <w:i/>
          </w:rPr>
          <w:t>*</w:t>
        </w:r>
      </w:ins>
      <w:ins w:id="1872" w:author="Dana de Jong" w:date="2018-07-28T17:20:00Z">
        <w:r w:rsidRPr="00D225CA">
          <w:rPr>
            <w:i/>
            <w:rPrChange w:id="1873" w:author="Dana de Jong" w:date="2018-07-28T17:21:00Z">
              <w:rPr>
                <w:rFonts w:eastAsia="Times New Roman" w:cs="Times New Roman"/>
                <w:i/>
                <w:color w:val="000000"/>
                <w:sz w:val="28"/>
                <w:szCs w:val="28"/>
                <w:lang w:val="en-US" w:eastAsia="en-US"/>
              </w:rPr>
            </w:rPrChange>
          </w:rPr>
          <w:t>*</w:t>
        </w:r>
        <w:r w:rsidRPr="00D225CA">
          <w:rPr>
            <w:i/>
            <w:rPrChange w:id="1874" w:author="Dana de Jong" w:date="2018-07-28T17:40:00Z">
              <w:rPr>
                <w:rFonts w:eastAsia="Times New Roman" w:cs="Times New Roman"/>
                <w:i/>
                <w:color w:val="000000"/>
                <w:sz w:val="28"/>
                <w:szCs w:val="28"/>
                <w:lang w:val="en-US" w:eastAsia="en-US"/>
              </w:rPr>
            </w:rPrChange>
          </w:rPr>
          <w:t>This price is based on the Bill of Materials (BOM) price of rev.1 and the manuf</w:t>
        </w:r>
        <w:r w:rsidR="00DA0AEE" w:rsidRPr="00D225CA">
          <w:rPr>
            <w:i/>
            <w:rPrChange w:id="1875" w:author="Dana de Jong" w:date="2018-07-28T20:24:00Z">
              <w:rPr/>
            </w:rPrChange>
          </w:rPr>
          <w:t>acturing costs</w:t>
        </w:r>
        <w:r w:rsidRPr="00D225CA">
          <w:rPr>
            <w:i/>
            <w:rPrChange w:id="1876" w:author="Dana de Jong" w:date="2018-07-28T17:40:00Z">
              <w:rPr>
                <w:rFonts w:eastAsia="Times New Roman" w:cs="Times New Roman"/>
                <w:i/>
                <w:color w:val="000000"/>
                <w:sz w:val="28"/>
                <w:szCs w:val="28"/>
                <w:lang w:val="en-US" w:eastAsia="en-US"/>
              </w:rPr>
            </w:rPrChange>
          </w:rPr>
          <w:t xml:space="preserve">. </w:t>
        </w:r>
      </w:ins>
    </w:p>
    <w:p w14:paraId="5C44CABC" w14:textId="48E557C4" w:rsidR="00FD6118" w:rsidRPr="00D225CA" w:rsidRDefault="00FD6118">
      <w:pPr>
        <w:pStyle w:val="NoSpacing"/>
        <w:rPr>
          <w:ins w:id="1877" w:author="Dana de Jong" w:date="2018-07-28T17:20:00Z"/>
          <w:rFonts w:eastAsia="Times New Roman" w:cs="Times New Roman"/>
          <w:i/>
          <w:lang w:val="en-US" w:eastAsia="en-US"/>
          <w:rPrChange w:id="1878" w:author="Dana de Jong" w:date="2018-07-29T11:10:00Z">
            <w:rPr>
              <w:ins w:id="1879" w:author="Dana de Jong" w:date="2018-07-28T17:20:00Z"/>
              <w:rFonts w:eastAsia="Times New Roman" w:cs="Times New Roman"/>
              <w:lang w:val="en-US" w:eastAsia="en-US"/>
            </w:rPr>
          </w:rPrChange>
        </w:rPr>
        <w:pPrChange w:id="1880" w:author="Dana de Jong" w:date="2018-07-28T17:21:00Z">
          <w:pPr>
            <w:contextualSpacing w:val="0"/>
            <w:jc w:val="both"/>
          </w:pPr>
        </w:pPrChange>
      </w:pPr>
      <w:ins w:id="1881" w:author="Dana de Jong" w:date="2018-07-28T17:20:00Z">
        <w:r w:rsidRPr="00D225CA">
          <w:rPr>
            <w:i/>
            <w:rPrChange w:id="1882" w:author="Dana de Jong" w:date="2018-07-28T17:40:00Z">
              <w:rPr>
                <w:rFonts w:eastAsia="Times New Roman" w:cs="Times New Roman"/>
                <w:i/>
                <w:color w:val="000000"/>
                <w:sz w:val="28"/>
                <w:szCs w:val="28"/>
                <w:lang w:val="en-US" w:eastAsia="en-US"/>
              </w:rPr>
            </w:rPrChange>
          </w:rPr>
          <w:t xml:space="preserve">This is not including the time required for development or for assembly. The chosen MOSFETs that were restricted to a specific footprint, but for rev.2 any footprint can be used – therefore significant savings can be made </w:t>
        </w:r>
        <w:r w:rsidRPr="00D225CA">
          <w:rPr>
            <w:rFonts w:eastAsia="Times New Roman" w:cs="Times New Roman"/>
            <w:i/>
            <w:color w:val="000000"/>
            <w:lang w:val="en-US" w:eastAsia="en-US"/>
            <w:rPrChange w:id="1883" w:author="Dana de Jong" w:date="2018-07-28T17:40:00Z">
              <w:rPr>
                <w:rFonts w:eastAsia="Times New Roman" w:cs="Times New Roman"/>
                <w:color w:val="000000"/>
                <w:sz w:val="28"/>
                <w:szCs w:val="28"/>
                <w:lang w:val="en-US" w:eastAsia="en-US"/>
              </w:rPr>
            </w:rPrChange>
          </w:rPr>
          <w:t>on choosing cheaper MOSFETs.  Moreover, the product will also go down in price if the components are purchased in bulk.</w:t>
        </w:r>
        <w:r w:rsidRPr="00D225CA">
          <w:rPr>
            <w:rFonts w:eastAsia="Times New Roman" w:cs="Times New Roman"/>
            <w:i/>
            <w:color w:val="000000"/>
            <w:sz w:val="28"/>
            <w:szCs w:val="28"/>
            <w:lang w:val="en-US" w:eastAsia="en-US"/>
            <w:rPrChange w:id="1884" w:author="Dana de Jong" w:date="2018-07-29T11:10:00Z">
              <w:rPr>
                <w:rFonts w:eastAsia="Times New Roman" w:cs="Times New Roman"/>
                <w:color w:val="000000"/>
                <w:sz w:val="28"/>
                <w:szCs w:val="28"/>
                <w:lang w:val="en-US" w:eastAsia="en-US"/>
              </w:rPr>
            </w:rPrChange>
          </w:rPr>
          <w:t xml:space="preserve"> </w:t>
        </w:r>
      </w:ins>
    </w:p>
    <w:p w14:paraId="594FC7C9" w14:textId="77777777" w:rsidR="0037716D" w:rsidRDefault="0037716D">
      <w:pPr>
        <w:pStyle w:val="NoSpacing"/>
        <w:rPr>
          <w:ins w:id="1885" w:author="Dana de Jong" w:date="2018-07-28T17:13:00Z"/>
          <w:lang w:val="en-US" w:eastAsia="en-US"/>
        </w:rPr>
        <w:pPrChange w:id="1886" w:author="Dana de Jong" w:date="2018-07-28T12:21:00Z">
          <w:pPr>
            <w:ind w:firstLine="360"/>
            <w:contextualSpacing w:val="0"/>
            <w:jc w:val="both"/>
          </w:pPr>
        </w:pPrChange>
      </w:pPr>
    </w:p>
    <w:p w14:paraId="3A4017A9" w14:textId="77777777" w:rsidR="006C433C" w:rsidRDefault="006C433C">
      <w:pPr>
        <w:ind w:firstLine="0"/>
        <w:rPr>
          <w:ins w:id="1887" w:author="Dana de Jong" w:date="2018-07-28T17:13:00Z"/>
          <w:lang w:val="en-US" w:eastAsia="en-US"/>
        </w:rPr>
        <w:pPrChange w:id="1888" w:author="Dana de Jong" w:date="2018-07-29T14:33:00Z">
          <w:pPr>
            <w:ind w:firstLine="360"/>
            <w:contextualSpacing w:val="0"/>
            <w:jc w:val="both"/>
          </w:pPr>
        </w:pPrChange>
      </w:pPr>
    </w:p>
    <w:p w14:paraId="39BD5A36" w14:textId="66487293" w:rsidR="004A2548" w:rsidRDefault="004A2548">
      <w:pPr>
        <w:rPr>
          <w:ins w:id="1889" w:author="Dalton B" w:date="2018-07-31T22:09:00Z"/>
          <w:lang w:val="en-US" w:eastAsia="en-US"/>
        </w:rPr>
      </w:pPr>
      <w:ins w:id="1890" w:author="Dana de Jong" w:date="2018-07-25T17:15:00Z">
        <w:r w:rsidRPr="004A2548">
          <w:rPr>
            <w:lang w:val="en-US" w:eastAsia="en-US"/>
          </w:rPr>
          <w:t xml:space="preserve">As seen </w:t>
        </w:r>
      </w:ins>
      <w:ins w:id="1891" w:author="Dana de Jong" w:date="2018-07-29T19:28:00Z">
        <w:r w:rsidR="00917A40">
          <w:rPr>
            <w:lang w:val="en-US" w:eastAsia="en-US"/>
          </w:rPr>
          <w:fldChar w:fldCharType="begin"/>
        </w:r>
        <w:r w:rsidR="00917A40">
          <w:rPr>
            <w:lang w:val="en-US" w:eastAsia="en-US"/>
          </w:rPr>
          <w:instrText xml:space="preserve"> REF _Ref520569809 \h </w:instrText>
        </w:r>
      </w:ins>
      <w:r w:rsidR="00917A40">
        <w:rPr>
          <w:lang w:val="en-US" w:eastAsia="en-US"/>
        </w:rPr>
      </w:r>
      <w:r w:rsidR="00917A40">
        <w:rPr>
          <w:lang w:val="en-US" w:eastAsia="en-US"/>
        </w:rPr>
        <w:fldChar w:fldCharType="separate"/>
      </w:r>
      <w:ins w:id="1892" w:author="Dana de Jong" w:date="2018-08-01T13:26:00Z">
        <w:r w:rsidR="00A92A2E">
          <w:t xml:space="preserve">Table </w:t>
        </w:r>
      </w:ins>
      <w:r w:rsidR="00A92A2E">
        <w:rPr>
          <w:noProof/>
        </w:rPr>
        <w:t>3</w:t>
      </w:r>
      <w:ins w:id="1893" w:author="Dana de Jong" w:date="2018-07-29T19:28:00Z">
        <w:r w:rsidR="00917A40">
          <w:rPr>
            <w:lang w:val="en-US" w:eastAsia="en-US"/>
          </w:rPr>
          <w:fldChar w:fldCharType="end"/>
        </w:r>
      </w:ins>
      <w:ins w:id="1894" w:author="Dalton B" w:date="2018-07-28T17:47:00Z">
        <w:del w:id="1895" w:author="Dana de Jong" w:date="2018-07-29T19:28:00Z">
          <w:r w:rsidR="0091119F" w:rsidDel="00917A40">
            <w:rPr>
              <w:lang w:val="en-US" w:eastAsia="en-US"/>
            </w:rPr>
            <w:fldChar w:fldCharType="begin"/>
          </w:r>
          <w:r w:rsidR="0091119F" w:rsidDel="00917A40">
            <w:rPr>
              <w:lang w:val="en-US" w:eastAsia="en-US"/>
            </w:rPr>
            <w:delInstrText xml:space="preserve"> REF _Ref520563382 \h </w:delInstrText>
          </w:r>
        </w:del>
      </w:ins>
      <w:del w:id="1896" w:author="Dana de Jong" w:date="2018-07-29T19:28:00Z">
        <w:r w:rsidR="0091119F" w:rsidDel="00917A40">
          <w:rPr>
            <w:lang w:val="en-US" w:eastAsia="en-US"/>
          </w:rPr>
        </w:r>
        <w:r w:rsidR="0091119F" w:rsidDel="00917A40">
          <w:rPr>
            <w:lang w:val="en-US" w:eastAsia="en-US"/>
          </w:rPr>
          <w:fldChar w:fldCharType="separate"/>
        </w:r>
      </w:del>
      <w:ins w:id="1897" w:author="Dalton B" w:date="2018-07-28T17:47:00Z">
        <w:del w:id="1898" w:author="Dana de Jong" w:date="2018-07-29T18:10:00Z">
          <w:r w:rsidR="0091119F" w:rsidDel="00464D8E">
            <w:delText xml:space="preserve">Table </w:delText>
          </w:r>
          <w:r w:rsidR="0091119F" w:rsidDel="00464D8E">
            <w:rPr>
              <w:noProof/>
            </w:rPr>
            <w:delText>2</w:delText>
          </w:r>
        </w:del>
        <w:del w:id="1899" w:author="Dana de Jong" w:date="2018-07-29T19:28:00Z">
          <w:r w:rsidR="0091119F" w:rsidDel="00917A40">
            <w:rPr>
              <w:lang w:val="en-US" w:eastAsia="en-US"/>
            </w:rPr>
            <w:fldChar w:fldCharType="end"/>
          </w:r>
        </w:del>
      </w:ins>
      <w:ins w:id="1900" w:author="Dana de Jong" w:date="2018-07-25T17:15:00Z">
        <w:del w:id="1901" w:author="Dalton B" w:date="2018-07-28T17:47:00Z">
          <w:r w:rsidRPr="004A2548">
            <w:rPr>
              <w:lang w:val="en-US" w:eastAsia="en-US"/>
            </w:rPr>
            <w:delText>Table 1</w:delText>
          </w:r>
        </w:del>
        <w:r w:rsidRPr="004A2548">
          <w:rPr>
            <w:lang w:val="en-US" w:eastAsia="en-US"/>
          </w:rPr>
          <w:t xml:space="preserve"> for the UDrive </w:t>
        </w:r>
      </w:ins>
      <w:ins w:id="1902" w:author="Dana de Jong" w:date="2018-07-28T18:11:00Z">
        <w:r w:rsidR="009B07AB">
          <w:rPr>
            <w:lang w:val="en-US" w:eastAsia="en-US"/>
          </w:rPr>
          <w:t>system</w:t>
        </w:r>
      </w:ins>
      <w:ins w:id="1903" w:author="Dana de Jong" w:date="2018-07-25T17:15:00Z">
        <w:r w:rsidRPr="004A2548">
          <w:rPr>
            <w:lang w:val="en-US" w:eastAsia="en-US"/>
          </w:rPr>
          <w:t xml:space="preserve">, the number of available motor channels, USB capability, and feedback availability for control system functionality are all available according the Robotics Club’s need – and at a substantially lower price than the other options. The potential for future expandability and customization also speaks to the project’s relative </w:t>
        </w:r>
      </w:ins>
      <w:ins w:id="1904" w:author="Dana de Jong" w:date="2018-07-28T18:16:00Z">
        <w:r w:rsidR="005C3AAF" w:rsidRPr="004A2548">
          <w:rPr>
            <w:lang w:val="en-US" w:eastAsia="en-US"/>
          </w:rPr>
          <w:t>favorability</w:t>
        </w:r>
      </w:ins>
      <w:ins w:id="1905" w:author="Dana de Jong" w:date="2018-07-25T17:15:00Z">
        <w:r w:rsidRPr="004A2548">
          <w:rPr>
            <w:lang w:val="en-US" w:eastAsia="en-US"/>
          </w:rPr>
          <w:t>.</w:t>
        </w:r>
      </w:ins>
    </w:p>
    <w:p w14:paraId="05418B08" w14:textId="77777777" w:rsidR="000D6BFE" w:rsidRPr="004A2548" w:rsidRDefault="000D6BFE">
      <w:pPr>
        <w:rPr>
          <w:ins w:id="1906" w:author="Dana de Jong" w:date="2018-07-25T17:15:00Z"/>
          <w:szCs w:val="24"/>
          <w:lang w:val="en-US" w:eastAsia="en-US"/>
        </w:rPr>
        <w:pPrChange w:id="1907" w:author="Dana de Jong" w:date="2018-07-28T12:21:00Z">
          <w:pPr>
            <w:ind w:firstLine="360"/>
            <w:contextualSpacing w:val="0"/>
            <w:jc w:val="both"/>
          </w:pPr>
        </w:pPrChange>
      </w:pPr>
    </w:p>
    <w:p w14:paraId="303AA555" w14:textId="663A72F0" w:rsidR="004A2548" w:rsidRDefault="004A2548">
      <w:pPr>
        <w:rPr>
          <w:ins w:id="1908" w:author="Dalton B" w:date="2018-07-31T22:09:00Z"/>
          <w:lang w:val="en-US" w:eastAsia="en-US"/>
        </w:rPr>
      </w:pPr>
      <w:ins w:id="1909" w:author="Dana de Jong" w:date="2018-07-25T17:15:00Z">
        <w:r w:rsidRPr="004A2548">
          <w:rPr>
            <w:lang w:val="en-US" w:eastAsia="en-US"/>
          </w:rPr>
          <w:t xml:space="preserve">For the second alternative option (wiring components together), a tendency to error is likely prone due to high vibration and increased noise from the wiring, and therefore this option is less </w:t>
        </w:r>
      </w:ins>
      <w:ins w:id="1910" w:author="Dana de Jong" w:date="2018-07-28T18:16:00Z">
        <w:r w:rsidR="005C3AAF" w:rsidRPr="004A2548">
          <w:rPr>
            <w:lang w:val="en-US" w:eastAsia="en-US"/>
          </w:rPr>
          <w:t>favorable</w:t>
        </w:r>
      </w:ins>
      <w:ins w:id="1911" w:author="Dana de Jong" w:date="2018-07-25T17:15:00Z">
        <w:r w:rsidRPr="004A2548">
          <w:rPr>
            <w:lang w:val="en-US" w:eastAsia="en-US"/>
          </w:rPr>
          <w:t xml:space="preserve"> as a reliable solution</w:t>
        </w:r>
      </w:ins>
      <w:ins w:id="1912" w:author="Dana de Jong" w:date="2018-08-01T12:26:00Z">
        <w:r w:rsidR="00461B55">
          <w:rPr>
            <w:lang w:val="en-US" w:eastAsia="en-US"/>
          </w:rPr>
          <w:t>, particularly within a rover that will likely be subjected to these conditions</w:t>
        </w:r>
      </w:ins>
    </w:p>
    <w:p w14:paraId="4F62C758" w14:textId="77777777" w:rsidR="000D6BFE" w:rsidRPr="004A2548" w:rsidRDefault="000D6BFE">
      <w:pPr>
        <w:rPr>
          <w:ins w:id="1913" w:author="Dana de Jong" w:date="2018-07-25T17:15:00Z"/>
          <w:szCs w:val="24"/>
          <w:lang w:val="en-US" w:eastAsia="en-US"/>
        </w:rPr>
        <w:pPrChange w:id="1914" w:author="Dana de Jong" w:date="2018-07-28T12:21:00Z">
          <w:pPr>
            <w:ind w:firstLine="360"/>
            <w:contextualSpacing w:val="0"/>
            <w:jc w:val="both"/>
          </w:pPr>
        </w:pPrChange>
      </w:pPr>
    </w:p>
    <w:p w14:paraId="2B08A6F2" w14:textId="787696C6" w:rsidR="007F229B" w:rsidRDefault="004A2548">
      <w:pPr>
        <w:rPr>
          <w:lang w:val="en-US" w:eastAsia="en-US"/>
        </w:rPr>
        <w:pPrChange w:id="1915" w:author="Shakil Hussain" w:date="2018-07-29T18:05:00Z">
          <w:pPr>
            <w:keepNext w:val="0"/>
            <w:keepLines w:val="0"/>
            <w:widowControl/>
            <w:spacing w:line="276" w:lineRule="auto"/>
            <w:ind w:firstLine="0"/>
          </w:pPr>
        </w:pPrChange>
      </w:pPr>
      <w:ins w:id="1916" w:author="Dana de Jong" w:date="2018-07-25T17:15:00Z">
        <w:r w:rsidRPr="004A2548">
          <w:rPr>
            <w:lang w:val="en-US" w:eastAsia="en-US"/>
          </w:rPr>
          <w:t xml:space="preserve">Our chosen solution is </w:t>
        </w:r>
      </w:ins>
      <w:ins w:id="1917" w:author="Dana de Jong" w:date="2018-08-01T12:26:00Z">
        <w:r w:rsidR="000824BA">
          <w:rPr>
            <w:lang w:val="en-US" w:eastAsia="en-US"/>
          </w:rPr>
          <w:t xml:space="preserve">therefore </w:t>
        </w:r>
      </w:ins>
      <w:ins w:id="1918" w:author="Dana de Jong" w:date="2018-07-25T17:15:00Z">
        <w:r w:rsidRPr="004A2548">
          <w:rPr>
            <w:lang w:val="en-US" w:eastAsia="en-US"/>
          </w:rPr>
          <w:t>to build our own components (H-</w:t>
        </w:r>
      </w:ins>
      <w:ins w:id="1919" w:author="Dana de Jong" w:date="2018-07-28T18:17:00Z">
        <w:r w:rsidR="005C3AAF">
          <w:rPr>
            <w:lang w:val="en-US" w:eastAsia="en-US"/>
          </w:rPr>
          <w:t>b</w:t>
        </w:r>
      </w:ins>
      <w:ins w:id="1920" w:author="Dana de Jong" w:date="2018-07-25T17:15:00Z">
        <w:r w:rsidR="005C3AAF">
          <w:rPr>
            <w:lang w:val="en-US" w:eastAsia="en-US"/>
          </w:rPr>
          <w:t xml:space="preserve">ridge, </w:t>
        </w:r>
      </w:ins>
      <w:ins w:id="1921" w:author="Dana de Jong" w:date="2018-07-28T18:16:00Z">
        <w:r w:rsidR="005C3AAF">
          <w:rPr>
            <w:lang w:val="en-US" w:eastAsia="en-US"/>
          </w:rPr>
          <w:t>u</w:t>
        </w:r>
      </w:ins>
      <w:ins w:id="1922" w:author="Dana de Jong" w:date="2018-07-25T17:15:00Z">
        <w:r w:rsidR="005C3AAF">
          <w:rPr>
            <w:lang w:val="en-US" w:eastAsia="en-US"/>
          </w:rPr>
          <w:t xml:space="preserve">ser </w:t>
        </w:r>
      </w:ins>
      <w:ins w:id="1923" w:author="Dana de Jong" w:date="2018-07-28T18:17:00Z">
        <w:r w:rsidR="005C3AAF">
          <w:rPr>
            <w:lang w:val="en-US" w:eastAsia="en-US"/>
          </w:rPr>
          <w:t>i</w:t>
        </w:r>
      </w:ins>
      <w:ins w:id="1924" w:author="Dana de Jong" w:date="2018-07-25T17:15:00Z">
        <w:r w:rsidR="005C3AAF">
          <w:rPr>
            <w:lang w:val="en-US" w:eastAsia="en-US"/>
          </w:rPr>
          <w:t>nterface,</w:t>
        </w:r>
        <w:r w:rsidRPr="004A2548">
          <w:rPr>
            <w:lang w:val="en-US" w:eastAsia="en-US"/>
          </w:rPr>
          <w:t xml:space="preserve"> and </w:t>
        </w:r>
      </w:ins>
      <w:ins w:id="1925" w:author="Dana de Jong" w:date="2018-07-28T18:19:00Z">
        <w:r w:rsidR="005C3AAF">
          <w:rPr>
            <w:lang w:val="en-US" w:eastAsia="en-US"/>
          </w:rPr>
          <w:t>protection</w:t>
        </w:r>
      </w:ins>
      <w:ins w:id="1926" w:author="Dana de Jong" w:date="2018-07-25T17:15:00Z">
        <w:r w:rsidR="005C3AAF">
          <w:rPr>
            <w:lang w:val="en-US" w:eastAsia="en-US"/>
          </w:rPr>
          <w:t xml:space="preserve"> and </w:t>
        </w:r>
      </w:ins>
      <w:ins w:id="1927" w:author="Dana de Jong" w:date="2018-07-28T18:17:00Z">
        <w:r w:rsidR="005C3AAF">
          <w:rPr>
            <w:lang w:val="en-US" w:eastAsia="en-US"/>
          </w:rPr>
          <w:t>c</w:t>
        </w:r>
      </w:ins>
      <w:ins w:id="1928" w:author="Dana de Jong" w:date="2018-07-25T17:15:00Z">
        <w:r w:rsidR="005C3AAF">
          <w:rPr>
            <w:lang w:val="en-US" w:eastAsia="en-US"/>
          </w:rPr>
          <w:t xml:space="preserve">ontrol </w:t>
        </w:r>
      </w:ins>
      <w:ins w:id="1929" w:author="Dana de Jong" w:date="2018-07-28T18:17:00Z">
        <w:r w:rsidR="005C3AAF">
          <w:rPr>
            <w:lang w:val="en-US" w:eastAsia="en-US"/>
          </w:rPr>
          <w:t>c</w:t>
        </w:r>
      </w:ins>
      <w:ins w:id="1930" w:author="Dana de Jong" w:date="2018-07-25T17:15:00Z">
        <w:r w:rsidRPr="004A2548">
          <w:rPr>
            <w:lang w:val="en-US" w:eastAsia="en-US"/>
          </w:rPr>
          <w:t>omponents) into a custom-built PCB. This not only makes it more specialized to the application it is intended for</w:t>
        </w:r>
      </w:ins>
      <w:ins w:id="1931" w:author="Dana de Jong" w:date="2018-08-01T12:27:00Z">
        <w:r w:rsidR="000824BA">
          <w:rPr>
            <w:lang w:val="en-US" w:eastAsia="en-US"/>
          </w:rPr>
          <w:t>,</w:t>
        </w:r>
      </w:ins>
      <w:ins w:id="1932" w:author="Dana de Jong" w:date="2018-07-25T17:15:00Z">
        <w:r w:rsidRPr="004A2548">
          <w:rPr>
            <w:lang w:val="en-US" w:eastAsia="en-US"/>
          </w:rPr>
          <w:t xml:space="preserve"> but also ensures a cheaper product than an off-the-shelf solution. </w:t>
        </w:r>
      </w:ins>
      <w:ins w:id="1933" w:author="Dana de Jong" w:date="2018-07-28T18:20:00Z">
        <w:r w:rsidR="005C3AAF">
          <w:rPr>
            <w:lang w:val="en-US" w:eastAsia="en-US"/>
          </w:rPr>
          <w:t>Moreover, the custom design developed by our team allows total control over the product, therefore allowing fo</w:t>
        </w:r>
      </w:ins>
      <w:ins w:id="1934" w:author="Dana de Jong" w:date="2018-07-28T18:21:00Z">
        <w:r w:rsidR="005C3AAF">
          <w:rPr>
            <w:lang w:val="en-US" w:eastAsia="en-US"/>
          </w:rPr>
          <w:t xml:space="preserve">r a greater potential in incremental improvements for future iterations. </w:t>
        </w:r>
      </w:ins>
    </w:p>
    <w:p w14:paraId="54E56DF1" w14:textId="05F953EE" w:rsidR="004A2548" w:rsidRDefault="004A2548" w:rsidP="00F40CA4">
      <w:pPr>
        <w:ind w:firstLine="0"/>
        <w:rPr>
          <w:del w:id="1935" w:author="Shakil Hussain" w:date="2018-07-29T18:05:00Z"/>
          <w:lang w:val="en-US" w:eastAsia="en-US"/>
        </w:rPr>
      </w:pPr>
      <w:ins w:id="1936" w:author="Dana de Jong" w:date="2018-07-25T17:15:00Z">
        <w:del w:id="1937" w:author="Shakil Hussain" w:date="2018-07-29T18:05:00Z">
          <w:r w:rsidRPr="004A2548">
            <w:rPr>
              <w:lang w:val="en-US" w:eastAsia="en-US"/>
            </w:rPr>
            <w:delText>The Motor controller specifications and goals we are trying to accomplish can be generalized as follows:</w:delText>
          </w:r>
        </w:del>
      </w:ins>
    </w:p>
    <w:p w14:paraId="6C50E31C" w14:textId="77777777" w:rsidR="00F40CA4" w:rsidRPr="004A2548" w:rsidRDefault="00F40CA4">
      <w:pPr>
        <w:ind w:firstLine="0"/>
        <w:rPr>
          <w:ins w:id="1938" w:author="Dana de Jong" w:date="2018-08-01T12:27:00Z"/>
          <w:szCs w:val="24"/>
          <w:lang w:val="en-US" w:eastAsia="en-US"/>
        </w:rPr>
        <w:pPrChange w:id="1939" w:author="Dana de Jong" w:date="2018-08-01T12:27:00Z">
          <w:pPr>
            <w:ind w:firstLine="360"/>
            <w:contextualSpacing w:val="0"/>
            <w:jc w:val="both"/>
          </w:pPr>
        </w:pPrChange>
      </w:pPr>
    </w:p>
    <w:p w14:paraId="00B79C02" w14:textId="77777777" w:rsidR="004A2548" w:rsidRPr="004A2548" w:rsidRDefault="004A2548">
      <w:pPr>
        <w:ind w:firstLine="0"/>
        <w:rPr>
          <w:ins w:id="1940" w:author="Dana de Jong" w:date="2018-07-25T17:15:00Z"/>
          <w:del w:id="1941" w:author="Shakil Hussain" w:date="2018-07-29T18:05:00Z"/>
          <w:rFonts w:eastAsia="Times New Roman" w:cs="Times New Roman"/>
          <w:szCs w:val="24"/>
          <w:lang w:val="en-US" w:eastAsia="en-US"/>
        </w:rPr>
        <w:pPrChange w:id="1942" w:author="Dalton B" w:date="2018-08-01T10:16:00Z">
          <w:pPr/>
        </w:pPrChange>
      </w:pPr>
    </w:p>
    <w:p w14:paraId="1EE8A9F5" w14:textId="77777777" w:rsidR="004A2548" w:rsidRPr="00222A05" w:rsidRDefault="004A2548">
      <w:pPr>
        <w:ind w:firstLine="0"/>
        <w:rPr>
          <w:ins w:id="1943" w:author="Dana de Jong" w:date="2018-07-25T17:15:00Z"/>
          <w:del w:id="1944" w:author="Shakil Hussain" w:date="2018-07-29T18:05:00Z"/>
          <w:rFonts w:ascii="Noto Sans Symbols" w:hAnsi="Noto Sans Symbols"/>
          <w:lang w:val="en-US" w:eastAsia="en-US"/>
          <w:rPrChange w:id="1945" w:author="Dana de Jong" w:date="2018-07-28T12:21:00Z">
            <w:rPr>
              <w:ins w:id="1946" w:author="Dana de Jong" w:date="2018-07-25T17:15:00Z"/>
              <w:del w:id="1947" w:author="Shakil Hussain" w:date="2018-07-29T18:05:00Z"/>
              <w:rFonts w:ascii="Noto Sans Symbols" w:eastAsia="Times New Roman" w:hAnsi="Noto Sans Symbols" w:cs="Times New Roman"/>
              <w:color w:val="000000"/>
              <w:sz w:val="28"/>
              <w:szCs w:val="28"/>
              <w:lang w:val="en-US" w:eastAsia="en-US"/>
            </w:rPr>
          </w:rPrChange>
        </w:rPr>
        <w:pPrChange w:id="1948" w:author="Dalton B" w:date="2018-07-28T21:05:00Z">
          <w:pPr>
            <w:numPr>
              <w:numId w:val="14"/>
            </w:numPr>
            <w:tabs>
              <w:tab w:val="num" w:pos="720"/>
            </w:tabs>
            <w:ind w:left="720" w:hanging="360"/>
            <w:contextualSpacing w:val="0"/>
            <w:jc w:val="both"/>
            <w:textAlignment w:val="baseline"/>
          </w:pPr>
        </w:pPrChange>
      </w:pPr>
      <w:ins w:id="1949" w:author="Dana de Jong" w:date="2018-07-25T17:15:00Z">
        <w:del w:id="1950" w:author="Shakil Hussain" w:date="2018-07-29T18:05:00Z">
          <w:r w:rsidRPr="00222A05">
            <w:rPr>
              <w:lang w:val="en-US" w:eastAsia="en-US"/>
              <w:rPrChange w:id="1951" w:author="Dana de Jong" w:date="2018-07-28T12:21:00Z">
                <w:rPr>
                  <w:rFonts w:eastAsia="Times New Roman" w:cs="Times New Roman"/>
                  <w:color w:val="000000"/>
                  <w:sz w:val="28"/>
                  <w:szCs w:val="28"/>
                  <w:lang w:val="en-US" w:eastAsia="en-US"/>
                </w:rPr>
              </w:rPrChange>
            </w:rPr>
            <w:delText>Controls two brushed DC motors over USB.</w:delText>
          </w:r>
        </w:del>
      </w:ins>
    </w:p>
    <w:p w14:paraId="5ECCDC71" w14:textId="77777777" w:rsidR="004A2548" w:rsidRPr="00222A05" w:rsidRDefault="004A2548">
      <w:pPr>
        <w:ind w:firstLine="0"/>
        <w:rPr>
          <w:ins w:id="1952" w:author="Dana de Jong" w:date="2018-07-25T17:15:00Z"/>
          <w:del w:id="1953" w:author="Shakil Hussain" w:date="2018-07-29T18:05:00Z"/>
          <w:rFonts w:ascii="Noto Sans Symbols" w:hAnsi="Noto Sans Symbols"/>
          <w:lang w:val="en-US" w:eastAsia="en-US"/>
          <w:rPrChange w:id="1954" w:author="Dana de Jong" w:date="2018-07-28T12:21:00Z">
            <w:rPr>
              <w:ins w:id="1955" w:author="Dana de Jong" w:date="2018-07-25T17:15:00Z"/>
              <w:del w:id="1956" w:author="Shakil Hussain" w:date="2018-07-29T18:05:00Z"/>
              <w:rFonts w:ascii="Noto Sans Symbols" w:eastAsia="Times New Roman" w:hAnsi="Noto Sans Symbols" w:cs="Times New Roman"/>
              <w:color w:val="000000"/>
              <w:sz w:val="28"/>
              <w:szCs w:val="28"/>
              <w:lang w:val="en-US" w:eastAsia="en-US"/>
            </w:rPr>
          </w:rPrChange>
        </w:rPr>
        <w:pPrChange w:id="1957" w:author="Dalton B" w:date="2018-07-28T21:05:00Z">
          <w:pPr>
            <w:numPr>
              <w:numId w:val="14"/>
            </w:numPr>
            <w:tabs>
              <w:tab w:val="num" w:pos="720"/>
            </w:tabs>
            <w:ind w:left="720" w:hanging="360"/>
            <w:contextualSpacing w:val="0"/>
            <w:jc w:val="both"/>
            <w:textAlignment w:val="baseline"/>
          </w:pPr>
        </w:pPrChange>
      </w:pPr>
      <w:ins w:id="1958" w:author="Dana de Jong" w:date="2018-07-25T17:15:00Z">
        <w:del w:id="1959" w:author="Shakil Hussain" w:date="2018-07-29T18:05:00Z">
          <w:r w:rsidRPr="00222A05">
            <w:rPr>
              <w:lang w:val="en-US" w:eastAsia="en-US"/>
              <w:rPrChange w:id="1960" w:author="Dana de Jong" w:date="2018-07-28T12:21:00Z">
                <w:rPr>
                  <w:rFonts w:eastAsia="Times New Roman" w:cs="Times New Roman"/>
                  <w:color w:val="000000"/>
                  <w:sz w:val="28"/>
                  <w:szCs w:val="28"/>
                  <w:lang w:val="en-US" w:eastAsia="en-US"/>
                </w:rPr>
              </w:rPrChange>
            </w:rPr>
            <w:delText>Outputs up to a maximum of 10 amps DC max per motor.</w:delText>
          </w:r>
        </w:del>
      </w:ins>
    </w:p>
    <w:p w14:paraId="7431C87B" w14:textId="77777777" w:rsidR="004A2548" w:rsidRPr="00222A05" w:rsidRDefault="004A2548">
      <w:pPr>
        <w:ind w:firstLine="0"/>
        <w:rPr>
          <w:ins w:id="1961" w:author="Dana de Jong" w:date="2018-07-25T17:15:00Z"/>
          <w:del w:id="1962" w:author="Shakil Hussain" w:date="2018-07-29T18:05:00Z"/>
          <w:rFonts w:ascii="Noto Sans Symbols" w:hAnsi="Noto Sans Symbols"/>
          <w:lang w:val="en-US" w:eastAsia="en-US"/>
          <w:rPrChange w:id="1963" w:author="Dana de Jong" w:date="2018-07-28T12:21:00Z">
            <w:rPr>
              <w:ins w:id="1964" w:author="Dana de Jong" w:date="2018-07-25T17:15:00Z"/>
              <w:del w:id="1965" w:author="Shakil Hussain" w:date="2018-07-29T18:05:00Z"/>
              <w:rFonts w:ascii="Noto Sans Symbols" w:eastAsia="Times New Roman" w:hAnsi="Noto Sans Symbols" w:cs="Times New Roman"/>
              <w:color w:val="000000"/>
              <w:sz w:val="28"/>
              <w:szCs w:val="28"/>
              <w:lang w:val="en-US" w:eastAsia="en-US"/>
            </w:rPr>
          </w:rPrChange>
        </w:rPr>
        <w:pPrChange w:id="1966" w:author="Dalton B" w:date="2018-07-28T21:05:00Z">
          <w:pPr>
            <w:numPr>
              <w:numId w:val="14"/>
            </w:numPr>
            <w:tabs>
              <w:tab w:val="num" w:pos="720"/>
            </w:tabs>
            <w:ind w:left="720" w:hanging="360"/>
            <w:contextualSpacing w:val="0"/>
            <w:jc w:val="both"/>
            <w:textAlignment w:val="baseline"/>
          </w:pPr>
        </w:pPrChange>
      </w:pPr>
      <w:ins w:id="1967" w:author="Dana de Jong" w:date="2018-07-25T17:15:00Z">
        <w:del w:id="1968" w:author="Shakil Hussain" w:date="2018-07-29T18:05:00Z">
          <w:r w:rsidRPr="00222A05">
            <w:rPr>
              <w:lang w:val="en-US" w:eastAsia="en-US"/>
              <w:rPrChange w:id="1969" w:author="Dana de Jong" w:date="2018-07-28T12:21:00Z">
                <w:rPr>
                  <w:rFonts w:eastAsia="Times New Roman" w:cs="Times New Roman"/>
                  <w:color w:val="000000"/>
                  <w:sz w:val="28"/>
                  <w:szCs w:val="28"/>
                  <w:lang w:val="en-US" w:eastAsia="en-US"/>
                </w:rPr>
              </w:rPrChange>
            </w:rPr>
            <w:delText>Inputs 12 volts DC.</w:delText>
          </w:r>
        </w:del>
      </w:ins>
    </w:p>
    <w:p w14:paraId="34E50EB8" w14:textId="77777777" w:rsidR="004A2548" w:rsidRPr="00222A05" w:rsidRDefault="004A2548">
      <w:pPr>
        <w:ind w:firstLine="0"/>
        <w:rPr>
          <w:ins w:id="1970" w:author="Dana de Jong" w:date="2018-07-25T17:15:00Z"/>
          <w:del w:id="1971" w:author="Shakil Hussain" w:date="2018-07-29T18:05:00Z"/>
          <w:rFonts w:ascii="Noto Sans Symbols" w:hAnsi="Noto Sans Symbols"/>
          <w:lang w:val="en-US" w:eastAsia="en-US"/>
          <w:rPrChange w:id="1972" w:author="Dana de Jong" w:date="2018-07-28T12:21:00Z">
            <w:rPr>
              <w:ins w:id="1973" w:author="Dana de Jong" w:date="2018-07-25T17:15:00Z"/>
              <w:del w:id="1974" w:author="Shakil Hussain" w:date="2018-07-29T18:05:00Z"/>
              <w:rFonts w:ascii="Noto Sans Symbols" w:eastAsia="Times New Roman" w:hAnsi="Noto Sans Symbols" w:cs="Times New Roman"/>
              <w:color w:val="000000"/>
              <w:sz w:val="28"/>
              <w:szCs w:val="28"/>
              <w:lang w:val="en-US" w:eastAsia="en-US"/>
            </w:rPr>
          </w:rPrChange>
        </w:rPr>
        <w:pPrChange w:id="1975" w:author="Dalton B" w:date="2018-07-28T21:05:00Z">
          <w:pPr>
            <w:numPr>
              <w:numId w:val="14"/>
            </w:numPr>
            <w:tabs>
              <w:tab w:val="num" w:pos="720"/>
            </w:tabs>
            <w:ind w:left="720" w:hanging="360"/>
            <w:contextualSpacing w:val="0"/>
            <w:jc w:val="both"/>
            <w:textAlignment w:val="baseline"/>
          </w:pPr>
        </w:pPrChange>
      </w:pPr>
      <w:ins w:id="1976" w:author="Dana de Jong" w:date="2018-07-25T17:15:00Z">
        <w:del w:id="1977" w:author="Shakil Hussain" w:date="2018-07-29T18:05:00Z">
          <w:r w:rsidRPr="00222A05">
            <w:rPr>
              <w:lang w:val="en-US" w:eastAsia="en-US"/>
              <w:rPrChange w:id="1978" w:author="Dana de Jong" w:date="2018-07-28T12:21:00Z">
                <w:rPr>
                  <w:rFonts w:eastAsia="Times New Roman" w:cs="Times New Roman"/>
                  <w:color w:val="000000"/>
                  <w:sz w:val="28"/>
                  <w:szCs w:val="28"/>
                  <w:lang w:val="en-US" w:eastAsia="en-US"/>
                </w:rPr>
              </w:rPrChange>
            </w:rPr>
            <w:delText>Provides motor encoder feedback to the microcontroller.</w:delText>
          </w:r>
        </w:del>
      </w:ins>
    </w:p>
    <w:p w14:paraId="52728262" w14:textId="77777777" w:rsidR="004A2548" w:rsidRPr="00222A05" w:rsidRDefault="004A2548">
      <w:pPr>
        <w:ind w:firstLine="0"/>
        <w:rPr>
          <w:ins w:id="1979" w:author="Dana de Jong" w:date="2018-07-25T17:15:00Z"/>
          <w:del w:id="1980" w:author="Shakil Hussain" w:date="2018-07-29T18:05:00Z"/>
          <w:rFonts w:ascii="Noto Sans Symbols" w:hAnsi="Noto Sans Symbols"/>
          <w:lang w:val="en-US" w:eastAsia="en-US"/>
          <w:rPrChange w:id="1981" w:author="Dana de Jong" w:date="2018-07-28T12:21:00Z">
            <w:rPr>
              <w:ins w:id="1982" w:author="Dana de Jong" w:date="2018-07-25T17:15:00Z"/>
              <w:del w:id="1983" w:author="Shakil Hussain" w:date="2018-07-29T18:05:00Z"/>
              <w:rFonts w:ascii="Noto Sans Symbols" w:eastAsia="Times New Roman" w:hAnsi="Noto Sans Symbols" w:cs="Times New Roman"/>
              <w:color w:val="000000"/>
              <w:sz w:val="28"/>
              <w:szCs w:val="28"/>
              <w:lang w:val="en-US" w:eastAsia="en-US"/>
            </w:rPr>
          </w:rPrChange>
        </w:rPr>
        <w:pPrChange w:id="1984" w:author="Dalton B" w:date="2018-07-28T21:05:00Z">
          <w:pPr>
            <w:numPr>
              <w:numId w:val="14"/>
            </w:numPr>
            <w:tabs>
              <w:tab w:val="num" w:pos="720"/>
            </w:tabs>
            <w:ind w:left="720" w:hanging="360"/>
            <w:contextualSpacing w:val="0"/>
            <w:jc w:val="both"/>
            <w:textAlignment w:val="baseline"/>
          </w:pPr>
        </w:pPrChange>
      </w:pPr>
      <w:ins w:id="1985" w:author="Dana de Jong" w:date="2018-07-25T17:15:00Z">
        <w:del w:id="1986" w:author="Shakil Hussain" w:date="2018-07-29T18:05:00Z">
          <w:r w:rsidRPr="00222A05">
            <w:rPr>
              <w:lang w:val="en-US" w:eastAsia="en-US"/>
              <w:rPrChange w:id="1987" w:author="Dana de Jong" w:date="2018-07-28T12:21:00Z">
                <w:rPr>
                  <w:rFonts w:eastAsia="Times New Roman" w:cs="Times New Roman"/>
                  <w:color w:val="000000"/>
                  <w:sz w:val="28"/>
                  <w:szCs w:val="28"/>
                  <w:lang w:val="en-US" w:eastAsia="en-US"/>
                </w:rPr>
              </w:rPrChange>
            </w:rPr>
            <w:delText>Is affordable within limited student club budget constraints.</w:delText>
          </w:r>
        </w:del>
      </w:ins>
    </w:p>
    <w:p w14:paraId="707FB728" w14:textId="494BA4C8" w:rsidR="004A2548" w:rsidRDefault="00EF358D">
      <w:pPr>
        <w:ind w:firstLine="0"/>
        <w:rPr>
          <w:ins w:id="1988" w:author="Dana de Jong" w:date="2018-07-29T15:26:00Z"/>
          <w:sz w:val="40"/>
          <w:szCs w:val="40"/>
        </w:rPr>
        <w:pPrChange w:id="1989" w:author="Shakil Hussain" w:date="2018-07-29T19:18:00Z">
          <w:pPr>
            <w:keepNext w:val="0"/>
            <w:keepLines w:val="0"/>
            <w:widowControl/>
            <w:spacing w:line="276" w:lineRule="auto"/>
            <w:ind w:firstLine="0"/>
          </w:pPr>
        </w:pPrChange>
      </w:pPr>
      <w:ins w:id="1990" w:author="Dana de Jong" w:date="2018-07-29T15:26:00Z">
        <w:del w:id="1991" w:author="Shakil Hussain" w:date="2018-07-29T18:05:00Z">
          <w:r>
            <w:br w:type="page"/>
          </w:r>
        </w:del>
      </w:ins>
    </w:p>
    <w:p w14:paraId="20E0CB14" w14:textId="77777777" w:rsidR="004A2548" w:rsidDel="0029088C" w:rsidRDefault="004A2548">
      <w:pPr>
        <w:rPr>
          <w:del w:id="1992" w:author="Dana de Jong" w:date="2018-07-29T14:45:00Z"/>
        </w:rPr>
      </w:pPr>
    </w:p>
    <w:p w14:paraId="6E25C3BA" w14:textId="77777777" w:rsidR="004E1BC9" w:rsidRDefault="004E1BC9">
      <w:pPr>
        <w:rPr>
          <w:del w:id="1993" w:author="Dana de Jong" w:date="2018-07-29T14:45:00Z"/>
        </w:rPr>
      </w:pPr>
    </w:p>
    <w:p w14:paraId="39D295F4" w14:textId="084E807D" w:rsidR="004E1BC9" w:rsidRPr="001B0C08" w:rsidRDefault="005F1123" w:rsidP="00DC1A5B">
      <w:pPr>
        <w:pStyle w:val="Heading1"/>
      </w:pPr>
      <w:bookmarkStart w:id="1994" w:name="_hf90z09liiow" w:colFirst="0" w:colLast="0"/>
      <w:bookmarkStart w:id="1995" w:name="_Toc520655922"/>
      <w:bookmarkStart w:id="1996" w:name="_Toc520659547"/>
      <w:bookmarkStart w:id="1997" w:name="_Toc520838844"/>
      <w:bookmarkStart w:id="1998" w:name="_Toc520881978"/>
      <w:bookmarkStart w:id="1999" w:name="_Toc520892418"/>
      <w:bookmarkStart w:id="2000" w:name="_Ref520036669"/>
      <w:bookmarkStart w:id="2001" w:name="_Toc520039011"/>
      <w:bookmarkStart w:id="2002" w:name="_Toc520039383"/>
      <w:bookmarkStart w:id="2003" w:name="_Toc520041291"/>
      <w:bookmarkStart w:id="2004" w:name="_Toc520040738"/>
      <w:bookmarkStart w:id="2005" w:name="_Toc520289720"/>
      <w:bookmarkStart w:id="2006" w:name="_Toc520289849"/>
      <w:bookmarkStart w:id="2007" w:name="_Toc520289897"/>
      <w:bookmarkStart w:id="2008" w:name="_Toc520293531"/>
      <w:bookmarkStart w:id="2009" w:name="_Toc520291956"/>
      <w:bookmarkStart w:id="2010" w:name="_Toc520291980"/>
      <w:bookmarkStart w:id="2011" w:name="_Toc520502304"/>
      <w:bookmarkStart w:id="2012" w:name="_Toc520564557"/>
      <w:bookmarkStart w:id="2013" w:name="_Toc520567497"/>
      <w:bookmarkStart w:id="2014" w:name="_Toc520568201"/>
      <w:bookmarkStart w:id="2015" w:name="_Toc520568839"/>
      <w:bookmarkStart w:id="2016" w:name="_Toc520570322"/>
      <w:bookmarkStart w:id="2017" w:name="_Toc520570561"/>
      <w:bookmarkStart w:id="2018" w:name="_Toc520571469"/>
      <w:bookmarkStart w:id="2019" w:name="_Toc520572249"/>
      <w:bookmarkStart w:id="2020" w:name="_Toc520572919"/>
      <w:bookmarkStart w:id="2021" w:name="_Toc520573083"/>
      <w:bookmarkStart w:id="2022" w:name="_Toc520574773"/>
      <w:bookmarkEnd w:id="1994"/>
      <w:r w:rsidRPr="001B0C08">
        <w:t>V   Team Duties &amp; Project Planning</w:t>
      </w:r>
      <w:bookmarkEnd w:id="1995"/>
      <w:bookmarkEnd w:id="1996"/>
      <w:bookmarkEnd w:id="1997"/>
      <w:bookmarkEnd w:id="1998"/>
      <w:bookmarkEnd w:id="1999"/>
      <w:del w:id="2023" w:author="Dana de Jong" w:date="2018-07-29T14:42:00Z">
        <w:r w:rsidRPr="001B0C08">
          <w:delText xml:space="preserve"> (Be brief)</w:delText>
        </w:r>
      </w:del>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p>
    <w:p w14:paraId="5ECF9452" w14:textId="77777777" w:rsidR="004E1BC9" w:rsidRDefault="005F1123">
      <w:pPr>
        <w:rPr>
          <w:del w:id="2024" w:author="Dana de Jong" w:date="2018-08-01T12:27:00Z"/>
        </w:rPr>
      </w:pPr>
      <w:r>
        <w:t xml:space="preserve"> </w:t>
      </w:r>
    </w:p>
    <w:p w14:paraId="75796430" w14:textId="6CFE83B0" w:rsidR="00452C23" w:rsidRDefault="005F1123">
      <w:pPr>
        <w:rPr>
          <w:ins w:id="2025" w:author="Dana de Jong" w:date="2018-07-28T01:10:00Z"/>
        </w:rPr>
      </w:pPr>
      <w:del w:id="2026" w:author="Dana de Jong" w:date="2018-08-01T12:27:00Z">
        <w:r>
          <w:delText xml:space="preserve">In this section, please give a clear description of how roles were divided amongst members in the team. Please indicate deliverables of each member along with its significance for the project. In this section, please include all the challenges encountered by the members during execution of the project and how they were handled.  </w:delText>
        </w:r>
      </w:del>
    </w:p>
    <w:p w14:paraId="59BD1E03" w14:textId="0F1AC28A" w:rsidR="00452C23" w:rsidRPr="00452C23" w:rsidRDefault="00452C23">
      <w:pPr>
        <w:rPr>
          <w:ins w:id="2027" w:author="Dana de Jong" w:date="2018-07-28T01:10:00Z"/>
        </w:rPr>
      </w:pPr>
      <w:ins w:id="2028" w:author="Dana de Jong" w:date="2018-07-28T01:10:00Z">
        <w:r w:rsidRPr="00452C23">
          <w:t>The primary roles and associated project deliverables for each team member</w:t>
        </w:r>
        <w:r>
          <w:t xml:space="preserve"> are summarized below in</w:t>
        </w:r>
      </w:ins>
      <w:ins w:id="2029" w:author="Dalton B" w:date="2018-07-28T17:48:00Z">
        <w:r>
          <w:t xml:space="preserve"> </w:t>
        </w:r>
      </w:ins>
      <w:ins w:id="2030" w:author="Dana de Jong" w:date="2018-07-28T19:33:00Z">
        <w:r w:rsidR="00940249">
          <w:fldChar w:fldCharType="begin"/>
        </w:r>
        <w:r w:rsidR="00940249">
          <w:instrText xml:space="preserve"> REF _Ref520569809 \h </w:instrText>
        </w:r>
      </w:ins>
      <w:r w:rsidR="00940249">
        <w:fldChar w:fldCharType="separate"/>
      </w:r>
      <w:ins w:id="2031" w:author="Dalton B" w:date="2018-07-28T17:50:00Z">
        <w:r w:rsidR="0047738F">
          <w:t xml:space="preserve">Table </w:t>
        </w:r>
      </w:ins>
      <w:r w:rsidR="0047738F">
        <w:rPr>
          <w:noProof/>
        </w:rPr>
        <w:t>3</w:t>
      </w:r>
      <w:ins w:id="2032" w:author="Dana de Jong" w:date="2018-07-28T19:33:00Z">
        <w:r w:rsidR="00940249">
          <w:fldChar w:fldCharType="end"/>
        </w:r>
      </w:ins>
      <w:ins w:id="2033" w:author="Dalton B" w:date="2018-07-28T17:48:00Z">
        <w:del w:id="2034" w:author="Dana de Jong" w:date="2018-07-28T19:32:00Z">
          <w:r w:rsidR="0091119F" w:rsidDel="00940249">
            <w:fldChar w:fldCharType="begin"/>
          </w:r>
          <w:r w:rsidR="0091119F" w:rsidDel="00940249">
            <w:delInstrText xml:space="preserve"> REF _Ref520563382 \h </w:delInstrText>
          </w:r>
        </w:del>
      </w:ins>
      <w:del w:id="2035" w:author="Dana de Jong" w:date="2018-07-28T19:32:00Z">
        <w:r w:rsidR="0091119F" w:rsidDel="00940249">
          <w:fldChar w:fldCharType="separate"/>
        </w:r>
      </w:del>
      <w:ins w:id="2036" w:author="Dalton B" w:date="2018-07-28T17:48:00Z">
        <w:del w:id="2037" w:author="Dana de Jong" w:date="2018-07-28T19:32:00Z">
          <w:r w:rsidR="0091119F" w:rsidDel="00940249">
            <w:delText xml:space="preserve">Table </w:delText>
          </w:r>
          <w:r w:rsidR="0091119F" w:rsidDel="00940249">
            <w:rPr>
              <w:noProof/>
            </w:rPr>
            <w:delText>2</w:delText>
          </w:r>
          <w:r w:rsidR="0091119F" w:rsidDel="00940249">
            <w:fldChar w:fldCharType="end"/>
          </w:r>
        </w:del>
      </w:ins>
      <w:ins w:id="2038" w:author="Dana de Jong" w:date="2018-07-28T01:11:00Z">
        <w:del w:id="2039" w:author="Dalton B" w:date="2018-07-28T17:48:00Z">
          <w:r w:rsidDel="0091119F">
            <w:fldChar w:fldCharType="begin"/>
          </w:r>
          <w:r w:rsidDel="0091119F">
            <w:delInstrText xml:space="preserve"> REF _Ref520503639 \h </w:delInstrText>
          </w:r>
        </w:del>
      </w:ins>
      <w:del w:id="2040" w:author="Dalton B" w:date="2018-07-28T17:48:00Z">
        <w:r w:rsidDel="0091119F">
          <w:delInstrText xml:space="preserve"> \* MERGEFORMAT </w:delInstrText>
        </w:r>
        <w:r w:rsidDel="0091119F">
          <w:fldChar w:fldCharType="separate"/>
        </w:r>
      </w:del>
      <w:ins w:id="2041" w:author="Dana de Jong" w:date="2018-07-28T16:41:00Z">
        <w:del w:id="2042" w:author="Dalton B" w:date="2018-07-28T17:48:00Z">
          <w:r w:rsidR="00F55F39" w:rsidDel="0091119F">
            <w:delText xml:space="preserve">Table </w:delText>
          </w:r>
          <w:r w:rsidR="00F55F39" w:rsidDel="0091119F">
            <w:rPr>
              <w:noProof/>
            </w:rPr>
            <w:delText>2.</w:delText>
          </w:r>
          <w:r w:rsidR="00F55F39" w:rsidDel="0091119F">
            <w:delText xml:space="preserve"> Member roles and project deliverables</w:delText>
          </w:r>
        </w:del>
      </w:ins>
      <w:ins w:id="2043" w:author="Dana de Jong" w:date="2018-07-28T01:11:00Z">
        <w:del w:id="2044" w:author="Dalton B" w:date="2018-07-28T17:48:00Z">
          <w:r w:rsidDel="0091119F">
            <w:fldChar w:fldCharType="end"/>
          </w:r>
        </w:del>
      </w:ins>
      <w:ins w:id="2045" w:author="Dana de Jong" w:date="2018-07-28T01:10:00Z">
        <w:r w:rsidRPr="00452C23">
          <w:t>:</w:t>
        </w:r>
      </w:ins>
    </w:p>
    <w:p w14:paraId="2E6AA3C8" w14:textId="77777777" w:rsidR="0048439D" w:rsidRPr="00452C23" w:rsidRDefault="0048439D">
      <w:pPr>
        <w:ind w:firstLine="0"/>
        <w:rPr>
          <w:ins w:id="2046" w:author="Dana de Jong" w:date="2018-07-28T01:10:00Z"/>
        </w:rPr>
        <w:pPrChange w:id="2047" w:author="Dana de Jong" w:date="2018-08-01T13:05:00Z">
          <w:pPr>
            <w:pStyle w:val="NormalWeb"/>
            <w:spacing w:before="0" w:beforeAutospacing="0" w:after="0" w:afterAutospacing="0"/>
          </w:pPr>
        </w:pPrChange>
      </w:pPr>
    </w:p>
    <w:p w14:paraId="4735424A" w14:textId="77777777" w:rsidR="00452C23" w:rsidRPr="00452C23" w:rsidRDefault="00452C23" w:rsidP="00F870E3">
      <w:pPr>
        <w:rPr>
          <w:ins w:id="2048" w:author="Dana de Jong" w:date="2018-07-28T01:10:00Z"/>
          <w:rFonts w:eastAsia="Times New Roman" w:cs="Times New Roman"/>
          <w:szCs w:val="24"/>
          <w:lang w:val="en-US" w:eastAsia="en-US"/>
        </w:rPr>
      </w:pPr>
    </w:p>
    <w:p w14:paraId="5C73C551" w14:textId="6DEAC8B7" w:rsidR="00563E5C" w:rsidRDefault="00452C23" w:rsidP="00E66932">
      <w:pPr>
        <w:pStyle w:val="Caption"/>
        <w:rPr>
          <w:ins w:id="2049" w:author="Dalton B" w:date="2018-07-28T17:50:00Z"/>
        </w:rPr>
      </w:pPr>
      <w:bookmarkStart w:id="2050" w:name="_Ref520569809"/>
      <w:bookmarkStart w:id="2051" w:name="_Toc520570285"/>
      <w:bookmarkStart w:id="2052" w:name="_Toc520570523"/>
      <w:bookmarkStart w:id="2053" w:name="_Toc520571431"/>
      <w:bookmarkStart w:id="2054" w:name="_Toc520572211"/>
      <w:bookmarkStart w:id="2055" w:name="_Toc520572880"/>
      <w:bookmarkStart w:id="2056" w:name="_Toc520573044"/>
      <w:bookmarkStart w:id="2057" w:name="_Toc520574732"/>
      <w:bookmarkStart w:id="2058" w:name="_Toc520655878"/>
      <w:bookmarkStart w:id="2059" w:name="_Toc520659503"/>
      <w:bookmarkStart w:id="2060" w:name="_Toc520838798"/>
      <w:bookmarkStart w:id="2061" w:name="_Toc520881932"/>
      <w:bookmarkStart w:id="2062" w:name="_Toc520892470"/>
      <w:ins w:id="2063" w:author="Dalton B" w:date="2018-07-28T17:50:00Z">
        <w:r>
          <w:t xml:space="preserve">Table </w:t>
        </w:r>
        <w:r>
          <w:fldChar w:fldCharType="begin"/>
        </w:r>
        <w:r>
          <w:instrText xml:space="preserve"> SEQ Table \* ARABIC </w:instrText>
        </w:r>
      </w:ins>
      <w:r>
        <w:fldChar w:fldCharType="separate"/>
      </w:r>
      <w:r w:rsidR="0047738F">
        <w:rPr>
          <w:noProof/>
        </w:rPr>
        <w:t>3</w:t>
      </w:r>
      <w:ins w:id="2064" w:author="Dalton B" w:date="2018-07-28T17:50:00Z">
        <w:r>
          <w:fldChar w:fldCharType="end"/>
        </w:r>
        <w:bookmarkEnd w:id="2050"/>
        <w:r>
          <w:t xml:space="preserve">. </w:t>
        </w:r>
        <w:bookmarkStart w:id="2065" w:name="_Toc520564528"/>
        <w:bookmarkStart w:id="2066" w:name="_Toc520567463"/>
        <w:bookmarkStart w:id="2067" w:name="_Toc520568166"/>
        <w:bookmarkStart w:id="2068" w:name="_Toc520568804"/>
        <w:r w:rsidR="00563E5C">
          <w:t xml:space="preserve">Team roles </w:t>
        </w:r>
        <w:r w:rsidR="00FF4A11">
          <w:t>breakdown</w:t>
        </w:r>
        <w:bookmarkEnd w:id="2051"/>
        <w:bookmarkEnd w:id="2052"/>
        <w:bookmarkEnd w:id="2053"/>
        <w:bookmarkEnd w:id="2054"/>
        <w:bookmarkEnd w:id="2055"/>
        <w:bookmarkEnd w:id="2056"/>
        <w:bookmarkEnd w:id="2057"/>
        <w:bookmarkEnd w:id="2058"/>
        <w:bookmarkEnd w:id="2059"/>
        <w:bookmarkEnd w:id="2060"/>
        <w:bookmarkEnd w:id="2061"/>
        <w:bookmarkEnd w:id="2062"/>
        <w:bookmarkEnd w:id="2065"/>
        <w:bookmarkEnd w:id="2066"/>
        <w:bookmarkEnd w:id="2067"/>
        <w:bookmarkEnd w:id="2068"/>
        <w:r w:rsidR="00FF4A11">
          <w:t xml:space="preserve"> </w:t>
        </w:r>
      </w:ins>
    </w:p>
    <w:tbl>
      <w:tblPr>
        <w:tblStyle w:val="TableGrid"/>
        <w:tblW w:w="0" w:type="auto"/>
        <w:tblLook w:val="04A0" w:firstRow="1" w:lastRow="0" w:firstColumn="1" w:lastColumn="0" w:noHBand="0" w:noVBand="1"/>
        <w:tblPrChange w:id="2069" w:author="Dana de Jong" w:date="2018-07-29T19:15:00Z">
          <w:tblPr>
            <w:tblStyle w:val="TableGrid"/>
            <w:tblW w:w="0" w:type="auto"/>
            <w:tblLook w:val="04A0" w:firstRow="1" w:lastRow="0" w:firstColumn="1" w:lastColumn="0" w:noHBand="0" w:noVBand="1"/>
          </w:tblPr>
        </w:tblPrChange>
      </w:tblPr>
      <w:tblGrid>
        <w:gridCol w:w="2337"/>
        <w:gridCol w:w="2337"/>
        <w:gridCol w:w="2338"/>
        <w:gridCol w:w="2338"/>
        <w:tblGridChange w:id="2070">
          <w:tblGrid>
            <w:gridCol w:w="2337"/>
            <w:gridCol w:w="2337"/>
            <w:gridCol w:w="2338"/>
            <w:gridCol w:w="2338"/>
          </w:tblGrid>
        </w:tblGridChange>
      </w:tblGrid>
      <w:tr w:rsidR="00452C23" w14:paraId="465C0F51" w14:textId="77777777" w:rsidTr="00615E3F">
        <w:trPr>
          <w:ins w:id="2071" w:author="Dana de Jong" w:date="2018-07-28T01:15:00Z"/>
        </w:trPr>
        <w:tc>
          <w:tcPr>
            <w:tcW w:w="2337" w:type="dxa"/>
            <w:shd w:val="clear" w:color="auto" w:fill="F2F2F2" w:themeFill="background1" w:themeFillShade="F2"/>
            <w:tcPrChange w:id="2072" w:author="Dana de Jong" w:date="2018-07-29T19:15:00Z">
              <w:tcPr>
                <w:tcW w:w="2337" w:type="dxa"/>
              </w:tcPr>
            </w:tcPrChange>
          </w:tcPr>
          <w:p w14:paraId="0432813B" w14:textId="28924ED6" w:rsidR="00452C23" w:rsidRPr="00EC7438" w:rsidRDefault="00452C23">
            <w:pPr>
              <w:pStyle w:val="NoSpacing"/>
              <w:rPr>
                <w:ins w:id="2073" w:author="Dana de Jong" w:date="2018-07-28T01:15:00Z"/>
                <w:b/>
                <w:rPrChange w:id="2074" w:author="Dana de Jong" w:date="2018-07-28T01:18:00Z">
                  <w:rPr>
                    <w:ins w:id="2075" w:author="Dana de Jong" w:date="2018-07-28T01:15:00Z"/>
                    <w:i/>
                  </w:rPr>
                </w:rPrChange>
              </w:rPr>
              <w:pPrChange w:id="2076" w:author="Dana de Jong" w:date="2018-07-29T11:10:00Z">
                <w:pPr/>
              </w:pPrChange>
            </w:pPr>
            <w:ins w:id="2077" w:author="Dana de Jong" w:date="2018-07-28T01:15:00Z">
              <w:r w:rsidRPr="00EC7438">
                <w:rPr>
                  <w:b/>
                  <w:rPrChange w:id="2078" w:author="Dana de Jong" w:date="2018-07-29T11:10:00Z">
                    <w:rPr/>
                  </w:rPrChange>
                </w:rPr>
                <w:t>Team member</w:t>
              </w:r>
            </w:ins>
          </w:p>
        </w:tc>
        <w:tc>
          <w:tcPr>
            <w:tcW w:w="2337" w:type="dxa"/>
            <w:shd w:val="clear" w:color="auto" w:fill="F2F2F2" w:themeFill="background1" w:themeFillShade="F2"/>
            <w:tcPrChange w:id="2079" w:author="Dana de Jong" w:date="2018-07-29T19:15:00Z">
              <w:tcPr>
                <w:tcW w:w="2337" w:type="dxa"/>
              </w:tcPr>
            </w:tcPrChange>
          </w:tcPr>
          <w:p w14:paraId="20947540" w14:textId="61D93863" w:rsidR="00452C23" w:rsidRPr="00EC7438" w:rsidRDefault="00452C23">
            <w:pPr>
              <w:pStyle w:val="NoSpacing"/>
              <w:rPr>
                <w:ins w:id="2080" w:author="Dana de Jong" w:date="2018-07-28T01:15:00Z"/>
                <w:b/>
                <w:rPrChange w:id="2081" w:author="Dana de Jong" w:date="2018-07-28T01:18:00Z">
                  <w:rPr>
                    <w:ins w:id="2082" w:author="Dana de Jong" w:date="2018-07-28T01:15:00Z"/>
                    <w:i/>
                  </w:rPr>
                </w:rPrChange>
              </w:rPr>
              <w:pPrChange w:id="2083" w:author="Dana de Jong" w:date="2018-07-29T11:10:00Z">
                <w:pPr/>
              </w:pPrChange>
            </w:pPr>
            <w:ins w:id="2084" w:author="Dana de Jong" w:date="2018-07-28T01:15:00Z">
              <w:r w:rsidRPr="00EC7438">
                <w:rPr>
                  <w:b/>
                  <w:rPrChange w:id="2085" w:author="Dana de Jong" w:date="2018-07-28T01:18:00Z">
                    <w:rPr>
                      <w:i/>
                    </w:rPr>
                  </w:rPrChange>
                </w:rPr>
                <w:t>Primary roles</w:t>
              </w:r>
            </w:ins>
          </w:p>
        </w:tc>
        <w:tc>
          <w:tcPr>
            <w:tcW w:w="2338" w:type="dxa"/>
            <w:shd w:val="clear" w:color="auto" w:fill="F2F2F2" w:themeFill="background1" w:themeFillShade="F2"/>
            <w:tcPrChange w:id="2086" w:author="Dana de Jong" w:date="2018-07-29T19:15:00Z">
              <w:tcPr>
                <w:tcW w:w="2338" w:type="dxa"/>
              </w:tcPr>
            </w:tcPrChange>
          </w:tcPr>
          <w:p w14:paraId="7A62D04B" w14:textId="309A24F4" w:rsidR="00452C23" w:rsidRPr="00EC7438" w:rsidRDefault="00452C23">
            <w:pPr>
              <w:pStyle w:val="NoSpacing"/>
              <w:rPr>
                <w:ins w:id="2087" w:author="Dana de Jong" w:date="2018-07-28T01:15:00Z"/>
                <w:b/>
                <w:rPrChange w:id="2088" w:author="Dana de Jong" w:date="2018-07-28T01:18:00Z">
                  <w:rPr>
                    <w:ins w:id="2089" w:author="Dana de Jong" w:date="2018-07-28T01:15:00Z"/>
                    <w:i/>
                  </w:rPr>
                </w:rPrChange>
              </w:rPr>
              <w:pPrChange w:id="2090" w:author="Dana de Jong" w:date="2018-07-29T11:10:00Z">
                <w:pPr/>
              </w:pPrChange>
            </w:pPr>
            <w:ins w:id="2091" w:author="Dana de Jong" w:date="2018-07-28T01:15:00Z">
              <w:r w:rsidRPr="00EC7438">
                <w:rPr>
                  <w:b/>
                  <w:rPrChange w:id="2092" w:author="Dana de Jong" w:date="2018-07-28T01:18:00Z">
                    <w:rPr>
                      <w:i/>
                    </w:rPr>
                  </w:rPrChange>
                </w:rPr>
                <w:t>Project deliverables</w:t>
              </w:r>
            </w:ins>
          </w:p>
        </w:tc>
        <w:tc>
          <w:tcPr>
            <w:tcW w:w="2338" w:type="dxa"/>
            <w:shd w:val="clear" w:color="auto" w:fill="F2F2F2" w:themeFill="background1" w:themeFillShade="F2"/>
            <w:tcPrChange w:id="2093" w:author="Dana de Jong" w:date="2018-07-29T19:15:00Z">
              <w:tcPr>
                <w:tcW w:w="2338" w:type="dxa"/>
              </w:tcPr>
            </w:tcPrChange>
          </w:tcPr>
          <w:p w14:paraId="3BDDC85B" w14:textId="32DF8C2A" w:rsidR="00452C23" w:rsidRPr="00EC7438" w:rsidRDefault="00452C23">
            <w:pPr>
              <w:pStyle w:val="NoSpacing"/>
              <w:rPr>
                <w:ins w:id="2094" w:author="Dana de Jong" w:date="2018-07-28T01:15:00Z"/>
                <w:b/>
                <w:rPrChange w:id="2095" w:author="Dana de Jong" w:date="2018-07-28T01:18:00Z">
                  <w:rPr>
                    <w:ins w:id="2096" w:author="Dana de Jong" w:date="2018-07-28T01:15:00Z"/>
                    <w:i/>
                  </w:rPr>
                </w:rPrChange>
              </w:rPr>
              <w:pPrChange w:id="2097" w:author="Dana de Jong" w:date="2018-07-29T11:10:00Z">
                <w:pPr/>
              </w:pPrChange>
            </w:pPr>
            <w:ins w:id="2098" w:author="Dana de Jong" w:date="2018-07-28T01:17:00Z">
              <w:r w:rsidRPr="00EC7438">
                <w:rPr>
                  <w:b/>
                  <w:rPrChange w:id="2099" w:author="Dana de Jong" w:date="2018-07-28T01:18:00Z">
                    <w:rPr>
                      <w:i/>
                    </w:rPr>
                  </w:rPrChange>
                </w:rPr>
                <w:t>Significance</w:t>
              </w:r>
            </w:ins>
          </w:p>
        </w:tc>
      </w:tr>
      <w:tr w:rsidR="00452C23" w14:paraId="330BC0E1" w14:textId="77777777" w:rsidTr="00452C23">
        <w:trPr>
          <w:ins w:id="2100" w:author="Dana de Jong" w:date="2018-07-28T01:15:00Z"/>
        </w:trPr>
        <w:tc>
          <w:tcPr>
            <w:tcW w:w="2337" w:type="dxa"/>
          </w:tcPr>
          <w:p w14:paraId="54C48279" w14:textId="363D3511" w:rsidR="00452C23" w:rsidRPr="00452C23" w:rsidRDefault="00452C23">
            <w:pPr>
              <w:pStyle w:val="NoSpacing"/>
              <w:rPr>
                <w:ins w:id="2101" w:author="Dana de Jong" w:date="2018-07-28T01:15:00Z"/>
                <w:rPrChange w:id="2102" w:author="Dana de Jong" w:date="2018-07-28T01:17:00Z">
                  <w:rPr>
                    <w:ins w:id="2103" w:author="Dana de Jong" w:date="2018-07-28T01:15:00Z"/>
                    <w:i/>
                  </w:rPr>
                </w:rPrChange>
              </w:rPr>
              <w:pPrChange w:id="2104" w:author="Dana de Jong" w:date="2018-07-29T11:10:00Z">
                <w:pPr/>
              </w:pPrChange>
            </w:pPr>
            <w:ins w:id="2105" w:author="Dana de Jong" w:date="2018-07-28T01:15:00Z">
              <w:r w:rsidRPr="00452C23">
                <w:rPr>
                  <w:rPrChange w:id="2106" w:author="Dana de Jong" w:date="2018-07-28T01:17:00Z">
                    <w:rPr>
                      <w:i/>
                    </w:rPr>
                  </w:rPrChange>
                </w:rPr>
                <w:t>Dana</w:t>
              </w:r>
            </w:ins>
          </w:p>
        </w:tc>
        <w:tc>
          <w:tcPr>
            <w:tcW w:w="2337" w:type="dxa"/>
          </w:tcPr>
          <w:p w14:paraId="11CE32F4" w14:textId="373E5573" w:rsidR="00452C23" w:rsidRPr="00452C23" w:rsidRDefault="00452C23">
            <w:pPr>
              <w:pStyle w:val="NoSpacing"/>
              <w:rPr>
                <w:ins w:id="2107" w:author="Dana de Jong" w:date="2018-07-28T01:15:00Z"/>
                <w:rPrChange w:id="2108" w:author="Dana de Jong" w:date="2018-07-28T01:17:00Z">
                  <w:rPr>
                    <w:ins w:id="2109" w:author="Dana de Jong" w:date="2018-07-28T01:15:00Z"/>
                    <w:i/>
                  </w:rPr>
                </w:rPrChange>
              </w:rPr>
              <w:pPrChange w:id="2110" w:author="Dana de Jong" w:date="2018-07-29T11:10:00Z">
                <w:pPr/>
              </w:pPrChange>
            </w:pPr>
            <w:ins w:id="2111" w:author="Dana de Jong" w:date="2018-07-28T01:15:00Z">
              <w:r w:rsidRPr="00452C23">
                <w:rPr>
                  <w:rPrChange w:id="2112" w:author="Dana de Jong" w:date="2018-07-28T01:17:00Z">
                    <w:rPr>
                      <w:i/>
                    </w:rPr>
                  </w:rPrChange>
                </w:rPr>
                <w:t>Hardware selection and testing designs</w:t>
              </w:r>
            </w:ins>
          </w:p>
        </w:tc>
        <w:tc>
          <w:tcPr>
            <w:tcW w:w="2338" w:type="dxa"/>
          </w:tcPr>
          <w:p w14:paraId="2E8569B2" w14:textId="0B7022C2" w:rsidR="00452C23" w:rsidRPr="00452C23" w:rsidRDefault="00452C23">
            <w:pPr>
              <w:pStyle w:val="NoSpacing"/>
              <w:rPr>
                <w:ins w:id="2113" w:author="Dana de Jong" w:date="2018-07-28T01:15:00Z"/>
                <w:rPrChange w:id="2114" w:author="Dana de Jong" w:date="2018-07-28T01:17:00Z">
                  <w:rPr>
                    <w:ins w:id="2115" w:author="Dana de Jong" w:date="2018-07-28T01:15:00Z"/>
                    <w:i/>
                  </w:rPr>
                </w:rPrChange>
              </w:rPr>
              <w:pPrChange w:id="2116" w:author="Dana de Jong" w:date="2018-07-29T11:10:00Z">
                <w:pPr/>
              </w:pPrChange>
            </w:pPr>
            <w:ins w:id="2117" w:author="Dana de Jong" w:date="2018-07-28T01:15:00Z">
              <w:r w:rsidRPr="00452C23">
                <w:rPr>
                  <w:rPrChange w:id="2118" w:author="Dana de Jong" w:date="2018-07-28T01:17:00Z">
                    <w:rPr>
                      <w:i/>
                    </w:rPr>
                  </w:rPrChange>
                </w:rPr>
                <w:t>Rev.2 PCB and hardware selection as required</w:t>
              </w:r>
            </w:ins>
          </w:p>
        </w:tc>
        <w:tc>
          <w:tcPr>
            <w:tcW w:w="2338" w:type="dxa"/>
          </w:tcPr>
          <w:p w14:paraId="4F34AE33" w14:textId="715C9D84" w:rsidR="00452C23" w:rsidRPr="00452C23" w:rsidRDefault="004A1D65">
            <w:pPr>
              <w:pStyle w:val="NoSpacing"/>
              <w:rPr>
                <w:ins w:id="2119" w:author="Dana de Jong" w:date="2018-07-28T01:15:00Z"/>
                <w:rPrChange w:id="2120" w:author="Dana de Jong" w:date="2018-07-28T01:17:00Z">
                  <w:rPr>
                    <w:ins w:id="2121" w:author="Dana de Jong" w:date="2018-07-28T01:15:00Z"/>
                    <w:i/>
                  </w:rPr>
                </w:rPrChange>
              </w:rPr>
              <w:pPrChange w:id="2122" w:author="Dana de Jong" w:date="2018-07-29T11:10:00Z">
                <w:pPr/>
              </w:pPrChange>
            </w:pPr>
            <w:ins w:id="2123" w:author="Dana de Jong" w:date="2018-07-28T01:25:00Z">
              <w:r>
                <w:t>Developing the final design and deciding on necessary components.</w:t>
              </w:r>
            </w:ins>
          </w:p>
        </w:tc>
      </w:tr>
      <w:tr w:rsidR="00452C23" w14:paraId="68409D67" w14:textId="77777777" w:rsidTr="00452C23">
        <w:trPr>
          <w:ins w:id="2124" w:author="Dana de Jong" w:date="2018-07-28T01:15:00Z"/>
        </w:trPr>
        <w:tc>
          <w:tcPr>
            <w:tcW w:w="2337" w:type="dxa"/>
          </w:tcPr>
          <w:p w14:paraId="64F35639" w14:textId="16560493" w:rsidR="00452C23" w:rsidRPr="00452C23" w:rsidRDefault="00452C23">
            <w:pPr>
              <w:pStyle w:val="NoSpacing"/>
              <w:rPr>
                <w:ins w:id="2125" w:author="Dana de Jong" w:date="2018-07-28T01:15:00Z"/>
                <w:rPrChange w:id="2126" w:author="Dana de Jong" w:date="2018-07-28T01:17:00Z">
                  <w:rPr>
                    <w:ins w:id="2127" w:author="Dana de Jong" w:date="2018-07-28T01:15:00Z"/>
                    <w:i/>
                  </w:rPr>
                </w:rPrChange>
              </w:rPr>
              <w:pPrChange w:id="2128" w:author="Dana de Jong" w:date="2018-07-29T11:10:00Z">
                <w:pPr/>
              </w:pPrChange>
            </w:pPr>
            <w:ins w:id="2129" w:author="Dana de Jong" w:date="2018-07-28T01:15:00Z">
              <w:r w:rsidRPr="00452C23">
                <w:rPr>
                  <w:rPrChange w:id="2130" w:author="Dana de Jong" w:date="2018-07-28T01:17:00Z">
                    <w:rPr>
                      <w:i/>
                    </w:rPr>
                  </w:rPrChange>
                </w:rPr>
                <w:t>Daniel</w:t>
              </w:r>
            </w:ins>
          </w:p>
        </w:tc>
        <w:tc>
          <w:tcPr>
            <w:tcW w:w="2337" w:type="dxa"/>
          </w:tcPr>
          <w:p w14:paraId="663FA46B" w14:textId="3883E84D" w:rsidR="00452C23" w:rsidRPr="00452C23" w:rsidRDefault="00452C23">
            <w:pPr>
              <w:pStyle w:val="NoSpacing"/>
              <w:rPr>
                <w:ins w:id="2131" w:author="Dana de Jong" w:date="2018-07-28T01:15:00Z"/>
                <w:rPrChange w:id="2132" w:author="Dana de Jong" w:date="2018-07-28T01:17:00Z">
                  <w:rPr>
                    <w:ins w:id="2133" w:author="Dana de Jong" w:date="2018-07-28T01:15:00Z"/>
                    <w:i/>
                  </w:rPr>
                </w:rPrChange>
              </w:rPr>
              <w:pPrChange w:id="2134" w:author="Dana de Jong" w:date="2018-07-29T11:10:00Z">
                <w:pPr/>
              </w:pPrChange>
            </w:pPr>
            <w:ins w:id="2135" w:author="Dana de Jong" w:date="2018-07-28T01:15:00Z">
              <w:r w:rsidRPr="00452C23">
                <w:rPr>
                  <w:rPrChange w:id="2136" w:author="Dana de Jong" w:date="2018-07-28T01:17:00Z">
                    <w:rPr>
                      <w:i/>
                    </w:rPr>
                  </w:rPrChange>
                </w:rPr>
                <w:t>Hardware selection and drafting PCB schematics</w:t>
              </w:r>
            </w:ins>
          </w:p>
        </w:tc>
        <w:tc>
          <w:tcPr>
            <w:tcW w:w="2338" w:type="dxa"/>
          </w:tcPr>
          <w:p w14:paraId="3293834D" w14:textId="0707A0BA" w:rsidR="00452C23" w:rsidRPr="00452C23" w:rsidRDefault="00452C23">
            <w:pPr>
              <w:pStyle w:val="NoSpacing"/>
              <w:rPr>
                <w:ins w:id="2137" w:author="Dana de Jong" w:date="2018-07-28T01:15:00Z"/>
                <w:rPrChange w:id="2138" w:author="Dana de Jong" w:date="2018-07-28T01:17:00Z">
                  <w:rPr>
                    <w:ins w:id="2139" w:author="Dana de Jong" w:date="2018-07-28T01:15:00Z"/>
                    <w:i/>
                  </w:rPr>
                </w:rPrChange>
              </w:rPr>
              <w:pPrChange w:id="2140" w:author="Dana de Jong" w:date="2018-07-29T11:10:00Z">
                <w:pPr/>
              </w:pPrChange>
            </w:pPr>
            <w:ins w:id="2141" w:author="Dana de Jong" w:date="2018-07-28T01:16:00Z">
              <w:r w:rsidRPr="00452C23">
                <w:rPr>
                  <w:rPrChange w:id="2142" w:author="Dana de Jong" w:date="2018-07-28T01:17:00Z">
                    <w:rPr>
                      <w:i/>
                    </w:rPr>
                  </w:rPrChange>
                </w:rPr>
                <w:t>Rev.2 schematic and designing protection</w:t>
              </w:r>
            </w:ins>
          </w:p>
        </w:tc>
        <w:tc>
          <w:tcPr>
            <w:tcW w:w="2338" w:type="dxa"/>
          </w:tcPr>
          <w:p w14:paraId="6020E010" w14:textId="0962DF59" w:rsidR="00452C23" w:rsidRPr="00452C23" w:rsidRDefault="004A1D65">
            <w:pPr>
              <w:pStyle w:val="NoSpacing"/>
              <w:rPr>
                <w:ins w:id="2143" w:author="Dana de Jong" w:date="2018-07-28T01:15:00Z"/>
                <w:rPrChange w:id="2144" w:author="Dana de Jong" w:date="2018-07-28T01:17:00Z">
                  <w:rPr>
                    <w:ins w:id="2145" w:author="Dana de Jong" w:date="2018-07-28T01:15:00Z"/>
                    <w:i/>
                  </w:rPr>
                </w:rPrChange>
              </w:rPr>
              <w:pPrChange w:id="2146" w:author="Dana de Jong" w:date="2018-07-29T11:10:00Z">
                <w:pPr/>
              </w:pPrChange>
            </w:pPr>
            <w:ins w:id="2147" w:author="Dana de Jong" w:date="2018-07-28T01:25:00Z">
              <w:r>
                <w:t>Developing the final design and protection circuitry aspects of final design.</w:t>
              </w:r>
            </w:ins>
          </w:p>
        </w:tc>
      </w:tr>
      <w:tr w:rsidR="00452C23" w14:paraId="44F48F6B" w14:textId="77777777" w:rsidTr="00452C23">
        <w:trPr>
          <w:ins w:id="2148" w:author="Dana de Jong" w:date="2018-07-28T01:15:00Z"/>
        </w:trPr>
        <w:tc>
          <w:tcPr>
            <w:tcW w:w="2337" w:type="dxa"/>
          </w:tcPr>
          <w:p w14:paraId="11E35F39" w14:textId="4067725C" w:rsidR="00452C23" w:rsidRPr="00452C23" w:rsidRDefault="00452C23">
            <w:pPr>
              <w:pStyle w:val="NoSpacing"/>
              <w:rPr>
                <w:ins w:id="2149" w:author="Dana de Jong" w:date="2018-07-28T01:15:00Z"/>
                <w:rPrChange w:id="2150" w:author="Dana de Jong" w:date="2018-07-28T01:17:00Z">
                  <w:rPr>
                    <w:ins w:id="2151" w:author="Dana de Jong" w:date="2018-07-28T01:15:00Z"/>
                    <w:i/>
                  </w:rPr>
                </w:rPrChange>
              </w:rPr>
              <w:pPrChange w:id="2152" w:author="Dana de Jong" w:date="2018-07-29T11:10:00Z">
                <w:pPr/>
              </w:pPrChange>
            </w:pPr>
            <w:ins w:id="2153" w:author="Dana de Jong" w:date="2018-07-28T01:16:00Z">
              <w:r w:rsidRPr="00452C23">
                <w:rPr>
                  <w:rPrChange w:id="2154" w:author="Dana de Jong" w:date="2018-07-28T01:17:00Z">
                    <w:rPr>
                      <w:i/>
                    </w:rPr>
                  </w:rPrChange>
                </w:rPr>
                <w:t>Dalton</w:t>
              </w:r>
            </w:ins>
          </w:p>
        </w:tc>
        <w:tc>
          <w:tcPr>
            <w:tcW w:w="2337" w:type="dxa"/>
          </w:tcPr>
          <w:p w14:paraId="5AC8C946" w14:textId="5AB9181C" w:rsidR="00452C23" w:rsidRPr="00452C23" w:rsidRDefault="00452C23">
            <w:pPr>
              <w:pStyle w:val="NoSpacing"/>
              <w:rPr>
                <w:ins w:id="2155" w:author="Dana de Jong" w:date="2018-07-28T01:15:00Z"/>
                <w:rPrChange w:id="2156" w:author="Dana de Jong" w:date="2018-07-28T01:17:00Z">
                  <w:rPr>
                    <w:ins w:id="2157" w:author="Dana de Jong" w:date="2018-07-28T01:15:00Z"/>
                    <w:i/>
                  </w:rPr>
                </w:rPrChange>
              </w:rPr>
              <w:pPrChange w:id="2158" w:author="Dana de Jong" w:date="2018-07-29T11:10:00Z">
                <w:pPr/>
              </w:pPrChange>
            </w:pPr>
            <w:ins w:id="2159" w:author="Dana de Jong" w:date="2018-07-28T01:16:00Z">
              <w:r w:rsidRPr="00452C23">
                <w:rPr>
                  <w:rPrChange w:id="2160" w:author="Dana de Jong" w:date="2018-07-28T01:17:00Z">
                    <w:rPr>
                      <w:i/>
                    </w:rPr>
                  </w:rPrChange>
                </w:rPr>
                <w:t>PCB layouts and hardware support</w:t>
              </w:r>
            </w:ins>
          </w:p>
        </w:tc>
        <w:tc>
          <w:tcPr>
            <w:tcW w:w="2338" w:type="dxa"/>
          </w:tcPr>
          <w:p w14:paraId="63DE6BC7" w14:textId="4BD64D3B" w:rsidR="00452C23" w:rsidRPr="00452C23" w:rsidRDefault="00452C23">
            <w:pPr>
              <w:pStyle w:val="NoSpacing"/>
              <w:rPr>
                <w:ins w:id="2161" w:author="Dana de Jong" w:date="2018-07-28T01:15:00Z"/>
                <w:rPrChange w:id="2162" w:author="Dana de Jong" w:date="2018-07-28T01:17:00Z">
                  <w:rPr>
                    <w:ins w:id="2163" w:author="Dana de Jong" w:date="2018-07-28T01:15:00Z"/>
                    <w:i/>
                  </w:rPr>
                </w:rPrChange>
              </w:rPr>
              <w:pPrChange w:id="2164" w:author="Dana de Jong" w:date="2018-07-29T11:10:00Z">
                <w:pPr/>
              </w:pPrChange>
            </w:pPr>
            <w:ins w:id="2165" w:author="Dana de Jong" w:date="2018-07-28T01:16:00Z">
              <w:r w:rsidRPr="00452C23">
                <w:rPr>
                  <w:rPrChange w:id="2166" w:author="Dana de Jong" w:date="2018-07-28T01:17:00Z">
                    <w:rPr>
                      <w:i/>
                    </w:rPr>
                  </w:rPrChange>
                </w:rPr>
                <w:t>Rev.1 and 2 PCB</w:t>
              </w:r>
            </w:ins>
          </w:p>
        </w:tc>
        <w:tc>
          <w:tcPr>
            <w:tcW w:w="2338" w:type="dxa"/>
          </w:tcPr>
          <w:p w14:paraId="66D999F7" w14:textId="364F2A61" w:rsidR="00452C23" w:rsidRPr="00452C23" w:rsidRDefault="004A1D65">
            <w:pPr>
              <w:pStyle w:val="NoSpacing"/>
              <w:rPr>
                <w:ins w:id="2167" w:author="Dana de Jong" w:date="2018-07-28T01:15:00Z"/>
                <w:rPrChange w:id="2168" w:author="Dana de Jong" w:date="2018-07-28T01:17:00Z">
                  <w:rPr>
                    <w:ins w:id="2169" w:author="Dana de Jong" w:date="2018-07-28T01:15:00Z"/>
                    <w:i/>
                  </w:rPr>
                </w:rPrChange>
              </w:rPr>
              <w:pPrChange w:id="2170" w:author="Dana de Jong" w:date="2018-07-29T11:10:00Z">
                <w:pPr/>
              </w:pPrChange>
            </w:pPr>
            <w:ins w:id="2171" w:author="Dana de Jong" w:date="2018-07-28T01:25:00Z">
              <w:r>
                <w:t>Developing the PCB for rev.1 and final rev.2.</w:t>
              </w:r>
            </w:ins>
          </w:p>
        </w:tc>
      </w:tr>
      <w:tr w:rsidR="00452C23" w14:paraId="6760B0ED" w14:textId="77777777" w:rsidTr="00452C23">
        <w:trPr>
          <w:ins w:id="2172" w:author="Dana de Jong" w:date="2018-07-28T01:15:00Z"/>
        </w:trPr>
        <w:tc>
          <w:tcPr>
            <w:tcW w:w="2337" w:type="dxa"/>
          </w:tcPr>
          <w:p w14:paraId="752ECAEB" w14:textId="180CEF7D" w:rsidR="00452C23" w:rsidRPr="00452C23" w:rsidRDefault="00452C23">
            <w:pPr>
              <w:pStyle w:val="NoSpacing"/>
              <w:rPr>
                <w:ins w:id="2173" w:author="Dana de Jong" w:date="2018-07-28T01:15:00Z"/>
                <w:rPrChange w:id="2174" w:author="Dana de Jong" w:date="2018-07-28T01:17:00Z">
                  <w:rPr>
                    <w:ins w:id="2175" w:author="Dana de Jong" w:date="2018-07-28T01:15:00Z"/>
                    <w:i/>
                  </w:rPr>
                </w:rPrChange>
              </w:rPr>
              <w:pPrChange w:id="2176" w:author="Dana de Jong" w:date="2018-07-29T11:10:00Z">
                <w:pPr/>
              </w:pPrChange>
            </w:pPr>
            <w:ins w:id="2177" w:author="Dana de Jong" w:date="2018-07-28T01:16:00Z">
              <w:r w:rsidRPr="00452C23">
                <w:rPr>
                  <w:rPrChange w:id="2178" w:author="Dana de Jong" w:date="2018-07-28T01:17:00Z">
                    <w:rPr>
                      <w:i/>
                    </w:rPr>
                  </w:rPrChange>
                </w:rPr>
                <w:t>Joel</w:t>
              </w:r>
            </w:ins>
          </w:p>
        </w:tc>
        <w:tc>
          <w:tcPr>
            <w:tcW w:w="2337" w:type="dxa"/>
          </w:tcPr>
          <w:p w14:paraId="1F2B8B6A" w14:textId="5BB1BBEB" w:rsidR="00452C23" w:rsidRPr="00452C23" w:rsidRDefault="00452C23">
            <w:pPr>
              <w:pStyle w:val="NoSpacing"/>
              <w:rPr>
                <w:ins w:id="2179" w:author="Dana de Jong" w:date="2018-07-28T01:15:00Z"/>
                <w:rPrChange w:id="2180" w:author="Dana de Jong" w:date="2018-07-28T01:17:00Z">
                  <w:rPr>
                    <w:ins w:id="2181" w:author="Dana de Jong" w:date="2018-07-28T01:15:00Z"/>
                    <w:i/>
                  </w:rPr>
                </w:rPrChange>
              </w:rPr>
              <w:pPrChange w:id="2182" w:author="Dana de Jong" w:date="2018-07-29T11:10:00Z">
                <w:pPr/>
              </w:pPrChange>
            </w:pPr>
            <w:ins w:id="2183" w:author="Dana de Jong" w:date="2018-07-28T01:16:00Z">
              <w:r w:rsidRPr="00452C23">
                <w:rPr>
                  <w:rPrChange w:id="2184" w:author="Dana de Jong" w:date="2018-07-28T01:17:00Z">
                    <w:rPr>
                      <w:i/>
                    </w:rPr>
                  </w:rPrChange>
                </w:rPr>
                <w:t>Software and firmware development</w:t>
              </w:r>
            </w:ins>
          </w:p>
        </w:tc>
        <w:tc>
          <w:tcPr>
            <w:tcW w:w="2338" w:type="dxa"/>
          </w:tcPr>
          <w:p w14:paraId="649026AA" w14:textId="3E945495" w:rsidR="00452C23" w:rsidRPr="00452C23" w:rsidRDefault="00452C23">
            <w:pPr>
              <w:pStyle w:val="NoSpacing"/>
              <w:rPr>
                <w:ins w:id="2185" w:author="Dana de Jong" w:date="2018-07-28T01:15:00Z"/>
                <w:rPrChange w:id="2186" w:author="Dana de Jong" w:date="2018-07-28T01:17:00Z">
                  <w:rPr>
                    <w:ins w:id="2187" w:author="Dana de Jong" w:date="2018-07-28T01:15:00Z"/>
                    <w:i/>
                  </w:rPr>
                </w:rPrChange>
              </w:rPr>
              <w:pPrChange w:id="2188" w:author="Dana de Jong" w:date="2018-07-29T11:10:00Z">
                <w:pPr/>
              </w:pPrChange>
            </w:pPr>
            <w:ins w:id="2189" w:author="Dana de Jong" w:date="2018-07-28T01:16:00Z">
              <w:r w:rsidRPr="00452C23">
                <w:rPr>
                  <w:rPrChange w:id="2190" w:author="Dana de Jong" w:date="2018-07-28T01:17:00Z">
                    <w:rPr>
                      <w:i/>
                    </w:rPr>
                  </w:rPrChange>
                </w:rPr>
                <w:t xml:space="preserve">Creation of libraries for microcontroller </w:t>
              </w:r>
              <w:r w:rsidRPr="00452C23">
                <w:rPr>
                  <w:rPrChange w:id="2191" w:author="Dana de Jong" w:date="2018-07-28T01:17:00Z">
                    <w:rPr>
                      <w:i/>
                    </w:rPr>
                  </w:rPrChange>
                </w:rPr>
                <w:lastRenderedPageBreak/>
                <w:t>and selecting microcontroller.</w:t>
              </w:r>
            </w:ins>
          </w:p>
        </w:tc>
        <w:tc>
          <w:tcPr>
            <w:tcW w:w="2338" w:type="dxa"/>
          </w:tcPr>
          <w:p w14:paraId="09283AB4" w14:textId="3F7BC1E0" w:rsidR="00452C23" w:rsidRPr="00452C23" w:rsidRDefault="00D96F14">
            <w:pPr>
              <w:pStyle w:val="NoSpacing"/>
              <w:rPr>
                <w:ins w:id="2192" w:author="Dana de Jong" w:date="2018-07-28T01:15:00Z"/>
                <w:rPrChange w:id="2193" w:author="Dana de Jong" w:date="2018-07-28T01:17:00Z">
                  <w:rPr>
                    <w:ins w:id="2194" w:author="Dana de Jong" w:date="2018-07-28T01:15:00Z"/>
                    <w:i/>
                  </w:rPr>
                </w:rPrChange>
              </w:rPr>
              <w:pPrChange w:id="2195" w:author="Dana de Jong" w:date="2018-07-29T11:10:00Z">
                <w:pPr/>
              </w:pPrChange>
            </w:pPr>
            <w:ins w:id="2196" w:author="Joel Newman" w:date="2018-07-28T20:37:00Z">
              <w:r>
                <w:lastRenderedPageBreak/>
                <w:t>Developing the tools for testing and verification</w:t>
              </w:r>
            </w:ins>
            <w:ins w:id="2197" w:author="Shakil Hussain" w:date="2018-07-29T14:44:00Z">
              <w:r w:rsidR="003A6B06">
                <w:t>.</w:t>
              </w:r>
            </w:ins>
          </w:p>
        </w:tc>
      </w:tr>
      <w:tr w:rsidR="0048439D" w14:paraId="034169E6" w14:textId="77777777" w:rsidTr="0048439D">
        <w:trPr>
          <w:ins w:id="2198" w:author="Dana de Jong" w:date="2018-08-01T13:06:00Z"/>
        </w:trPr>
        <w:tc>
          <w:tcPr>
            <w:tcW w:w="2337" w:type="dxa"/>
            <w:shd w:val="clear" w:color="auto" w:fill="F2F2F2" w:themeFill="background1" w:themeFillShade="F2"/>
            <w:tcPrChange w:id="2199" w:author="Dana de Jong" w:date="2018-08-01T13:06:00Z">
              <w:tcPr>
                <w:tcW w:w="2337" w:type="dxa"/>
              </w:tcPr>
            </w:tcPrChange>
          </w:tcPr>
          <w:p w14:paraId="5331EBBE" w14:textId="529FF1CC" w:rsidR="0048439D" w:rsidRPr="00CE0840" w:rsidRDefault="0048439D" w:rsidP="0048439D">
            <w:pPr>
              <w:pStyle w:val="NoSpacing"/>
              <w:rPr>
                <w:ins w:id="2200" w:author="Dana de Jong" w:date="2018-08-01T13:06:00Z"/>
              </w:rPr>
            </w:pPr>
            <w:ins w:id="2201" w:author="Dana de Jong" w:date="2018-08-01T13:06:00Z">
              <w:r w:rsidRPr="00E35162">
                <w:rPr>
                  <w:b/>
                </w:rPr>
                <w:t>Team member</w:t>
              </w:r>
            </w:ins>
          </w:p>
        </w:tc>
        <w:tc>
          <w:tcPr>
            <w:tcW w:w="2337" w:type="dxa"/>
            <w:shd w:val="clear" w:color="auto" w:fill="F2F2F2" w:themeFill="background1" w:themeFillShade="F2"/>
            <w:tcPrChange w:id="2202" w:author="Dana de Jong" w:date="2018-08-01T13:06:00Z">
              <w:tcPr>
                <w:tcW w:w="2337" w:type="dxa"/>
              </w:tcPr>
            </w:tcPrChange>
          </w:tcPr>
          <w:p w14:paraId="3D2DB6A9" w14:textId="5D0C0276" w:rsidR="0048439D" w:rsidRPr="00CE0840" w:rsidRDefault="0048439D" w:rsidP="0048439D">
            <w:pPr>
              <w:pStyle w:val="NoSpacing"/>
              <w:rPr>
                <w:ins w:id="2203" w:author="Dana de Jong" w:date="2018-08-01T13:06:00Z"/>
              </w:rPr>
            </w:pPr>
            <w:ins w:id="2204" w:author="Dana de Jong" w:date="2018-08-01T13:06:00Z">
              <w:r w:rsidRPr="00E35162">
                <w:rPr>
                  <w:b/>
                </w:rPr>
                <w:t>Primary roles</w:t>
              </w:r>
            </w:ins>
          </w:p>
        </w:tc>
        <w:tc>
          <w:tcPr>
            <w:tcW w:w="2338" w:type="dxa"/>
            <w:shd w:val="clear" w:color="auto" w:fill="F2F2F2" w:themeFill="background1" w:themeFillShade="F2"/>
            <w:tcPrChange w:id="2205" w:author="Dana de Jong" w:date="2018-08-01T13:06:00Z">
              <w:tcPr>
                <w:tcW w:w="2338" w:type="dxa"/>
              </w:tcPr>
            </w:tcPrChange>
          </w:tcPr>
          <w:p w14:paraId="1DC534AF" w14:textId="30C76387" w:rsidR="0048439D" w:rsidRPr="00CE0840" w:rsidRDefault="0048439D" w:rsidP="0048439D">
            <w:pPr>
              <w:pStyle w:val="NoSpacing"/>
              <w:rPr>
                <w:ins w:id="2206" w:author="Dana de Jong" w:date="2018-08-01T13:06:00Z"/>
              </w:rPr>
            </w:pPr>
            <w:ins w:id="2207" w:author="Dana de Jong" w:date="2018-08-01T13:06:00Z">
              <w:r w:rsidRPr="00E35162">
                <w:rPr>
                  <w:b/>
                </w:rPr>
                <w:t>Project deliverables</w:t>
              </w:r>
            </w:ins>
          </w:p>
        </w:tc>
        <w:tc>
          <w:tcPr>
            <w:tcW w:w="2338" w:type="dxa"/>
            <w:shd w:val="clear" w:color="auto" w:fill="F2F2F2" w:themeFill="background1" w:themeFillShade="F2"/>
            <w:tcPrChange w:id="2208" w:author="Dana de Jong" w:date="2018-08-01T13:06:00Z">
              <w:tcPr>
                <w:tcW w:w="2338" w:type="dxa"/>
              </w:tcPr>
            </w:tcPrChange>
          </w:tcPr>
          <w:p w14:paraId="3182D566" w14:textId="6C41F2C7" w:rsidR="0048439D" w:rsidRDefault="0048439D" w:rsidP="0048439D">
            <w:pPr>
              <w:pStyle w:val="NoSpacing"/>
              <w:rPr>
                <w:ins w:id="2209" w:author="Dana de Jong" w:date="2018-08-01T13:06:00Z"/>
              </w:rPr>
            </w:pPr>
            <w:ins w:id="2210" w:author="Dana de Jong" w:date="2018-08-01T13:06:00Z">
              <w:r w:rsidRPr="00E35162">
                <w:rPr>
                  <w:b/>
                </w:rPr>
                <w:t>Significance</w:t>
              </w:r>
            </w:ins>
          </w:p>
        </w:tc>
      </w:tr>
      <w:tr w:rsidR="00452C23" w14:paraId="1CAF13EF" w14:textId="77777777" w:rsidTr="00452C23">
        <w:trPr>
          <w:ins w:id="2211" w:author="Dana de Jong" w:date="2018-07-28T01:15:00Z"/>
        </w:trPr>
        <w:tc>
          <w:tcPr>
            <w:tcW w:w="2337" w:type="dxa"/>
          </w:tcPr>
          <w:p w14:paraId="03707461" w14:textId="43EC4814" w:rsidR="00452C23" w:rsidRPr="00452C23" w:rsidRDefault="00452C23">
            <w:pPr>
              <w:pStyle w:val="NoSpacing"/>
              <w:rPr>
                <w:ins w:id="2212" w:author="Dana de Jong" w:date="2018-07-28T01:15:00Z"/>
                <w:rPrChange w:id="2213" w:author="Dana de Jong" w:date="2018-07-28T01:17:00Z">
                  <w:rPr>
                    <w:ins w:id="2214" w:author="Dana de Jong" w:date="2018-07-28T01:15:00Z"/>
                    <w:i/>
                  </w:rPr>
                </w:rPrChange>
              </w:rPr>
              <w:pPrChange w:id="2215" w:author="Dana de Jong" w:date="2018-07-29T11:10:00Z">
                <w:pPr/>
              </w:pPrChange>
            </w:pPr>
            <w:ins w:id="2216" w:author="Dana de Jong" w:date="2018-07-28T01:16:00Z">
              <w:r w:rsidRPr="00452C23">
                <w:rPr>
                  <w:rPrChange w:id="2217" w:author="Dana de Jong" w:date="2018-07-28T01:17:00Z">
                    <w:rPr>
                      <w:i/>
                    </w:rPr>
                  </w:rPrChange>
                </w:rPr>
                <w:t>Shakil</w:t>
              </w:r>
            </w:ins>
          </w:p>
        </w:tc>
        <w:tc>
          <w:tcPr>
            <w:tcW w:w="2337" w:type="dxa"/>
          </w:tcPr>
          <w:p w14:paraId="0C2D5F85" w14:textId="6FD56F45" w:rsidR="00452C23" w:rsidRPr="00452C23" w:rsidRDefault="00452C23">
            <w:pPr>
              <w:pStyle w:val="NoSpacing"/>
              <w:rPr>
                <w:ins w:id="2218" w:author="Dana de Jong" w:date="2018-07-28T01:15:00Z"/>
                <w:rPrChange w:id="2219" w:author="Dana de Jong" w:date="2018-07-28T01:17:00Z">
                  <w:rPr>
                    <w:ins w:id="2220" w:author="Dana de Jong" w:date="2018-07-28T01:15:00Z"/>
                    <w:i/>
                  </w:rPr>
                </w:rPrChange>
              </w:rPr>
              <w:pPrChange w:id="2221" w:author="Dana de Jong" w:date="2018-07-29T11:10:00Z">
                <w:pPr/>
              </w:pPrChange>
            </w:pPr>
            <w:ins w:id="2222" w:author="Dana de Jong" w:date="2018-07-28T01:16:00Z">
              <w:r w:rsidRPr="00452C23">
                <w:rPr>
                  <w:rPrChange w:id="2223" w:author="Dana de Jong" w:date="2018-07-28T01:17:00Z">
                    <w:rPr>
                      <w:i/>
                    </w:rPr>
                  </w:rPrChange>
                </w:rPr>
                <w:t>Website and software</w:t>
              </w:r>
            </w:ins>
          </w:p>
        </w:tc>
        <w:tc>
          <w:tcPr>
            <w:tcW w:w="2338" w:type="dxa"/>
          </w:tcPr>
          <w:p w14:paraId="43B62039" w14:textId="54949C04" w:rsidR="00452C23" w:rsidRPr="00452C23" w:rsidRDefault="00452C23">
            <w:pPr>
              <w:pStyle w:val="NoSpacing"/>
              <w:rPr>
                <w:ins w:id="2224" w:author="Dana de Jong" w:date="2018-07-28T01:15:00Z"/>
                <w:rPrChange w:id="2225" w:author="Dana de Jong" w:date="2018-07-28T01:17:00Z">
                  <w:rPr>
                    <w:ins w:id="2226" w:author="Dana de Jong" w:date="2018-07-28T01:15:00Z"/>
                    <w:i/>
                  </w:rPr>
                </w:rPrChange>
              </w:rPr>
              <w:pPrChange w:id="2227" w:author="Dana de Jong" w:date="2018-07-29T11:10:00Z">
                <w:pPr/>
              </w:pPrChange>
            </w:pPr>
            <w:ins w:id="2228" w:author="Dana de Jong" w:date="2018-07-28T01:16:00Z">
              <w:r w:rsidRPr="00452C23">
                <w:rPr>
                  <w:rPrChange w:id="2229" w:author="Dana de Jong" w:date="2018-07-28T01:17:00Z">
                    <w:rPr>
                      <w:i/>
                    </w:rPr>
                  </w:rPrChange>
                </w:rPr>
                <w:t>Project website and GUI development</w:t>
              </w:r>
            </w:ins>
          </w:p>
        </w:tc>
        <w:tc>
          <w:tcPr>
            <w:tcW w:w="2338" w:type="dxa"/>
          </w:tcPr>
          <w:p w14:paraId="3CFEF94F" w14:textId="67FF12A9" w:rsidR="00452C23" w:rsidRPr="00452C23" w:rsidRDefault="003A6B06">
            <w:pPr>
              <w:pStyle w:val="NoSpacing"/>
              <w:rPr>
                <w:ins w:id="2230" w:author="Dana de Jong" w:date="2018-07-28T01:15:00Z"/>
                <w:rPrChange w:id="2231" w:author="Dana de Jong" w:date="2018-07-28T01:17:00Z">
                  <w:rPr>
                    <w:ins w:id="2232" w:author="Dana de Jong" w:date="2018-07-28T01:15:00Z"/>
                    <w:i/>
                  </w:rPr>
                </w:rPrChange>
              </w:rPr>
              <w:pPrChange w:id="2233" w:author="Dana de Jong" w:date="2018-07-29T11:10:00Z">
                <w:pPr/>
              </w:pPrChange>
            </w:pPr>
            <w:ins w:id="2234" w:author="Shakil Hussain" w:date="2018-07-29T14:43:00Z">
              <w:r>
                <w:t>Designing the GUI for the PID controller and developing the project website.</w:t>
              </w:r>
            </w:ins>
          </w:p>
        </w:tc>
      </w:tr>
    </w:tbl>
    <w:p w14:paraId="0C9344B0" w14:textId="63E309A9" w:rsidR="00452C23" w:rsidRDefault="002A6B95">
      <w:pPr>
        <w:ind w:firstLine="0"/>
        <w:pPrChange w:id="2235" w:author="Dana de Jong" w:date="2018-07-31T11:25:00Z">
          <w:pPr/>
        </w:pPrChange>
      </w:pPr>
      <w:ins w:id="2236" w:author="Dana de Jong" w:date="2018-07-29T14:47:00Z">
        <w:r>
          <w:lastRenderedPageBreak/>
          <w:fldChar w:fldCharType="begin"/>
        </w:r>
        <w:r>
          <w:instrText xml:space="preserve"> REF _Ref520638972 \h </w:instrText>
        </w:r>
      </w:ins>
      <w:r>
        <w:fldChar w:fldCharType="separate"/>
      </w:r>
      <w:ins w:id="2237" w:author="Dana de Jong" w:date="2018-08-01T13:26:00Z">
        <w:r w:rsidR="00A92A2E">
          <w:t xml:space="preserve">Table </w:t>
        </w:r>
      </w:ins>
      <w:r w:rsidR="00A92A2E">
        <w:rPr>
          <w:noProof/>
        </w:rPr>
        <w:t>4</w:t>
      </w:r>
      <w:ins w:id="2238" w:author="Dana de Jong" w:date="2018-07-29T14:47:00Z">
        <w:r>
          <w:fldChar w:fldCharType="end"/>
        </w:r>
        <w:r>
          <w:t xml:space="preserve"> </w:t>
        </w:r>
      </w:ins>
      <w:ins w:id="2239" w:author="Dana de Jong" w:date="2018-07-29T14:46:00Z">
        <w:r w:rsidR="007004B6">
          <w:t>below summarizes problems encountered in developing the project and working on the various assigned roles:</w:t>
        </w:r>
      </w:ins>
    </w:p>
    <w:p w14:paraId="4CFCAE8C" w14:textId="77777777" w:rsidR="004E1BC9" w:rsidRDefault="004E1BC9">
      <w:pPr>
        <w:rPr>
          <w:del w:id="2240" w:author="Dalton B" w:date="2018-07-31T21:56:00Z"/>
        </w:rPr>
      </w:pPr>
    </w:p>
    <w:p w14:paraId="14C104EF" w14:textId="11CF2A7F" w:rsidR="004E1BC9" w:rsidRDefault="004E1BC9">
      <w:pPr>
        <w:ind w:firstLine="0"/>
        <w:rPr>
          <w:ins w:id="2241" w:author="Dalton B" w:date="2018-07-28T20:02:00Z"/>
          <w:del w:id="2242" w:author="Dana de Jong" w:date="2018-07-29T14:42:00Z"/>
          <w:highlight w:val="yellow"/>
        </w:rPr>
        <w:pPrChange w:id="2243" w:author="Dalton B" w:date="2018-08-01T10:16:00Z">
          <w:pPr/>
        </w:pPrChange>
      </w:pPr>
    </w:p>
    <w:p w14:paraId="0DD1A163" w14:textId="77777777" w:rsidR="00F00956" w:rsidRDefault="00F00956">
      <w:pPr>
        <w:ind w:firstLine="0"/>
        <w:rPr>
          <w:ins w:id="2244" w:author="Dalton B" w:date="2018-07-28T20:05:00Z"/>
          <w:highlight w:val="yellow"/>
        </w:rPr>
        <w:pPrChange w:id="2245" w:author="Dalton B" w:date="2018-08-01T10:16:00Z">
          <w:pPr/>
        </w:pPrChange>
      </w:pPr>
    </w:p>
    <w:p w14:paraId="6CA193CD" w14:textId="2E84BE7D" w:rsidR="00996538" w:rsidRDefault="00996538" w:rsidP="00464D8E">
      <w:pPr>
        <w:pStyle w:val="Caption"/>
        <w:rPr>
          <w:ins w:id="2246" w:author="Dalton B" w:date="2018-07-28T20:12:00Z"/>
        </w:rPr>
      </w:pPr>
      <w:bookmarkStart w:id="2247" w:name="_Ref520638972"/>
      <w:bookmarkStart w:id="2248" w:name="_Toc520572881"/>
      <w:bookmarkStart w:id="2249" w:name="_Toc520573045"/>
      <w:bookmarkStart w:id="2250" w:name="_Toc520574733"/>
      <w:bookmarkStart w:id="2251" w:name="_Toc520655879"/>
      <w:bookmarkStart w:id="2252" w:name="_Toc520659504"/>
      <w:bookmarkStart w:id="2253" w:name="_Toc520838799"/>
      <w:bookmarkStart w:id="2254" w:name="_Toc520881933"/>
      <w:bookmarkStart w:id="2255" w:name="_Toc520892471"/>
      <w:ins w:id="2256" w:author="Dalton B" w:date="2018-07-28T20:12:00Z">
        <w:r>
          <w:t xml:space="preserve">Table </w:t>
        </w:r>
        <w:r>
          <w:fldChar w:fldCharType="begin"/>
        </w:r>
        <w:r>
          <w:instrText xml:space="preserve"> SEQ Table \* ARABIC </w:instrText>
        </w:r>
      </w:ins>
      <w:r>
        <w:fldChar w:fldCharType="separate"/>
      </w:r>
      <w:r w:rsidR="0047738F">
        <w:rPr>
          <w:noProof/>
        </w:rPr>
        <w:t>4</w:t>
      </w:r>
      <w:ins w:id="2257" w:author="Dalton B" w:date="2018-07-28T20:12:00Z">
        <w:r>
          <w:fldChar w:fldCharType="end"/>
        </w:r>
        <w:bookmarkEnd w:id="2247"/>
        <w:r>
          <w:t>. Project challenges</w:t>
        </w:r>
        <w:bookmarkEnd w:id="2248"/>
        <w:bookmarkEnd w:id="2249"/>
        <w:bookmarkEnd w:id="2250"/>
        <w:bookmarkEnd w:id="2251"/>
        <w:bookmarkEnd w:id="2252"/>
        <w:bookmarkEnd w:id="2253"/>
        <w:bookmarkEnd w:id="2254"/>
        <w:bookmarkEnd w:id="2255"/>
        <w:r>
          <w:t xml:space="preserve"> </w:t>
        </w:r>
      </w:ins>
    </w:p>
    <w:tbl>
      <w:tblPr>
        <w:tblStyle w:val="TableGrid"/>
        <w:tblW w:w="0" w:type="auto"/>
        <w:tblLook w:val="04A0" w:firstRow="1" w:lastRow="0" w:firstColumn="1" w:lastColumn="0" w:noHBand="0" w:noVBand="1"/>
        <w:tblPrChange w:id="2258" w:author="Dalton" w:date="2018-07-28T20:07:00Z">
          <w:tblPr>
            <w:tblStyle w:val="TableGrid"/>
            <w:tblW w:w="0" w:type="auto"/>
            <w:tblLook w:val="04A0" w:firstRow="1" w:lastRow="0" w:firstColumn="1" w:lastColumn="0" w:noHBand="0" w:noVBand="1"/>
          </w:tblPr>
        </w:tblPrChange>
      </w:tblPr>
      <w:tblGrid>
        <w:gridCol w:w="3539"/>
        <w:gridCol w:w="5811"/>
        <w:tblGridChange w:id="2259">
          <w:tblGrid>
            <w:gridCol w:w="3539"/>
            <w:gridCol w:w="1136"/>
            <w:gridCol w:w="4675"/>
          </w:tblGrid>
        </w:tblGridChange>
      </w:tblGrid>
      <w:tr w:rsidR="00272BAF" w14:paraId="4E8F3093" w14:textId="77777777" w:rsidTr="006F21C5">
        <w:trPr>
          <w:ins w:id="2260" w:author="Dalton B" w:date="2018-07-28T20:05:00Z"/>
        </w:trPr>
        <w:tc>
          <w:tcPr>
            <w:tcW w:w="3539" w:type="dxa"/>
            <w:shd w:val="clear" w:color="auto" w:fill="F2F2F2" w:themeFill="background1" w:themeFillShade="F2"/>
            <w:tcPrChange w:id="2261" w:author="Dalton" w:date="2018-07-28T20:07:00Z">
              <w:tcPr>
                <w:tcW w:w="4675" w:type="dxa"/>
                <w:gridSpan w:val="2"/>
              </w:tcPr>
            </w:tcPrChange>
          </w:tcPr>
          <w:p w14:paraId="71EB8D98" w14:textId="06100229" w:rsidR="00272BAF" w:rsidRPr="00794919" w:rsidRDefault="00272BAF" w:rsidP="00F870E3">
            <w:pPr>
              <w:ind w:firstLine="0"/>
              <w:rPr>
                <w:ins w:id="2262" w:author="Dalton B" w:date="2018-07-28T20:05:00Z"/>
                <w:b/>
                <w:rPrChange w:id="2263" w:author="Dalton" w:date="2018-07-28T20:07:00Z">
                  <w:rPr>
                    <w:ins w:id="2264" w:author="Dalton B" w:date="2018-07-28T20:05:00Z"/>
                    <w:highlight w:val="yellow"/>
                  </w:rPr>
                </w:rPrChange>
              </w:rPr>
            </w:pPr>
            <w:ins w:id="2265" w:author="Dalton B" w:date="2018-07-28T20:05:00Z">
              <w:r w:rsidRPr="00794919">
                <w:rPr>
                  <w:b/>
                  <w:rPrChange w:id="2266" w:author="Dalton" w:date="2018-07-28T20:07:00Z">
                    <w:rPr/>
                  </w:rPrChange>
                </w:rPr>
                <w:t>Challenge encountered</w:t>
              </w:r>
            </w:ins>
          </w:p>
        </w:tc>
        <w:tc>
          <w:tcPr>
            <w:tcW w:w="5811" w:type="dxa"/>
            <w:shd w:val="clear" w:color="auto" w:fill="F2F2F2" w:themeFill="background1" w:themeFillShade="F2"/>
            <w:tcPrChange w:id="2267" w:author="Dalton" w:date="2018-07-28T20:07:00Z">
              <w:tcPr>
                <w:tcW w:w="4675" w:type="dxa"/>
              </w:tcPr>
            </w:tcPrChange>
          </w:tcPr>
          <w:p w14:paraId="74A3E4D8" w14:textId="77C772AF" w:rsidR="00272BAF" w:rsidRPr="00794919" w:rsidRDefault="00272BAF" w:rsidP="00F870E3">
            <w:pPr>
              <w:ind w:firstLine="0"/>
              <w:rPr>
                <w:ins w:id="2268" w:author="Dalton B" w:date="2018-07-28T20:05:00Z"/>
                <w:b/>
                <w:rPrChange w:id="2269" w:author="Dalton" w:date="2018-07-28T20:07:00Z">
                  <w:rPr>
                    <w:ins w:id="2270" w:author="Dalton B" w:date="2018-07-28T20:05:00Z"/>
                    <w:highlight w:val="yellow"/>
                  </w:rPr>
                </w:rPrChange>
              </w:rPr>
            </w:pPr>
            <w:ins w:id="2271" w:author="Dalton B" w:date="2018-07-28T20:05:00Z">
              <w:r w:rsidRPr="00794919">
                <w:rPr>
                  <w:b/>
                  <w:rPrChange w:id="2272" w:author="Dalton" w:date="2018-07-28T20:07:00Z">
                    <w:rPr/>
                  </w:rPrChange>
                </w:rPr>
                <w:t>Action taken</w:t>
              </w:r>
            </w:ins>
          </w:p>
        </w:tc>
      </w:tr>
      <w:tr w:rsidR="00272BAF" w14:paraId="24413D2D" w14:textId="77777777" w:rsidTr="00794919">
        <w:trPr>
          <w:ins w:id="2273" w:author="Dalton B" w:date="2018-07-28T20:05:00Z"/>
        </w:trPr>
        <w:tc>
          <w:tcPr>
            <w:tcW w:w="3539" w:type="dxa"/>
            <w:tcPrChange w:id="2274" w:author="Dalton" w:date="2018-07-28T20:07:00Z">
              <w:tcPr>
                <w:tcW w:w="4675" w:type="dxa"/>
                <w:gridSpan w:val="2"/>
              </w:tcPr>
            </w:tcPrChange>
          </w:tcPr>
          <w:p w14:paraId="664745DA" w14:textId="17EF5064" w:rsidR="00272BAF" w:rsidRPr="00794919" w:rsidRDefault="00794919" w:rsidP="00F870E3">
            <w:pPr>
              <w:ind w:firstLine="0"/>
              <w:rPr>
                <w:ins w:id="2275" w:author="Dalton B" w:date="2018-07-28T20:05:00Z"/>
                <w:rPrChange w:id="2276" w:author="Dalton" w:date="2018-07-28T20:07:00Z">
                  <w:rPr>
                    <w:ins w:id="2277" w:author="Dalton B" w:date="2018-07-28T20:05:00Z"/>
                    <w:highlight w:val="yellow"/>
                  </w:rPr>
                </w:rPrChange>
              </w:rPr>
            </w:pPr>
            <w:ins w:id="2278" w:author="Dalton B" w:date="2018-07-28T20:06:00Z">
              <w:r>
                <w:t xml:space="preserve">Coordinating with team members </w:t>
              </w:r>
            </w:ins>
          </w:p>
        </w:tc>
        <w:tc>
          <w:tcPr>
            <w:tcW w:w="5811" w:type="dxa"/>
            <w:tcPrChange w:id="2279" w:author="Dalton" w:date="2018-07-28T20:07:00Z">
              <w:tcPr>
                <w:tcW w:w="4675" w:type="dxa"/>
              </w:tcPr>
            </w:tcPrChange>
          </w:tcPr>
          <w:p w14:paraId="574F9CDA" w14:textId="167D2AF6" w:rsidR="00272BAF" w:rsidRPr="00794919" w:rsidRDefault="00794919" w:rsidP="00F870E3">
            <w:pPr>
              <w:ind w:firstLine="0"/>
              <w:rPr>
                <w:ins w:id="2280" w:author="Dalton B" w:date="2018-07-28T20:05:00Z"/>
                <w:rPrChange w:id="2281" w:author="Dalton" w:date="2018-07-28T20:07:00Z">
                  <w:rPr>
                    <w:ins w:id="2282" w:author="Dalton B" w:date="2018-07-28T20:05:00Z"/>
                    <w:highlight w:val="yellow"/>
                  </w:rPr>
                </w:rPrChange>
              </w:rPr>
            </w:pPr>
            <w:ins w:id="2283" w:author="Dalton B" w:date="2018-07-28T20:07:00Z">
              <w:r>
                <w:t>Scheduled</w:t>
              </w:r>
            </w:ins>
            <w:ins w:id="2284" w:author="Dalton B" w:date="2018-07-28T20:06:00Z">
              <w:r>
                <w:t xml:space="preserve"> regular meeting to keep up to date with project status. </w:t>
              </w:r>
            </w:ins>
            <w:ins w:id="2285" w:author="Dana de Jong" w:date="2018-07-29T14:52:00Z">
              <w:r w:rsidR="00A51F17">
                <w:t>Used online resources to coordinate efforts (google docs, office live, messenger</w:t>
              </w:r>
            </w:ins>
            <w:ins w:id="2286" w:author="Dana de Jong" w:date="2018-07-29T14:53:00Z">
              <w:r w:rsidR="00A51F17">
                <w:t>, and online scheduling polls</w:t>
              </w:r>
            </w:ins>
            <w:ins w:id="2287" w:author="Dana de Jong" w:date="2018-07-29T14:52:00Z">
              <w:r w:rsidR="00A51F17">
                <w:t>).</w:t>
              </w:r>
            </w:ins>
          </w:p>
        </w:tc>
      </w:tr>
      <w:tr w:rsidR="00272BAF" w14:paraId="6677F9B2" w14:textId="77777777" w:rsidTr="00794919">
        <w:trPr>
          <w:ins w:id="2288" w:author="Dalton B" w:date="2018-07-28T20:05:00Z"/>
        </w:trPr>
        <w:tc>
          <w:tcPr>
            <w:tcW w:w="3539" w:type="dxa"/>
            <w:tcPrChange w:id="2289" w:author="Dalton" w:date="2018-07-28T20:07:00Z">
              <w:tcPr>
                <w:tcW w:w="4675" w:type="dxa"/>
                <w:gridSpan w:val="2"/>
              </w:tcPr>
            </w:tcPrChange>
          </w:tcPr>
          <w:p w14:paraId="75D4A2FD" w14:textId="43A1D15E" w:rsidR="00272BAF" w:rsidRPr="00794919" w:rsidRDefault="00634B4D" w:rsidP="00F870E3">
            <w:pPr>
              <w:ind w:firstLine="0"/>
              <w:rPr>
                <w:ins w:id="2290" w:author="Dalton B" w:date="2018-07-28T20:05:00Z"/>
                <w:rPrChange w:id="2291" w:author="Dalton" w:date="2018-07-28T20:07:00Z">
                  <w:rPr>
                    <w:ins w:id="2292" w:author="Dalton B" w:date="2018-07-28T20:05:00Z"/>
                    <w:highlight w:val="yellow"/>
                  </w:rPr>
                </w:rPrChange>
              </w:rPr>
            </w:pPr>
            <w:ins w:id="2293" w:author="Dalton B" w:date="2018-07-28T20:07:00Z">
              <w:r>
                <w:t xml:space="preserve">Global </w:t>
              </w:r>
              <w:del w:id="2294" w:author="Dana de Jong" w:date="2018-08-01T12:29:00Z">
                <w:r>
                  <w:delText xml:space="preserve">capacitor </w:delText>
                </w:r>
              </w:del>
              <w:r>
                <w:t xml:space="preserve">shortage of capacitors </w:t>
              </w:r>
            </w:ins>
          </w:p>
        </w:tc>
        <w:tc>
          <w:tcPr>
            <w:tcW w:w="5811" w:type="dxa"/>
            <w:tcPrChange w:id="2295" w:author="Dalton" w:date="2018-07-28T20:07:00Z">
              <w:tcPr>
                <w:tcW w:w="4675" w:type="dxa"/>
              </w:tcPr>
            </w:tcPrChange>
          </w:tcPr>
          <w:p w14:paraId="797DB439" w14:textId="373E9ADA" w:rsidR="00272BAF" w:rsidRPr="00794919" w:rsidRDefault="00AC3268" w:rsidP="00F870E3">
            <w:pPr>
              <w:ind w:firstLine="0"/>
              <w:rPr>
                <w:ins w:id="2296" w:author="Dalton B" w:date="2018-07-28T20:05:00Z"/>
                <w:rPrChange w:id="2297" w:author="Dalton" w:date="2018-07-28T20:07:00Z">
                  <w:rPr>
                    <w:ins w:id="2298" w:author="Dalton B" w:date="2018-07-28T20:05:00Z"/>
                    <w:highlight w:val="yellow"/>
                  </w:rPr>
                </w:rPrChange>
              </w:rPr>
            </w:pPr>
            <w:ins w:id="2299" w:author="Dalton B" w:date="2018-07-28T20:07:00Z">
              <w:r>
                <w:t>Review</w:t>
              </w:r>
            </w:ins>
            <w:ins w:id="2300" w:author="Dalton B" w:date="2018-07-28T20:09:00Z">
              <w:r w:rsidR="00E55077">
                <w:t>ed</w:t>
              </w:r>
            </w:ins>
            <w:ins w:id="2301" w:author="Dalton B" w:date="2018-07-28T20:08:00Z">
              <w:r>
                <w:t xml:space="preserve"> BOM </w:t>
              </w:r>
            </w:ins>
            <w:ins w:id="2302" w:author="Dalton B" w:date="2018-07-28T20:09:00Z">
              <w:r w:rsidR="00E55077">
                <w:t xml:space="preserve">and found </w:t>
              </w:r>
            </w:ins>
            <w:ins w:id="2303" w:author="Dalton B" w:date="2018-07-28T20:10:00Z">
              <w:r w:rsidR="00C55F18">
                <w:t>equivalent parts available</w:t>
              </w:r>
            </w:ins>
            <w:ins w:id="2304" w:author="Dalton B" w:date="2018-07-28T20:15:00Z">
              <w:r w:rsidR="00794FD2">
                <w:t>.</w:t>
              </w:r>
            </w:ins>
            <w:ins w:id="2305" w:author="Dalton B" w:date="2018-07-28T20:10:00Z">
              <w:r w:rsidR="00C55F18">
                <w:t xml:space="preserve">  </w:t>
              </w:r>
            </w:ins>
          </w:p>
        </w:tc>
      </w:tr>
      <w:tr w:rsidR="00272BAF" w14:paraId="2869753E" w14:textId="77777777" w:rsidTr="00794919">
        <w:trPr>
          <w:ins w:id="2306" w:author="Dalton B" w:date="2018-07-28T20:05:00Z"/>
        </w:trPr>
        <w:tc>
          <w:tcPr>
            <w:tcW w:w="3539" w:type="dxa"/>
            <w:tcPrChange w:id="2307" w:author="Dalton" w:date="2018-07-28T20:07:00Z">
              <w:tcPr>
                <w:tcW w:w="4675" w:type="dxa"/>
                <w:gridSpan w:val="2"/>
              </w:tcPr>
            </w:tcPrChange>
          </w:tcPr>
          <w:p w14:paraId="23B31FC5" w14:textId="4661D80B" w:rsidR="00272BAF" w:rsidRPr="00794919" w:rsidRDefault="00C55F18" w:rsidP="00F870E3">
            <w:pPr>
              <w:ind w:firstLine="0"/>
              <w:rPr>
                <w:ins w:id="2308" w:author="Dalton B" w:date="2018-07-28T20:05:00Z"/>
                <w:rPrChange w:id="2309" w:author="Dalton" w:date="2018-07-28T20:07:00Z">
                  <w:rPr>
                    <w:ins w:id="2310" w:author="Dalton B" w:date="2018-07-28T20:05:00Z"/>
                    <w:highlight w:val="yellow"/>
                  </w:rPr>
                </w:rPrChange>
              </w:rPr>
            </w:pPr>
            <w:ins w:id="2311" w:author="Dalton B" w:date="2018-07-28T20:10:00Z">
              <w:r>
                <w:t>Req</w:t>
              </w:r>
            </w:ins>
            <w:ins w:id="2312" w:author="Dalton B" w:date="2018-07-28T20:11:00Z">
              <w:r>
                <w:t xml:space="preserve">uired specialized equipment for </w:t>
              </w:r>
            </w:ins>
            <w:ins w:id="2313" w:author="Dalton B" w:date="2018-07-28T20:10:00Z">
              <w:r>
                <w:t>test</w:t>
              </w:r>
            </w:ins>
            <w:ins w:id="2314" w:author="Dalton B" w:date="2018-07-28T20:11:00Z">
              <w:r>
                <w:t>ing</w:t>
              </w:r>
            </w:ins>
            <w:ins w:id="2315" w:author="Dalton B" w:date="2018-07-28T20:10:00Z">
              <w:r>
                <w:t xml:space="preserve"> </w:t>
              </w:r>
            </w:ins>
          </w:p>
        </w:tc>
        <w:tc>
          <w:tcPr>
            <w:tcW w:w="5811" w:type="dxa"/>
            <w:tcPrChange w:id="2316" w:author="Dalton" w:date="2018-07-28T20:07:00Z">
              <w:tcPr>
                <w:tcW w:w="4675" w:type="dxa"/>
              </w:tcPr>
            </w:tcPrChange>
          </w:tcPr>
          <w:p w14:paraId="29D696F1" w14:textId="4222D628" w:rsidR="00272BAF" w:rsidRPr="00794919" w:rsidRDefault="00C55F18" w:rsidP="00F870E3">
            <w:pPr>
              <w:ind w:firstLine="0"/>
              <w:rPr>
                <w:ins w:id="2317" w:author="Dalton B" w:date="2018-07-28T20:05:00Z"/>
                <w:rPrChange w:id="2318" w:author="Dalton" w:date="2018-07-28T20:07:00Z">
                  <w:rPr>
                    <w:ins w:id="2319" w:author="Dalton B" w:date="2018-07-28T20:05:00Z"/>
                    <w:highlight w:val="yellow"/>
                  </w:rPr>
                </w:rPrChange>
              </w:rPr>
            </w:pPr>
            <w:ins w:id="2320" w:author="Dalton B" w:date="2018-07-28T20:11:00Z">
              <w:r>
                <w:t xml:space="preserve">Talked with </w:t>
              </w:r>
            </w:ins>
            <w:ins w:id="2321" w:author="Dalton B" w:date="2018-07-28T20:21:00Z">
              <w:r w:rsidR="00AC1836">
                <w:t>faculty</w:t>
              </w:r>
            </w:ins>
            <w:ins w:id="2322" w:author="Dalton B" w:date="2018-07-28T20:20:00Z">
              <w:r w:rsidR="00AC1836">
                <w:t xml:space="preserve"> me</w:t>
              </w:r>
            </w:ins>
            <w:ins w:id="2323" w:author="Dalton B" w:date="2018-07-28T20:21:00Z">
              <w:r w:rsidR="00AC1836">
                <w:t xml:space="preserve">mbers and </w:t>
              </w:r>
            </w:ins>
            <w:ins w:id="2324" w:author="Dalton B" w:date="2018-07-28T20:11:00Z">
              <w:r w:rsidR="00996538">
                <w:t>borrow</w:t>
              </w:r>
            </w:ins>
            <w:ins w:id="2325" w:author="Dalton B" w:date="2018-07-28T20:21:00Z">
              <w:r w:rsidR="00AC1836">
                <w:t>ed</w:t>
              </w:r>
            </w:ins>
            <w:ins w:id="2326" w:author="Dalton B" w:date="2018-07-28T20:11:00Z">
              <w:r w:rsidR="00996538">
                <w:t xml:space="preserve"> required equipment</w:t>
              </w:r>
            </w:ins>
            <w:ins w:id="2327" w:author="Dalton B" w:date="2018-07-28T20:15:00Z">
              <w:r w:rsidR="00794FD2">
                <w:t>.</w:t>
              </w:r>
            </w:ins>
          </w:p>
        </w:tc>
      </w:tr>
      <w:tr w:rsidR="00272BAF" w14:paraId="6EC60638" w14:textId="77777777" w:rsidTr="00794919">
        <w:trPr>
          <w:ins w:id="2328" w:author="Dalton B" w:date="2018-07-28T20:05:00Z"/>
        </w:trPr>
        <w:tc>
          <w:tcPr>
            <w:tcW w:w="3539" w:type="dxa"/>
            <w:tcPrChange w:id="2329" w:author="Dalton" w:date="2018-07-28T20:07:00Z">
              <w:tcPr>
                <w:tcW w:w="4675" w:type="dxa"/>
                <w:gridSpan w:val="2"/>
              </w:tcPr>
            </w:tcPrChange>
          </w:tcPr>
          <w:p w14:paraId="70C38F42" w14:textId="40B7D7BB" w:rsidR="00272BAF" w:rsidRPr="00794919" w:rsidRDefault="00A71F37" w:rsidP="00F870E3">
            <w:pPr>
              <w:ind w:firstLine="0"/>
              <w:rPr>
                <w:ins w:id="2330" w:author="Dalton B" w:date="2018-07-28T20:05:00Z"/>
                <w:rPrChange w:id="2331" w:author="Dalton" w:date="2018-07-28T20:07:00Z">
                  <w:rPr>
                    <w:ins w:id="2332" w:author="Dalton B" w:date="2018-07-28T20:05:00Z"/>
                    <w:highlight w:val="yellow"/>
                  </w:rPr>
                </w:rPrChange>
              </w:rPr>
            </w:pPr>
            <w:ins w:id="2333" w:author="Dalton B" w:date="2018-07-28T20:13:00Z">
              <w:r>
                <w:t>Rev</w:t>
              </w:r>
            </w:ins>
            <w:ins w:id="2334" w:author="Dana de Jong" w:date="2018-08-01T12:30:00Z">
              <w:r w:rsidR="00CF3378">
                <w:t>.</w:t>
              </w:r>
            </w:ins>
            <w:ins w:id="2335" w:author="Dalton B" w:date="2018-07-28T20:13:00Z">
              <w:del w:id="2336" w:author="Dana de Jong" w:date="2018-08-01T12:30:00Z">
                <w:r>
                  <w:delText xml:space="preserve"> </w:delText>
                </w:r>
              </w:del>
            </w:ins>
            <w:ins w:id="2337" w:author="Dalton B" w:date="2018-07-28T20:14:00Z">
              <w:r>
                <w:t xml:space="preserve">1 component failure </w:t>
              </w:r>
              <w:r w:rsidR="00794FD2">
                <w:t xml:space="preserve">after </w:t>
              </w:r>
            </w:ins>
            <w:ins w:id="2338" w:author="Dalton B" w:date="2018-07-28T20:24:00Z">
              <w:r w:rsidR="00ED0F1A">
                <w:t xml:space="preserve">PCB was </w:t>
              </w:r>
            </w:ins>
            <w:ins w:id="2339" w:author="Dalton B" w:date="2018-07-28T20:14:00Z">
              <w:r w:rsidR="00794FD2">
                <w:t>assembl</w:t>
              </w:r>
            </w:ins>
            <w:ins w:id="2340" w:author="Dalton B" w:date="2018-07-28T20:24:00Z">
              <w:r w:rsidR="00ED0F1A">
                <w:t>ed</w:t>
              </w:r>
            </w:ins>
            <w:ins w:id="2341" w:author="Dalton B" w:date="2018-07-28T20:14:00Z">
              <w:r w:rsidR="00794FD2">
                <w:t xml:space="preserve"> </w:t>
              </w:r>
            </w:ins>
          </w:p>
        </w:tc>
        <w:tc>
          <w:tcPr>
            <w:tcW w:w="5811" w:type="dxa"/>
            <w:tcPrChange w:id="2342" w:author="Dalton" w:date="2018-07-28T20:07:00Z">
              <w:tcPr>
                <w:tcW w:w="4675" w:type="dxa"/>
              </w:tcPr>
            </w:tcPrChange>
          </w:tcPr>
          <w:p w14:paraId="195BB89C" w14:textId="21242927" w:rsidR="00272BAF" w:rsidRPr="00794919" w:rsidRDefault="00794FD2" w:rsidP="00F870E3">
            <w:pPr>
              <w:ind w:firstLine="0"/>
              <w:rPr>
                <w:ins w:id="2343" w:author="Dalton B" w:date="2018-07-28T20:05:00Z"/>
                <w:rPrChange w:id="2344" w:author="Dalton" w:date="2018-07-28T20:07:00Z">
                  <w:rPr>
                    <w:ins w:id="2345" w:author="Dalton B" w:date="2018-07-28T20:05:00Z"/>
                    <w:highlight w:val="yellow"/>
                  </w:rPr>
                </w:rPrChange>
              </w:rPr>
            </w:pPr>
            <w:ins w:id="2346" w:author="Dalton B" w:date="2018-07-28T20:14:00Z">
              <w:r>
                <w:t>Reworked board by hand and re</w:t>
              </w:r>
            </w:ins>
            <w:ins w:id="2347" w:author="Dalton B" w:date="2018-07-28T20:15:00Z">
              <w:r>
                <w:t>placed affected parts</w:t>
              </w:r>
            </w:ins>
            <w:ins w:id="2348" w:author="Dalton B" w:date="2018-07-28T20:14:00Z">
              <w:r>
                <w:t xml:space="preserve"> </w:t>
              </w:r>
            </w:ins>
          </w:p>
        </w:tc>
      </w:tr>
      <w:tr w:rsidR="002F1485" w14:paraId="0EBB6267" w14:textId="77777777" w:rsidTr="00794919">
        <w:trPr>
          <w:ins w:id="2349" w:author="Dalton B" w:date="2018-07-28T20:15:00Z"/>
        </w:trPr>
        <w:tc>
          <w:tcPr>
            <w:tcW w:w="3539" w:type="dxa"/>
          </w:tcPr>
          <w:p w14:paraId="75182752" w14:textId="068CF8C4" w:rsidR="002F1485" w:rsidRDefault="00860177" w:rsidP="00F870E3">
            <w:pPr>
              <w:ind w:firstLine="0"/>
              <w:rPr>
                <w:ins w:id="2350" w:author="Dalton B" w:date="2018-07-28T20:15:00Z"/>
              </w:rPr>
            </w:pPr>
            <w:ins w:id="2351" w:author="Joel Newman" w:date="2018-07-28T20:32:00Z">
              <w:r>
                <w:t>Testing equipment had to be custom designed</w:t>
              </w:r>
            </w:ins>
          </w:p>
        </w:tc>
        <w:tc>
          <w:tcPr>
            <w:tcW w:w="5811" w:type="dxa"/>
          </w:tcPr>
          <w:p w14:paraId="3AA95F57" w14:textId="09228542" w:rsidR="002F1485" w:rsidRDefault="00255EED" w:rsidP="00F870E3">
            <w:pPr>
              <w:ind w:firstLine="0"/>
              <w:rPr>
                <w:ins w:id="2352" w:author="Dalton B" w:date="2018-07-28T20:15:00Z"/>
              </w:rPr>
            </w:pPr>
            <w:ins w:id="2353" w:author="Joel Newman" w:date="2018-07-28T20:33:00Z">
              <w:r>
                <w:t xml:space="preserve">Used CAD to create and </w:t>
              </w:r>
            </w:ins>
            <w:ins w:id="2354" w:author="Joel Newman" w:date="2018-07-28T20:32:00Z">
              <w:r w:rsidR="00A00753">
                <w:t>3D printed</w:t>
              </w:r>
            </w:ins>
            <w:ins w:id="2355" w:author="Joel Newman" w:date="2018-07-28T20:33:00Z">
              <w:r>
                <w:t xml:space="preserve"> a</w:t>
              </w:r>
            </w:ins>
            <w:ins w:id="2356" w:author="Joel Newman" w:date="2018-07-28T20:32:00Z">
              <w:r w:rsidR="00A00753">
                <w:t xml:space="preserve"> testing jig</w:t>
              </w:r>
            </w:ins>
            <w:ins w:id="2357" w:author="Joel Newman" w:date="2018-07-28T20:33:00Z">
              <w:r>
                <w:t xml:space="preserve"> that met our needs.</w:t>
              </w:r>
            </w:ins>
          </w:p>
        </w:tc>
      </w:tr>
      <w:tr w:rsidR="00D56D70" w14:paraId="327D65C8" w14:textId="77777777" w:rsidTr="00794919">
        <w:trPr>
          <w:ins w:id="2358" w:author="Dalton B" w:date="2018-07-28T20:20:00Z"/>
        </w:trPr>
        <w:tc>
          <w:tcPr>
            <w:tcW w:w="3539" w:type="dxa"/>
          </w:tcPr>
          <w:p w14:paraId="5E1C0971" w14:textId="4B492299" w:rsidR="00D56D70" w:rsidRDefault="00743B2A" w:rsidP="00F870E3">
            <w:pPr>
              <w:ind w:firstLine="0"/>
              <w:rPr>
                <w:ins w:id="2359" w:author="Dalton B" w:date="2018-07-28T20:20:00Z"/>
              </w:rPr>
            </w:pPr>
            <w:ins w:id="2360" w:author="Joel Newman" w:date="2018-07-28T20:35:00Z">
              <w:r>
                <w:t xml:space="preserve">Tools used for testing </w:t>
              </w:r>
              <w:r w:rsidR="007E0452">
                <w:t xml:space="preserve">had limited </w:t>
              </w:r>
            </w:ins>
            <w:ins w:id="2361" w:author="Joel Newman" w:date="2018-07-28T20:36:00Z">
              <w:r w:rsidR="007E0452">
                <w:t>functionality</w:t>
              </w:r>
            </w:ins>
          </w:p>
        </w:tc>
        <w:tc>
          <w:tcPr>
            <w:tcW w:w="5811" w:type="dxa"/>
          </w:tcPr>
          <w:p w14:paraId="74A32989" w14:textId="7C661D17" w:rsidR="00D56D70" w:rsidRDefault="007E0452" w:rsidP="00F870E3">
            <w:pPr>
              <w:ind w:firstLine="0"/>
              <w:rPr>
                <w:ins w:id="2362" w:author="Dalton B" w:date="2018-07-28T20:20:00Z"/>
              </w:rPr>
            </w:pPr>
            <w:ins w:id="2363" w:author="Joel Newman" w:date="2018-07-28T20:36:00Z">
              <w:r>
                <w:t xml:space="preserve">Borrowed tools from the engineering department </w:t>
              </w:r>
              <w:r w:rsidR="00B66F73">
                <w:t>that had the functionality that we needed</w:t>
              </w:r>
            </w:ins>
          </w:p>
        </w:tc>
      </w:tr>
      <w:tr w:rsidR="00D56D70" w14:paraId="4E739A6A" w14:textId="77777777" w:rsidTr="00794919">
        <w:trPr>
          <w:ins w:id="2364" w:author="Dalton B" w:date="2018-07-28T20:20:00Z"/>
          <w:del w:id="2365" w:author="Dana de Jong" w:date="2018-07-29T14:51:00Z"/>
        </w:trPr>
        <w:tc>
          <w:tcPr>
            <w:tcW w:w="3539" w:type="dxa"/>
          </w:tcPr>
          <w:p w14:paraId="658EDC5E" w14:textId="5DA545ED" w:rsidR="00D56D70" w:rsidRDefault="00D56D70" w:rsidP="00F870E3">
            <w:pPr>
              <w:ind w:firstLine="0"/>
              <w:rPr>
                <w:ins w:id="2366" w:author="Dalton B" w:date="2018-07-28T20:20:00Z"/>
                <w:del w:id="2367" w:author="Dana de Jong" w:date="2018-07-29T14:51:00Z"/>
              </w:rPr>
            </w:pPr>
          </w:p>
        </w:tc>
        <w:tc>
          <w:tcPr>
            <w:tcW w:w="5811" w:type="dxa"/>
          </w:tcPr>
          <w:p w14:paraId="34A8E55B" w14:textId="287877EE" w:rsidR="00D56D70" w:rsidRDefault="00D56D70" w:rsidP="00F870E3">
            <w:pPr>
              <w:ind w:firstLine="0"/>
              <w:rPr>
                <w:ins w:id="2368" w:author="Dalton B" w:date="2018-07-28T20:20:00Z"/>
                <w:del w:id="2369" w:author="Dana de Jong" w:date="2018-07-29T14:51:00Z"/>
              </w:rPr>
            </w:pPr>
          </w:p>
        </w:tc>
      </w:tr>
      <w:tr w:rsidR="00D56D70" w14:paraId="02A0E744" w14:textId="77777777" w:rsidTr="00794919">
        <w:trPr>
          <w:ins w:id="2370" w:author="Dalton B" w:date="2018-07-28T20:20:00Z"/>
          <w:del w:id="2371" w:author="Dana de Jong" w:date="2018-07-29T14:51:00Z"/>
        </w:trPr>
        <w:tc>
          <w:tcPr>
            <w:tcW w:w="3539" w:type="dxa"/>
          </w:tcPr>
          <w:p w14:paraId="015BDC61" w14:textId="2C5C7A31" w:rsidR="00D56D70" w:rsidRDefault="00D56D70" w:rsidP="00F870E3">
            <w:pPr>
              <w:ind w:firstLine="0"/>
              <w:rPr>
                <w:ins w:id="2372" w:author="Dalton B" w:date="2018-07-28T20:20:00Z"/>
                <w:del w:id="2373" w:author="Dana de Jong" w:date="2018-07-29T14:51:00Z"/>
              </w:rPr>
            </w:pPr>
          </w:p>
        </w:tc>
        <w:tc>
          <w:tcPr>
            <w:tcW w:w="5811" w:type="dxa"/>
          </w:tcPr>
          <w:p w14:paraId="3C221588" w14:textId="72C87E9E" w:rsidR="00D56D70" w:rsidRDefault="00D56D70" w:rsidP="00F870E3">
            <w:pPr>
              <w:ind w:firstLine="0"/>
              <w:rPr>
                <w:ins w:id="2374" w:author="Dalton B" w:date="2018-07-28T20:20:00Z"/>
                <w:del w:id="2375" w:author="Dana de Jong" w:date="2018-07-29T14:51:00Z"/>
              </w:rPr>
            </w:pPr>
          </w:p>
        </w:tc>
      </w:tr>
      <w:tr w:rsidR="00D56D70" w14:paraId="67223E77" w14:textId="77777777" w:rsidTr="00794919">
        <w:trPr>
          <w:ins w:id="2376" w:author="Dalton B" w:date="2018-07-28T20:20:00Z"/>
          <w:del w:id="2377" w:author="Dana de Jong" w:date="2018-07-29T14:51:00Z"/>
        </w:trPr>
        <w:tc>
          <w:tcPr>
            <w:tcW w:w="3539" w:type="dxa"/>
          </w:tcPr>
          <w:p w14:paraId="58372EE9" w14:textId="0E25D018" w:rsidR="00D56D70" w:rsidRDefault="001C7AA1" w:rsidP="00F870E3">
            <w:pPr>
              <w:ind w:firstLine="0"/>
              <w:rPr>
                <w:ins w:id="2378" w:author="Dalton B" w:date="2018-07-28T20:20:00Z"/>
                <w:del w:id="2379" w:author="Dana de Jong" w:date="2018-07-29T14:51:00Z"/>
              </w:rPr>
            </w:pPr>
            <w:commentRangeStart w:id="2380"/>
            <w:commentRangeEnd w:id="2380"/>
            <w:ins w:id="2381" w:author="Dalton B" w:date="2018-07-28T20:22:00Z">
              <w:del w:id="2382" w:author="Dana de Jong" w:date="2018-07-29T14:51:00Z">
                <w:r>
                  <w:rPr>
                    <w:rStyle w:val="CommentReference"/>
                    <w:rFonts w:eastAsia="Arial" w:cs="Arial"/>
                    <w:lang w:val="en" w:eastAsia="en-CA"/>
                  </w:rPr>
                  <w:commentReference w:id="2380"/>
                </w:r>
              </w:del>
            </w:ins>
          </w:p>
        </w:tc>
        <w:tc>
          <w:tcPr>
            <w:tcW w:w="5811" w:type="dxa"/>
          </w:tcPr>
          <w:p w14:paraId="580F89B1" w14:textId="5BACCFC1" w:rsidR="00D56D70" w:rsidRDefault="00D56D70" w:rsidP="00F870E3">
            <w:pPr>
              <w:ind w:firstLine="0"/>
              <w:rPr>
                <w:ins w:id="2383" w:author="Dalton B" w:date="2018-07-28T20:20:00Z"/>
                <w:del w:id="2384" w:author="Dana de Jong" w:date="2018-07-29T14:51:00Z"/>
              </w:rPr>
            </w:pPr>
          </w:p>
        </w:tc>
      </w:tr>
    </w:tbl>
    <w:p w14:paraId="2A60941F" w14:textId="77777777" w:rsidR="00272BAF" w:rsidRDefault="00272BAF" w:rsidP="00F870E3">
      <w:pPr>
        <w:rPr>
          <w:ins w:id="2385" w:author="Dalton B" w:date="2018-07-28T20:05:00Z"/>
          <w:del w:id="2386" w:author="Dana de Jong" w:date="2018-07-29T17:11:00Z"/>
          <w:highlight w:val="yellow"/>
        </w:rPr>
      </w:pPr>
    </w:p>
    <w:p w14:paraId="47521D46" w14:textId="3E10E65B" w:rsidR="00272BAF" w:rsidRDefault="00272BAF" w:rsidP="00F870E3">
      <w:pPr>
        <w:rPr>
          <w:ins w:id="2387" w:author="Dalton B" w:date="2018-07-28T20:02:00Z"/>
          <w:del w:id="2388" w:author="Dana de Jong" w:date="2018-07-29T17:11:00Z"/>
          <w:highlight w:val="yellow"/>
        </w:rPr>
      </w:pPr>
    </w:p>
    <w:p w14:paraId="665E3B9A" w14:textId="77777777" w:rsidR="00980F7B" w:rsidRDefault="00980F7B" w:rsidP="00F870E3">
      <w:pPr>
        <w:rPr>
          <w:ins w:id="2389" w:author="Dalton B" w:date="2018-07-28T19:57:00Z"/>
          <w:del w:id="2390" w:author="Dana de Jong" w:date="2018-07-29T14:53:00Z"/>
        </w:rPr>
      </w:pPr>
    </w:p>
    <w:p w14:paraId="44CBA75A" w14:textId="52A61261" w:rsidR="00980F7B" w:rsidRPr="00452C23" w:rsidRDefault="00980F7B">
      <w:pPr>
        <w:pStyle w:val="ListParagraph"/>
        <w:numPr>
          <w:ilvl w:val="0"/>
          <w:numId w:val="32"/>
        </w:numPr>
        <w:ind w:left="0" w:firstLine="0"/>
        <w:rPr>
          <w:del w:id="2391" w:author="Dalton B" w:date="2018-07-28T20:01:00Z"/>
        </w:rPr>
        <w:pPrChange w:id="2392" w:author="Dalton" w:date="2018-07-28T19:58:00Z">
          <w:pPr/>
        </w:pPrChange>
      </w:pPr>
    </w:p>
    <w:p w14:paraId="67457647" w14:textId="77777777" w:rsidR="00393356" w:rsidRPr="00452C23" w:rsidRDefault="00393356">
      <w:pPr>
        <w:ind w:firstLine="0"/>
        <w:pPrChange w:id="2393" w:author="Dana de Jong" w:date="2018-07-29T19:15:00Z">
          <w:pPr/>
        </w:pPrChange>
      </w:pPr>
    </w:p>
    <w:p w14:paraId="4BE6F0A8" w14:textId="0CBCE939" w:rsidR="004E1BC9" w:rsidRPr="001B0C08" w:rsidRDefault="005F1123" w:rsidP="00DC1A5B">
      <w:pPr>
        <w:pStyle w:val="Heading1"/>
      </w:pPr>
      <w:bookmarkStart w:id="2394" w:name="_lk6kvwb9h5n9" w:colFirst="0" w:colLast="0"/>
      <w:bookmarkStart w:id="2395" w:name="_Toc520655923"/>
      <w:bookmarkStart w:id="2396" w:name="_Toc520659548"/>
      <w:bookmarkStart w:id="2397" w:name="_Toc520838845"/>
      <w:bookmarkStart w:id="2398" w:name="_Toc520881979"/>
      <w:bookmarkStart w:id="2399" w:name="_Toc520892419"/>
      <w:bookmarkStart w:id="2400" w:name="_Toc520039012"/>
      <w:bookmarkStart w:id="2401" w:name="_Toc520039384"/>
      <w:bookmarkStart w:id="2402" w:name="_Toc520041292"/>
      <w:bookmarkStart w:id="2403" w:name="_Toc520040739"/>
      <w:bookmarkStart w:id="2404" w:name="_Toc520289721"/>
      <w:bookmarkStart w:id="2405" w:name="_Toc520289850"/>
      <w:bookmarkStart w:id="2406" w:name="_Toc520289898"/>
      <w:bookmarkStart w:id="2407" w:name="_Toc520293532"/>
      <w:bookmarkStart w:id="2408" w:name="_Toc520291957"/>
      <w:bookmarkStart w:id="2409" w:name="_Toc520291981"/>
      <w:bookmarkStart w:id="2410" w:name="_Toc520502305"/>
      <w:bookmarkStart w:id="2411" w:name="_Toc520564558"/>
      <w:bookmarkStart w:id="2412" w:name="_Toc520567498"/>
      <w:bookmarkStart w:id="2413" w:name="_Toc520568202"/>
      <w:bookmarkStart w:id="2414" w:name="_Toc520568840"/>
      <w:bookmarkStart w:id="2415" w:name="_Toc520570323"/>
      <w:bookmarkStart w:id="2416" w:name="_Toc520570562"/>
      <w:bookmarkStart w:id="2417" w:name="_Toc520571470"/>
      <w:bookmarkStart w:id="2418" w:name="_Toc520572250"/>
      <w:bookmarkStart w:id="2419" w:name="_Toc520572920"/>
      <w:bookmarkStart w:id="2420" w:name="_Toc520573084"/>
      <w:bookmarkStart w:id="2421" w:name="_Toc520574774"/>
      <w:bookmarkEnd w:id="2394"/>
      <w:r w:rsidRPr="001B0C08">
        <w:t>VI   Design Methodology &amp; Analysis</w:t>
      </w:r>
      <w:bookmarkEnd w:id="2395"/>
      <w:bookmarkEnd w:id="2396"/>
      <w:bookmarkEnd w:id="2397"/>
      <w:bookmarkEnd w:id="2398"/>
      <w:bookmarkEnd w:id="2399"/>
      <w:del w:id="2422" w:author="Dana de Jong" w:date="2018-07-29T14:54:00Z">
        <w:r w:rsidRPr="001B0C08">
          <w:delText xml:space="preserve"> (Show all the steps)</w:delText>
        </w:r>
      </w:del>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p>
    <w:p w14:paraId="75AB40D5" w14:textId="77777777" w:rsidR="004E1BC9" w:rsidRDefault="004E1BC9"/>
    <w:p w14:paraId="45E3297C" w14:textId="2B511129" w:rsidR="004E1BC9" w:rsidRDefault="0051030B">
      <w:pPr>
        <w:rPr>
          <w:del w:id="2423" w:author="Dana de Jong" w:date="2018-07-29T14:55:00Z"/>
        </w:rPr>
      </w:pPr>
      <w:ins w:id="2424" w:author="Dalton B" w:date="2018-07-28T20:18:00Z">
        <w:del w:id="2425" w:author="Dana de Jong" w:date="2018-07-29T14:55:00Z">
          <w:r>
            <w:delText xml:space="preserve">This section will discuss </w:delText>
          </w:r>
          <w:r w:rsidR="00CA2071">
            <w:delText xml:space="preserve">our project </w:delText>
          </w:r>
        </w:del>
      </w:ins>
      <w:ins w:id="2426" w:author="Dalton B" w:date="2018-07-28T20:19:00Z">
        <w:del w:id="2427" w:author="Dana de Jong" w:date="2018-07-29T14:55:00Z">
          <w:r w:rsidR="00CE19B9">
            <w:delText xml:space="preserve">design </w:delText>
          </w:r>
        </w:del>
      </w:ins>
      <w:ins w:id="2428" w:author="Dalton B" w:date="2018-07-28T20:20:00Z">
        <w:del w:id="2429" w:author="Dana de Jong" w:date="2018-07-29T14:55:00Z">
          <w:r w:rsidR="00D56D70">
            <w:delText>process</w:delText>
          </w:r>
        </w:del>
      </w:ins>
      <w:ins w:id="2430" w:author="Dalton B" w:date="2018-07-28T20:21:00Z">
        <w:del w:id="2431" w:author="Dana de Jong" w:date="2018-07-29T14:55:00Z">
          <w:r w:rsidR="00D56D70">
            <w:delText xml:space="preserve"> </w:delText>
          </w:r>
        </w:del>
      </w:ins>
    </w:p>
    <w:p w14:paraId="36BB487F" w14:textId="6280E9FB" w:rsidR="004E1BC9" w:rsidRDefault="005F1123">
      <w:del w:id="2432" w:author="Dana de Jong" w:date="2018-07-29T14:55:00Z">
        <w:r>
          <w:delText xml:space="preserve">Talk about rev 0, rev 1, rev 2. Then in Section VII we can talk about our reasoning behind </w:delText>
        </w:r>
      </w:del>
      <w:ins w:id="2433" w:author="Dalton B" w:date="2018-07-28T20:21:00Z">
        <w:del w:id="2434" w:author="Dana de Jong" w:date="2018-07-29T14:55:00Z">
          <w:r w:rsidR="001C7AA1">
            <w:delText>o</w:delText>
          </w:r>
        </w:del>
      </w:ins>
      <w:ins w:id="2435" w:author="Dalton B" w:date="2018-07-28T20:22:00Z">
        <w:del w:id="2436" w:author="Dana de Jong" w:date="2018-07-29T14:55:00Z">
          <w:r w:rsidR="001C7AA1">
            <w:delText>ur design choices.</w:delText>
          </w:r>
        </w:del>
      </w:ins>
      <w:ins w:id="2437" w:author="Dana de Jong" w:date="2018-07-29T14:55:00Z">
        <w:r w:rsidR="00A91BB1">
          <w:t>The following sections discuss our project design process and reason</w:t>
        </w:r>
        <w:r w:rsidR="00AA2EEF">
          <w:t>ing behind our design processes</w:t>
        </w:r>
      </w:ins>
      <w:ins w:id="2438" w:author="Dana de Jong" w:date="2018-07-29T14:59:00Z">
        <w:r w:rsidR="00AA2EEF">
          <w:t xml:space="preserve">. Included in the discussion are the processes involving the various revisions, from rev.0 to the design for rev.2, </w:t>
        </w:r>
      </w:ins>
      <w:ins w:id="2439" w:author="Dana de Jong" w:date="2018-07-29T15:00:00Z">
        <w:r w:rsidR="00AA2EEF">
          <w:t>overviewing the hardware developments then investigating the software aspects of the project.</w:t>
        </w:r>
      </w:ins>
      <w:ins w:id="2440" w:author="Dana de Jong" w:date="2018-07-29T14:55:00Z">
        <w:r w:rsidR="00A91BB1">
          <w:t xml:space="preserve"> </w:t>
        </w:r>
      </w:ins>
      <w:ins w:id="2441" w:author="Dalton B" w:date="2018-07-28T20:22:00Z">
        <w:r w:rsidR="001C7AA1">
          <w:t xml:space="preserve">  </w:t>
        </w:r>
      </w:ins>
      <w:del w:id="2442" w:author="Dalton B" w:date="2018-07-28T20:22:00Z">
        <w:r>
          <w:delText>rev 2.</w:delText>
        </w:r>
      </w:del>
      <w:del w:id="2443" w:author="Dana de Jong" w:date="2018-07-29T14:59:00Z">
        <w:r>
          <w:delText xml:space="preserve"> </w:delText>
        </w:r>
      </w:del>
    </w:p>
    <w:p w14:paraId="49D910CB" w14:textId="37DB5898" w:rsidR="004E1BC9" w:rsidRDefault="005F1123">
      <w:pPr>
        <w:pStyle w:val="Heading2"/>
        <w:pPrChange w:id="2444" w:author="Dana de Jong" w:date="2018-07-28T12:21:00Z">
          <w:pPr>
            <w:pStyle w:val="Heading2"/>
            <w:contextualSpacing w:val="0"/>
          </w:pPr>
        </w:pPrChange>
      </w:pPr>
      <w:bookmarkStart w:id="2445" w:name="_tir1kyrmb9f0" w:colFirst="0" w:colLast="0"/>
      <w:bookmarkStart w:id="2446" w:name="_Toc520039013"/>
      <w:bookmarkStart w:id="2447" w:name="_Toc520039385"/>
      <w:bookmarkStart w:id="2448" w:name="_Toc520041293"/>
      <w:bookmarkStart w:id="2449" w:name="_Toc520040740"/>
      <w:bookmarkStart w:id="2450" w:name="_Toc520289722"/>
      <w:bookmarkStart w:id="2451" w:name="_Toc520289851"/>
      <w:bookmarkStart w:id="2452" w:name="_Toc520289899"/>
      <w:bookmarkStart w:id="2453" w:name="_Toc520293533"/>
      <w:bookmarkStart w:id="2454" w:name="_Toc520291958"/>
      <w:bookmarkStart w:id="2455" w:name="_Toc520291982"/>
      <w:bookmarkStart w:id="2456" w:name="_Toc520502306"/>
      <w:bookmarkStart w:id="2457" w:name="_Toc520564559"/>
      <w:bookmarkStart w:id="2458" w:name="_Toc520567499"/>
      <w:bookmarkStart w:id="2459" w:name="_Toc520568203"/>
      <w:bookmarkStart w:id="2460" w:name="_Toc520568841"/>
      <w:bookmarkStart w:id="2461" w:name="_Toc520570324"/>
      <w:bookmarkStart w:id="2462" w:name="_Toc520570563"/>
      <w:bookmarkStart w:id="2463" w:name="_Toc520571471"/>
      <w:bookmarkStart w:id="2464" w:name="_Toc520572251"/>
      <w:bookmarkStart w:id="2465" w:name="_Toc520572921"/>
      <w:bookmarkStart w:id="2466" w:name="_Toc520573085"/>
      <w:bookmarkStart w:id="2467" w:name="_Toc520574775"/>
      <w:bookmarkStart w:id="2468" w:name="_Toc520655924"/>
      <w:bookmarkStart w:id="2469" w:name="_Toc520659549"/>
      <w:bookmarkStart w:id="2470" w:name="_Toc520838846"/>
      <w:bookmarkStart w:id="2471" w:name="_Toc520881980"/>
      <w:bookmarkStart w:id="2472" w:name="_Toc520892420"/>
      <w:bookmarkEnd w:id="2445"/>
      <w:r>
        <w:t>Rev</w:t>
      </w:r>
      <w:ins w:id="2473" w:author="Dana de Jong" w:date="2018-07-27T23:15:00Z">
        <w:r w:rsidR="002E2791">
          <w:t>.</w:t>
        </w:r>
      </w:ins>
      <w:r>
        <w:t xml:space="preserve"> 0 Design</w:t>
      </w:r>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p>
    <w:p w14:paraId="44F59861" w14:textId="4A4C1E32" w:rsidR="004E1BC9" w:rsidRDefault="005F1123" w:rsidP="00F870E3">
      <w:commentRangeStart w:id="2474"/>
      <w:commentRangeStart w:id="2475"/>
      <w:r>
        <w:t xml:space="preserve">The original design of the circuit shown in </w:t>
      </w:r>
      <w:ins w:id="2476" w:author="Dalton B" w:date="2018-07-28T20:29:00Z">
        <w:r w:rsidR="00D77A30">
          <w:fldChar w:fldCharType="begin"/>
        </w:r>
        <w:r w:rsidR="00D77A30">
          <w:instrText xml:space="preserve"> REF _Ref520573086 \h </w:instrText>
        </w:r>
      </w:ins>
      <w:r w:rsidR="00D77A30">
        <w:fldChar w:fldCharType="separate"/>
      </w:r>
      <w:ins w:id="2477" w:author="Dana de Jong" w:date="2018-07-28T18:28:00Z">
        <w:r w:rsidR="0047738F">
          <w:t xml:space="preserve">Appendix A – </w:t>
        </w:r>
      </w:ins>
      <w:ins w:id="2478" w:author="Dana de Jong" w:date="2018-07-28T18:31:00Z">
        <w:r w:rsidR="0047738F">
          <w:t>Rev.</w:t>
        </w:r>
      </w:ins>
      <w:ins w:id="2479" w:author="Dalton B" w:date="2018-07-31T21:21:00Z">
        <w:r w:rsidR="0047738F">
          <w:t>0</w:t>
        </w:r>
      </w:ins>
      <w:ins w:id="2480" w:author="Dana de Jong" w:date="2018-08-01T12:05:00Z">
        <w:r w:rsidR="0047738F">
          <w:t xml:space="preserve"> and Rev.1:</w:t>
        </w:r>
      </w:ins>
      <w:ins w:id="2481" w:author="Dana de Jong" w:date="2018-07-28T18:31:00Z">
        <w:r w:rsidR="0047738F">
          <w:t xml:space="preserve"> Hardware </w:t>
        </w:r>
      </w:ins>
      <w:ins w:id="2482" w:author="Dalton B" w:date="2018-07-28T20:30:00Z">
        <w:r w:rsidR="0047738F">
          <w:t xml:space="preserve">Schematic </w:t>
        </w:r>
      </w:ins>
      <w:ins w:id="2483" w:author="Dalton B" w:date="2018-07-28T20:31:00Z">
        <w:r w:rsidR="0047738F">
          <w:t>and 3D Models</w:t>
        </w:r>
      </w:ins>
      <w:ins w:id="2484" w:author="Dalton B" w:date="2018-07-28T20:29:00Z">
        <w:r w:rsidR="00D77A30">
          <w:fldChar w:fldCharType="end"/>
        </w:r>
        <w:r w:rsidR="001C2CC0">
          <w:t xml:space="preserve"> </w:t>
        </w:r>
      </w:ins>
      <w:del w:id="2485" w:author="Dalton B" w:date="2018-07-28T20:29:00Z">
        <w:r w:rsidRPr="00C330B8">
          <w:rPr>
            <w:highlight w:val="yellow"/>
            <w:rPrChange w:id="2486" w:author="Dalton B" w:date="2018-07-28T19:50:00Z">
              <w:rPr/>
            </w:rPrChange>
          </w:rPr>
          <w:delText>Appendix xx</w:delText>
        </w:r>
        <w:r>
          <w:delText xml:space="preserve"> </w:delText>
        </w:r>
      </w:del>
      <w:r>
        <w:t xml:space="preserve">was provided by the UVic Robotics </w:t>
      </w:r>
      <w:ins w:id="2487" w:author="Dana de Jong" w:date="2018-07-29T15:08:00Z">
        <w:r w:rsidR="00CA2D80">
          <w:t>C</w:t>
        </w:r>
      </w:ins>
      <w:del w:id="2488" w:author="Dana de Jong" w:date="2018-07-29T15:08:00Z">
        <w:r>
          <w:delText>c</w:delText>
        </w:r>
      </w:del>
      <w:r>
        <w:t xml:space="preserve">lub. </w:t>
      </w:r>
      <w:commentRangeEnd w:id="2474"/>
      <w:r w:rsidR="00D64B5B">
        <w:rPr>
          <w:rStyle w:val="CommentReference"/>
        </w:rPr>
        <w:commentReference w:id="2474"/>
      </w:r>
      <w:commentRangeEnd w:id="2475"/>
      <w:r w:rsidR="0062472F">
        <w:rPr>
          <w:rStyle w:val="CommentReference"/>
        </w:rPr>
        <w:commentReference w:id="2475"/>
      </w:r>
      <w:r>
        <w:t xml:space="preserve">This original design was reviewed by </w:t>
      </w:r>
      <w:r w:rsidR="000A0EF5">
        <w:t>our</w:t>
      </w:r>
      <w:r>
        <w:t xml:space="preserve"> team and we found several problems with the PCB layout. This layout had several design problems that would have made it unstable under the high-current switching load in the H-bridge.</w:t>
      </w:r>
      <w:ins w:id="2489" w:author="Dana de Jong" w:date="2018-07-29T15:05:00Z">
        <w:r>
          <w:t xml:space="preserve"> </w:t>
        </w:r>
      </w:ins>
      <w:del w:id="2490" w:author="Dana de Jong" w:date="2018-07-29T15:05:00Z">
        <w:r>
          <w:delText xml:space="preserve"> </w:delText>
        </w:r>
        <w:r w:rsidDel="00E31FE3">
          <w:delText xml:space="preserve"> </w:delText>
        </w:r>
      </w:del>
      <w:r>
        <w:t xml:space="preserve">The ground polygon pour shown in </w:t>
      </w:r>
      <w:ins w:id="2491" w:author="Dalton B" w:date="2018-07-28T18:16:00Z">
        <w:r w:rsidR="00C14688">
          <w:fldChar w:fldCharType="begin"/>
        </w:r>
        <w:r w:rsidR="00C14688">
          <w:instrText xml:space="preserve"> REF _Ref520035944 \h </w:instrText>
        </w:r>
      </w:ins>
      <w:r w:rsidR="00C14688">
        <w:fldChar w:fldCharType="separate"/>
      </w:r>
      <w:ins w:id="2492" w:author="Dana de Jong" w:date="2018-08-01T13:26:00Z">
        <w:r w:rsidR="00E723E8">
          <w:t xml:space="preserve">Figure </w:t>
        </w:r>
        <w:r w:rsidR="00E723E8">
          <w:rPr>
            <w:noProof/>
          </w:rPr>
          <w:t>2</w:t>
        </w:r>
      </w:ins>
      <w:ins w:id="2493" w:author="Dalton B" w:date="2018-07-28T18:16:00Z">
        <w:r w:rsidR="00C14688">
          <w:fldChar w:fldCharType="end"/>
        </w:r>
      </w:ins>
      <w:ins w:id="2494" w:author="Dana de Jong" w:date="2018-07-29T15:05:00Z">
        <w:r w:rsidR="00E31FE3">
          <w:t xml:space="preserve"> </w:t>
        </w:r>
      </w:ins>
      <w:del w:id="2495" w:author="Dalton B" w:date="2018-07-28T18:16:00Z">
        <w:r>
          <w:delText xml:space="preserve">Figure 2 </w:delText>
        </w:r>
      </w:del>
      <w:r>
        <w:t>below has several places that are not wide enough to handle up to 20</w:t>
      </w:r>
      <w:ins w:id="2496" w:author="Dana de Jong" w:date="2018-07-29T15:11:00Z">
        <w:r>
          <w:t xml:space="preserve"> </w:t>
        </w:r>
      </w:ins>
      <w:del w:id="2497" w:author="Dana de Jong" w:date="2018-07-29T15:11:00Z">
        <w:r w:rsidDel="00D0211A">
          <w:delText xml:space="preserve"> </w:delText>
        </w:r>
        <w:r>
          <w:delText>amps</w:delText>
        </w:r>
        <w:r w:rsidDel="00D0211A">
          <w:delText xml:space="preserve"> </w:delText>
        </w:r>
      </w:del>
      <w:ins w:id="2498" w:author="Dana de Jong" w:date="2018-07-29T15:11:00Z">
        <w:r w:rsidR="00D0211A">
          <w:t>A</w:t>
        </w:r>
        <w:r>
          <w:t xml:space="preserve"> </w:t>
        </w:r>
      </w:ins>
      <w:r>
        <w:t>of current, as would be drawn by the two DC motors. Similarly, the location of the input power V</w:t>
      </w:r>
      <w:r>
        <w:rPr>
          <w:vertAlign w:val="subscript"/>
        </w:rPr>
        <w:t>m</w:t>
      </w:r>
      <w:r>
        <w:t xml:space="preserve"> ground connection shown in </w:t>
      </w:r>
      <w:r w:rsidR="000A0EF5">
        <w:fldChar w:fldCharType="begin"/>
      </w:r>
      <w:r w:rsidR="000A0EF5">
        <w:instrText xml:space="preserve"> REF _Ref520035944 \h </w:instrText>
      </w:r>
      <w:r w:rsidR="003269F1">
        <w:instrText xml:space="preserve"> \* MERGEFORMAT </w:instrText>
      </w:r>
      <w:r w:rsidR="000A0EF5">
        <w:fldChar w:fldCharType="separate"/>
      </w:r>
      <w:ins w:id="2499" w:author="Dana de Jong" w:date="2018-08-01T13:26:00Z">
        <w:r w:rsidR="00E723E8">
          <w:t xml:space="preserve">Figure </w:t>
        </w:r>
        <w:r w:rsidR="00E723E8">
          <w:rPr>
            <w:noProof/>
          </w:rPr>
          <w:t>2</w:t>
        </w:r>
      </w:ins>
      <w:r w:rsidR="000A0EF5">
        <w:fldChar w:fldCharType="end"/>
      </w:r>
      <w:r>
        <w:t xml:space="preserve"> and </w:t>
      </w:r>
      <w:r w:rsidR="000A0EF5">
        <w:fldChar w:fldCharType="begin"/>
      </w:r>
      <w:r w:rsidR="000A0EF5">
        <w:instrText xml:space="preserve"> REF _Ref520035947 \h </w:instrText>
      </w:r>
      <w:r w:rsidR="003269F1">
        <w:instrText xml:space="preserve"> \* MERGEFORMAT </w:instrText>
      </w:r>
      <w:r w:rsidR="000A0EF5">
        <w:fldChar w:fldCharType="separate"/>
      </w:r>
      <w:ins w:id="2500" w:author="Dana de Jong" w:date="2018-08-01T13:26:00Z">
        <w:r w:rsidR="00E723E8">
          <w:t xml:space="preserve">Figure </w:t>
        </w:r>
        <w:r w:rsidR="00E723E8">
          <w:rPr>
            <w:noProof/>
          </w:rPr>
          <w:t>3</w:t>
        </w:r>
      </w:ins>
      <w:r w:rsidR="000A0EF5">
        <w:fldChar w:fldCharType="end"/>
      </w:r>
      <w:r>
        <w:t xml:space="preserve"> would introduce a relatively large ground loop</w:t>
      </w:r>
      <w:ins w:id="2501" w:author="Dana de Jong" w:date="2018-07-29T15:10:00Z">
        <w:r>
          <w:t xml:space="preserve">. </w:t>
        </w:r>
      </w:ins>
      <w:del w:id="2502" w:author="Dana de Jong" w:date="2018-07-29T15:10:00Z">
        <w:r w:rsidDel="00CA2D80">
          <w:delText xml:space="preserve">. </w:delText>
        </w:r>
        <w:r>
          <w:delText xml:space="preserve"> </w:delText>
        </w:r>
      </w:del>
      <w:r>
        <w:t>The layout would also introduce parasitic impedance in the board causing the system to become unstable.</w:t>
      </w:r>
      <w:ins w:id="2503" w:author="Dana de Jong" w:date="2018-07-29T15:10:00Z">
        <w:r>
          <w:t xml:space="preserve"> </w:t>
        </w:r>
      </w:ins>
      <w:del w:id="2504" w:author="Dana de Jong" w:date="2018-07-29T15:10:00Z">
        <w:r>
          <w:delText xml:space="preserve"> </w:delText>
        </w:r>
        <w:r w:rsidDel="00CA2D80">
          <w:delText xml:space="preserve"> </w:delText>
        </w:r>
      </w:del>
      <w:r>
        <w:t>Given these considerations, it was decided to revise the PCB layout and create rev.1</w:t>
      </w:r>
    </w:p>
    <w:p w14:paraId="1CE39217" w14:textId="77777777" w:rsidR="004E1BC9" w:rsidRDefault="004E1BC9">
      <w:pPr>
        <w:pPrChange w:id="2505" w:author="Dalton B" w:date="2018-07-28T21:05:00Z">
          <w:pPr>
            <w:contextualSpacing w:val="0"/>
            <w:jc w:val="both"/>
          </w:pPr>
        </w:pPrChange>
      </w:pPr>
    </w:p>
    <w:p w14:paraId="61682F74" w14:textId="77777777" w:rsidR="004E1BC9" w:rsidRDefault="008A73B5">
      <w:pPr>
        <w:pStyle w:val="Caption"/>
        <w:pPrChange w:id="2506" w:author="Dana de Jong" w:date="2018-07-28T21:05:00Z">
          <w:pPr>
            <w:contextualSpacing w:val="0"/>
          </w:pPr>
        </w:pPrChange>
      </w:pPr>
      <w:r>
        <w:rPr>
          <w:noProof/>
          <w:lang w:val="en-US" w:eastAsia="en-US"/>
        </w:rPr>
        <w:lastRenderedPageBreak/>
        <w:drawing>
          <wp:inline distT="114300" distB="114300" distL="114300" distR="114300" wp14:anchorId="469DA9F4" wp14:editId="30A55A73">
            <wp:extent cx="4159250" cy="306705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159250" cy="3067050"/>
                    </a:xfrm>
                    <a:prstGeom prst="rect">
                      <a:avLst/>
                    </a:prstGeom>
                    <a:ln/>
                  </pic:spPr>
                </pic:pic>
              </a:graphicData>
            </a:graphic>
          </wp:inline>
        </w:drawing>
      </w:r>
    </w:p>
    <w:p w14:paraId="74F170B2" w14:textId="38A02935" w:rsidR="004E1BC9" w:rsidRDefault="005F1123">
      <w:pPr>
        <w:pStyle w:val="Caption"/>
        <w:rPr>
          <w:rFonts w:eastAsia="Times New Roman" w:cs="Times New Roman"/>
          <w:b/>
          <w:sz w:val="28"/>
          <w:szCs w:val="28"/>
          <w:highlight w:val="yellow"/>
        </w:rPr>
      </w:pPr>
      <w:bookmarkStart w:id="2507" w:name="_26in1rg" w:colFirst="0" w:colLast="0"/>
      <w:bookmarkStart w:id="2508" w:name="_Ref520035944"/>
      <w:bookmarkStart w:id="2509" w:name="_Toc520038991"/>
      <w:bookmarkStart w:id="2510" w:name="_Toc520039363"/>
      <w:bookmarkStart w:id="2511" w:name="_Toc520041271"/>
      <w:bookmarkStart w:id="2512" w:name="_Toc520040718"/>
      <w:bookmarkStart w:id="2513" w:name="_Toc520069140"/>
      <w:bookmarkStart w:id="2514" w:name="_Toc520564530"/>
      <w:bookmarkStart w:id="2515" w:name="_Toc520567466"/>
      <w:bookmarkStart w:id="2516" w:name="_Toc520568169"/>
      <w:bookmarkStart w:id="2517" w:name="_Toc520568807"/>
      <w:bookmarkStart w:id="2518" w:name="_Toc520570288"/>
      <w:bookmarkStart w:id="2519" w:name="_Toc520570527"/>
      <w:bookmarkStart w:id="2520" w:name="_Toc520571435"/>
      <w:bookmarkStart w:id="2521" w:name="_Toc520572215"/>
      <w:bookmarkStart w:id="2522" w:name="_Toc520572885"/>
      <w:bookmarkStart w:id="2523" w:name="_Toc520573049"/>
      <w:bookmarkStart w:id="2524" w:name="_Toc520574737"/>
      <w:bookmarkStart w:id="2525" w:name="_Toc520655885"/>
      <w:bookmarkStart w:id="2526" w:name="_Toc520659510"/>
      <w:bookmarkStart w:id="2527" w:name="_Toc520838807"/>
      <w:bookmarkStart w:id="2528" w:name="_Toc520881941"/>
      <w:bookmarkStart w:id="2529" w:name="_Toc520892441"/>
      <w:bookmarkEnd w:id="2507"/>
      <w:r>
        <w:t xml:space="preserve">Figure </w:t>
      </w:r>
      <w:r>
        <w:rPr>
          <w:noProof/>
        </w:rPr>
        <w:fldChar w:fldCharType="begin"/>
      </w:r>
      <w:r>
        <w:rPr>
          <w:noProof/>
        </w:rPr>
        <w:instrText xml:space="preserve"> SEQ Figure \* ARABIC </w:instrText>
      </w:r>
      <w:r>
        <w:rPr>
          <w:noProof/>
        </w:rPr>
        <w:fldChar w:fldCharType="separate"/>
      </w:r>
      <w:r w:rsidR="00E723E8">
        <w:rPr>
          <w:noProof/>
        </w:rPr>
        <w:t>2</w:t>
      </w:r>
      <w:r>
        <w:rPr>
          <w:noProof/>
        </w:rPr>
        <w:fldChar w:fldCharType="end"/>
      </w:r>
      <w:bookmarkEnd w:id="2508"/>
      <w:ins w:id="2530" w:author="Dalton B" w:date="2018-07-28T18:15:00Z">
        <w:r w:rsidR="00C330B8">
          <w:t>.</w:t>
        </w:r>
      </w:ins>
      <w:del w:id="2531" w:author="Dalton B" w:date="2018-07-28T18:15:00Z">
        <w:r w:rsidR="00B61F8B" w:rsidDel="00C330B8">
          <w:delText>:</w:delText>
        </w:r>
      </w:del>
      <w:r w:rsidRPr="00B61F8B">
        <w:t xml:space="preserve"> Rev.0 ground plane and ground input connection location</w:t>
      </w:r>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8"/>
      <w:bookmarkEnd w:id="2529"/>
    </w:p>
    <w:p w14:paraId="6D7D4AA8" w14:textId="77777777" w:rsidR="004E1BC9" w:rsidRDefault="004E1BC9">
      <w:pPr>
        <w:pPrChange w:id="2532" w:author="Dalton B" w:date="2018-07-28T21:05:00Z">
          <w:pPr>
            <w:contextualSpacing w:val="0"/>
            <w:jc w:val="both"/>
          </w:pPr>
        </w:pPrChange>
      </w:pPr>
    </w:p>
    <w:p w14:paraId="3E7D4B48" w14:textId="77777777" w:rsidR="004E1BC9" w:rsidRDefault="008A73B5">
      <w:pPr>
        <w:pStyle w:val="Caption"/>
        <w:pPrChange w:id="2533" w:author="Dalton B" w:date="2018-07-23T12:09:00Z">
          <w:pPr>
            <w:contextualSpacing w:val="0"/>
            <w:jc w:val="both"/>
          </w:pPr>
        </w:pPrChange>
      </w:pPr>
      <w:r>
        <w:rPr>
          <w:noProof/>
          <w:lang w:val="en-US" w:eastAsia="en-US"/>
        </w:rPr>
        <w:drawing>
          <wp:inline distT="0" distB="0" distL="0" distR="0" wp14:anchorId="430C7472" wp14:editId="02DE724A">
            <wp:extent cx="4457700" cy="3632200"/>
            <wp:effectExtent l="0" t="0" r="0" b="6350"/>
            <wp:docPr id="5" name="image13.png" descr="https://lh6.googleusercontent.com/7w_WEH7gNJuhdTJFfFx4zkyTQczzUDEzGUVnRE05jdJjlM3M4kU5NrPHnq6Wyld4u82o6__mN4N8PKW0kEEfzVHk-Ja-gazBY-ePcTcyak7oMsTkU6sSY-AW5evJRwswEIaCThgX"/>
            <wp:cNvGraphicFramePr/>
            <a:graphic xmlns:a="http://schemas.openxmlformats.org/drawingml/2006/main">
              <a:graphicData uri="http://schemas.openxmlformats.org/drawingml/2006/picture">
                <pic:pic xmlns:pic="http://schemas.openxmlformats.org/drawingml/2006/picture">
                  <pic:nvPicPr>
                    <pic:cNvPr id="0" name="image13.png" descr="https://lh6.googleusercontent.com/7w_WEH7gNJuhdTJFfFx4zkyTQczzUDEzGUVnRE05jdJjlM3M4kU5NrPHnq6Wyld4u82o6__mN4N8PKW0kEEfzVHk-Ja-gazBY-ePcTcyak7oMsTkU6sSY-AW5evJRwswEIaCThgX"/>
                    <pic:cNvPicPr preferRelativeResize="0"/>
                  </pic:nvPicPr>
                  <pic:blipFill>
                    <a:blip r:embed="rId18"/>
                    <a:srcRect/>
                    <a:stretch>
                      <a:fillRect/>
                    </a:stretch>
                  </pic:blipFill>
                  <pic:spPr>
                    <a:xfrm>
                      <a:off x="0" y="0"/>
                      <a:ext cx="4457700" cy="3632200"/>
                    </a:xfrm>
                    <a:prstGeom prst="rect">
                      <a:avLst/>
                    </a:prstGeom>
                    <a:ln/>
                  </pic:spPr>
                </pic:pic>
              </a:graphicData>
            </a:graphic>
          </wp:inline>
        </w:drawing>
      </w:r>
    </w:p>
    <w:p w14:paraId="4D9DD9D2" w14:textId="5824F962" w:rsidR="004E1BC9" w:rsidRPr="00F612DD" w:rsidRDefault="005F1123">
      <w:pPr>
        <w:pStyle w:val="Caption"/>
      </w:pPr>
      <w:bookmarkStart w:id="2534" w:name="_lnxbz9" w:colFirst="0" w:colLast="0"/>
      <w:bookmarkStart w:id="2535" w:name="_Ref520035947"/>
      <w:bookmarkStart w:id="2536" w:name="_Toc520038992"/>
      <w:bookmarkStart w:id="2537" w:name="_Toc520039364"/>
      <w:bookmarkStart w:id="2538" w:name="_Toc520041272"/>
      <w:bookmarkStart w:id="2539" w:name="_Toc520040719"/>
      <w:bookmarkStart w:id="2540" w:name="_Toc520069141"/>
      <w:bookmarkStart w:id="2541" w:name="_Toc520564531"/>
      <w:bookmarkStart w:id="2542" w:name="_Toc520567467"/>
      <w:bookmarkStart w:id="2543" w:name="_Toc520568170"/>
      <w:bookmarkStart w:id="2544" w:name="_Toc520568808"/>
      <w:bookmarkStart w:id="2545" w:name="_Toc520570289"/>
      <w:bookmarkStart w:id="2546" w:name="_Toc520570528"/>
      <w:bookmarkStart w:id="2547" w:name="_Toc520571436"/>
      <w:bookmarkStart w:id="2548" w:name="_Toc520572216"/>
      <w:bookmarkStart w:id="2549" w:name="_Toc520572886"/>
      <w:bookmarkStart w:id="2550" w:name="_Toc520573050"/>
      <w:bookmarkStart w:id="2551" w:name="_Toc520574738"/>
      <w:bookmarkStart w:id="2552" w:name="_Toc520655886"/>
      <w:bookmarkStart w:id="2553" w:name="_Toc520659511"/>
      <w:bookmarkStart w:id="2554" w:name="_Toc520838808"/>
      <w:bookmarkStart w:id="2555" w:name="_Toc520881942"/>
      <w:bookmarkStart w:id="2556" w:name="_Toc520892442"/>
      <w:bookmarkEnd w:id="2534"/>
      <w:r>
        <w:t xml:space="preserve">Figure </w:t>
      </w:r>
      <w:r>
        <w:rPr>
          <w:noProof/>
        </w:rPr>
        <w:fldChar w:fldCharType="begin"/>
      </w:r>
      <w:r>
        <w:rPr>
          <w:noProof/>
        </w:rPr>
        <w:instrText xml:space="preserve"> SEQ Figure \* ARABIC </w:instrText>
      </w:r>
      <w:r>
        <w:rPr>
          <w:noProof/>
        </w:rPr>
        <w:fldChar w:fldCharType="separate"/>
      </w:r>
      <w:r w:rsidR="00E723E8">
        <w:rPr>
          <w:noProof/>
        </w:rPr>
        <w:t>3</w:t>
      </w:r>
      <w:r>
        <w:rPr>
          <w:noProof/>
        </w:rPr>
        <w:fldChar w:fldCharType="end"/>
      </w:r>
      <w:bookmarkEnd w:id="2535"/>
      <w:del w:id="2557" w:author="Dalton B" w:date="2018-07-28T18:15:00Z">
        <w:r w:rsidR="00F612DD">
          <w:delText>:</w:delText>
        </w:r>
      </w:del>
      <w:ins w:id="2558" w:author="Dalton B" w:date="2018-07-28T18:15:00Z">
        <w:r w:rsidR="00C330B8">
          <w:t>.</w:t>
        </w:r>
      </w:ins>
      <w:r w:rsidRPr="00F612DD">
        <w:t xml:space="preserve"> Rev.0 V</w:t>
      </w:r>
      <w:r w:rsidRPr="00F612DD">
        <w:rPr>
          <w:vertAlign w:val="subscript"/>
        </w:rPr>
        <w:t>m</w:t>
      </w:r>
      <w:r w:rsidRPr="00F612DD">
        <w:t xml:space="preserve"> power plane and connection location</w:t>
      </w:r>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p>
    <w:p w14:paraId="3BBA3A9C" w14:textId="5FC1D40C" w:rsidR="004E1BC9" w:rsidRDefault="00CA2D80">
      <w:pPr>
        <w:keepNext w:val="0"/>
        <w:keepLines w:val="0"/>
        <w:widowControl/>
        <w:spacing w:line="276" w:lineRule="auto"/>
        <w:ind w:firstLine="0"/>
        <w:rPr>
          <w:ins w:id="2559" w:author="Dana de Jong" w:date="2018-07-29T15:10:00Z"/>
          <w:sz w:val="32"/>
          <w:szCs w:val="32"/>
        </w:rPr>
      </w:pPr>
      <w:ins w:id="2560" w:author="Dana de Jong" w:date="2018-07-29T15:10:00Z">
        <w:r>
          <w:br w:type="page"/>
        </w:r>
      </w:ins>
    </w:p>
    <w:p w14:paraId="29F0AFAB" w14:textId="77777777" w:rsidR="004E1BC9" w:rsidRDefault="004E1BC9">
      <w:pPr>
        <w:pStyle w:val="Heading2"/>
        <w:rPr>
          <w:del w:id="2561" w:author="Dalton B" w:date="2018-07-23T11:16:00Z"/>
        </w:rPr>
        <w:pPrChange w:id="2562" w:author="Dalton" w:date="2018-07-28T18:57:00Z">
          <w:pPr>
            <w:contextualSpacing w:val="0"/>
            <w:jc w:val="both"/>
          </w:pPr>
        </w:pPrChange>
      </w:pPr>
    </w:p>
    <w:p w14:paraId="72674D08" w14:textId="77777777" w:rsidR="004E1BC9" w:rsidRPr="001B0C08" w:rsidRDefault="005F1123">
      <w:pPr>
        <w:pStyle w:val="Heading2"/>
      </w:pPr>
      <w:bookmarkStart w:id="2563" w:name="_5yunb8aykbsh" w:colFirst="0" w:colLast="0"/>
      <w:bookmarkStart w:id="2564" w:name="_Toc520039014"/>
      <w:bookmarkStart w:id="2565" w:name="_Toc520039386"/>
      <w:bookmarkStart w:id="2566" w:name="_Toc520041294"/>
      <w:bookmarkStart w:id="2567" w:name="_Toc520040741"/>
      <w:bookmarkStart w:id="2568" w:name="_Toc520289723"/>
      <w:bookmarkStart w:id="2569" w:name="_Toc520289852"/>
      <w:bookmarkStart w:id="2570" w:name="_Toc520289900"/>
      <w:bookmarkStart w:id="2571" w:name="_Toc520293534"/>
      <w:bookmarkStart w:id="2572" w:name="_Toc520291959"/>
      <w:bookmarkStart w:id="2573" w:name="_Toc520291983"/>
      <w:bookmarkStart w:id="2574" w:name="_Toc520502307"/>
      <w:bookmarkStart w:id="2575" w:name="_Toc520564560"/>
      <w:bookmarkStart w:id="2576" w:name="_Toc520567500"/>
      <w:bookmarkStart w:id="2577" w:name="_Toc520568204"/>
      <w:bookmarkStart w:id="2578" w:name="_Toc520568842"/>
      <w:bookmarkStart w:id="2579" w:name="_Toc520570325"/>
      <w:bookmarkStart w:id="2580" w:name="_Toc520570564"/>
      <w:bookmarkStart w:id="2581" w:name="_Toc520571472"/>
      <w:bookmarkStart w:id="2582" w:name="_Toc520572252"/>
      <w:bookmarkStart w:id="2583" w:name="_Toc520572922"/>
      <w:bookmarkStart w:id="2584" w:name="_Toc520573086"/>
      <w:bookmarkStart w:id="2585" w:name="_Toc520574776"/>
      <w:bookmarkStart w:id="2586" w:name="_Toc520655925"/>
      <w:bookmarkStart w:id="2587" w:name="_Toc520659550"/>
      <w:bookmarkStart w:id="2588" w:name="_Toc520838847"/>
      <w:bookmarkStart w:id="2589" w:name="_Toc520881981"/>
      <w:bookmarkStart w:id="2590" w:name="_Toc520892421"/>
      <w:bookmarkEnd w:id="2563"/>
      <w:r w:rsidRPr="001B0C08">
        <w:t>Rev</w:t>
      </w:r>
      <w:ins w:id="2591" w:author="Dana de Jong" w:date="2018-07-27T23:15:00Z">
        <w:r w:rsidR="002E2791">
          <w:t>.</w:t>
        </w:r>
      </w:ins>
      <w:ins w:id="2592" w:author="Dalton B" w:date="2018-07-31T22:13:00Z">
        <w:r w:rsidRPr="001B0C08">
          <w:t xml:space="preserve"> </w:t>
        </w:r>
      </w:ins>
      <w:r w:rsidRPr="001B0C08">
        <w:t xml:space="preserve">1 PCB </w:t>
      </w:r>
      <w:ins w:id="2593" w:author="Dalton B" w:date="2018-07-31T20:26:00Z">
        <w:r w:rsidR="000B7E88">
          <w:t>L</w:t>
        </w:r>
      </w:ins>
      <w:del w:id="2594" w:author="Dalton B" w:date="2018-07-31T20:26:00Z">
        <w:r w:rsidRPr="001B0C08">
          <w:delText>l</w:delText>
        </w:r>
      </w:del>
      <w:r w:rsidRPr="001B0C08">
        <w:t>ayout</w:t>
      </w:r>
      <w:bookmarkEnd w:id="2564"/>
      <w:bookmarkEnd w:id="2565"/>
      <w:bookmarkEnd w:id="2566"/>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r w:rsidRPr="001B0C08">
        <w:t xml:space="preserve"> </w:t>
      </w:r>
    </w:p>
    <w:p w14:paraId="00032E5C" w14:textId="6584BBF2" w:rsidR="004E1BC9" w:rsidRDefault="005F1123">
      <w:pPr>
        <w:rPr>
          <w:ins w:id="2595" w:author="Dana de Jong" w:date="2018-07-27T23:15:00Z"/>
        </w:rPr>
      </w:pPr>
      <w:r>
        <w:t xml:space="preserve">The main goal of this design was to revise the PCB </w:t>
      </w:r>
      <w:del w:id="2596" w:author="Dalton B" w:date="2018-07-28T18:23:00Z">
        <w:r>
          <w:delText>so it could</w:delText>
        </w:r>
      </w:del>
      <w:ins w:id="2597" w:author="Dalton B" w:date="2018-07-28T18:23:00Z">
        <w:r w:rsidR="00367130">
          <w:t>to</w:t>
        </w:r>
      </w:ins>
      <w:r>
        <w:t xml:space="preserve"> handle 10 </w:t>
      </w:r>
      <w:ins w:id="2598" w:author="Dalton B" w:date="2018-07-28T18:12:00Z">
        <w:r w:rsidR="00E47BC1">
          <w:t>A</w:t>
        </w:r>
      </w:ins>
      <w:del w:id="2599" w:author="Dalton B" w:date="2018-07-28T18:12:00Z">
        <w:r>
          <w:delText>amps</w:delText>
        </w:r>
      </w:del>
      <w:r>
        <w:t xml:space="preserve"> of current per channel. Th</w:t>
      </w:r>
      <w:ins w:id="2600" w:author="Dalton B" w:date="2018-07-28T18:01:00Z">
        <w:r w:rsidR="006270B5">
          <w:t>e</w:t>
        </w:r>
      </w:ins>
      <w:ins w:id="2601" w:author="Dalton B" w:date="2018-07-28T18:03:00Z">
        <w:r w:rsidR="006270B5">
          <w:t xml:space="preserve"> </w:t>
        </w:r>
      </w:ins>
      <w:ins w:id="2602" w:author="Dalton B" w:date="2018-07-28T18:10:00Z">
        <w:r w:rsidR="00C87611">
          <w:t xml:space="preserve">minimum trace width </w:t>
        </w:r>
        <w:del w:id="2603" w:author="Dana de Jong" w:date="2018-07-29T15:13:00Z">
          <w:r w:rsidR="00C87611">
            <w:delText>were</w:delText>
          </w:r>
        </w:del>
      </w:ins>
      <w:ins w:id="2604" w:author="Dana de Jong" w:date="2018-07-29T15:13:00Z">
        <w:r w:rsidR="00DF5A6C">
          <w:t>was</w:t>
        </w:r>
      </w:ins>
      <w:ins w:id="2605" w:author="Dalton B" w:date="2018-07-28T18:10:00Z">
        <w:r w:rsidR="00C87611">
          <w:t xml:space="preserve"> </w:t>
        </w:r>
      </w:ins>
      <w:ins w:id="2606" w:author="Dalton B" w:date="2018-07-28T18:11:00Z">
        <w:r w:rsidR="002273E2">
          <w:t>calculated</w:t>
        </w:r>
      </w:ins>
      <w:ins w:id="2607" w:author="Dalton B" w:date="2018-07-28T18:10:00Z">
        <w:r w:rsidR="002273E2">
          <w:t xml:space="preserve"> </w:t>
        </w:r>
      </w:ins>
      <w:ins w:id="2608" w:author="Dalton B" w:date="2018-07-28T18:11:00Z">
        <w:r w:rsidR="002273E2">
          <w:t xml:space="preserve">using </w:t>
        </w:r>
        <w:r w:rsidR="002273E2" w:rsidRPr="002273E2">
          <w:t>IPC-2221 standard section 6.2</w:t>
        </w:r>
        <w:r w:rsidR="002273E2">
          <w:t xml:space="preserve"> with an online tool</w:t>
        </w:r>
        <w:r w:rsidR="00FE249E">
          <w:t xml:space="preserve"> shown in </w:t>
        </w:r>
        <w:del w:id="2609" w:author="Dana de Jong" w:date="2018-07-29T15:13:00Z">
          <w:r w:rsidR="00FE249E">
            <w:delText xml:space="preserve">reference </w:delText>
          </w:r>
        </w:del>
      </w:ins>
      <w:customXmlInsRangeStart w:id="2610" w:author="Dalton B" w:date="2018-07-28T18:12:00Z"/>
      <w:sdt>
        <w:sdtPr>
          <w:id w:val="-185682487"/>
          <w:citation/>
        </w:sdtPr>
        <w:sdtEndPr/>
        <w:sdtContent>
          <w:customXmlInsRangeEnd w:id="2610"/>
          <w:ins w:id="2611" w:author="Dalton B" w:date="2018-07-28T18:12:00Z">
            <w:r w:rsidR="00FE249E">
              <w:fldChar w:fldCharType="begin"/>
            </w:r>
            <w:r w:rsidR="00FE249E">
              <w:rPr>
                <w:lang w:val="en-CA"/>
              </w:rPr>
              <w:instrText xml:space="preserve"> CITATION Bit18 \l 4105 </w:instrText>
            </w:r>
          </w:ins>
          <w:r w:rsidR="00FE249E">
            <w:fldChar w:fldCharType="separate"/>
          </w:r>
          <w:r w:rsidR="0047738F" w:rsidRPr="0047738F">
            <w:rPr>
              <w:noProof/>
              <w:lang w:val="en-CA"/>
            </w:rPr>
            <w:t>[5]</w:t>
          </w:r>
          <w:ins w:id="2612" w:author="Dalton B" w:date="2018-07-28T18:12:00Z">
            <w:r w:rsidR="00FE249E">
              <w:fldChar w:fldCharType="end"/>
            </w:r>
          </w:ins>
          <w:customXmlInsRangeStart w:id="2613" w:author="Dalton B" w:date="2018-07-28T18:12:00Z"/>
        </w:sdtContent>
      </w:sdt>
      <w:customXmlInsRangeEnd w:id="2613"/>
      <w:ins w:id="2614" w:author="Dana de Jong" w:date="2018-07-29T15:13:00Z">
        <w:r w:rsidR="00367130">
          <w:t xml:space="preserve"> </w:t>
        </w:r>
        <w:r w:rsidR="00DF5A6C">
          <w:t>and</w:t>
        </w:r>
      </w:ins>
      <w:ins w:id="2615" w:author="Dalton B" w:date="2018-07-28T18:18:00Z">
        <w:r w:rsidR="00367130">
          <w:t xml:space="preserve"> </w:t>
        </w:r>
      </w:ins>
      <w:customXmlInsRangeStart w:id="2616" w:author="Dalton B" w:date="2018-07-28T18:23:00Z"/>
      <w:sdt>
        <w:sdtPr>
          <w:id w:val="985587302"/>
          <w:citation/>
        </w:sdtPr>
        <w:sdtEndPr/>
        <w:sdtContent>
          <w:customXmlInsRangeEnd w:id="2616"/>
          <w:ins w:id="2617" w:author="Dalton B" w:date="2018-07-28T18:23:00Z">
            <w:r w:rsidR="00367130">
              <w:fldChar w:fldCharType="begin"/>
            </w:r>
            <w:r w:rsidR="00367130">
              <w:rPr>
                <w:lang w:val="en-CA"/>
              </w:rPr>
              <w:instrText xml:space="preserve"> CITATION IPC03 \l 4105 </w:instrText>
            </w:r>
          </w:ins>
          <w:r w:rsidR="00367130">
            <w:fldChar w:fldCharType="separate"/>
          </w:r>
          <w:r w:rsidR="0047738F" w:rsidRPr="0047738F">
            <w:rPr>
              <w:noProof/>
              <w:lang w:val="en-CA"/>
            </w:rPr>
            <w:t>[6]</w:t>
          </w:r>
          <w:ins w:id="2618" w:author="Dalton B" w:date="2018-07-28T18:23:00Z">
            <w:r w:rsidR="00367130">
              <w:fldChar w:fldCharType="end"/>
            </w:r>
          </w:ins>
          <w:customXmlInsRangeStart w:id="2619" w:author="Dalton B" w:date="2018-07-28T18:23:00Z"/>
        </w:sdtContent>
      </w:sdt>
      <w:customXmlInsRangeEnd w:id="2619"/>
      <w:ins w:id="2620" w:author="Dalton B" w:date="2018-07-28T18:12:00Z">
        <w:r w:rsidR="00FE249E">
          <w:t>.</w:t>
        </w:r>
      </w:ins>
      <w:del w:id="2621" w:author="Dalton B" w:date="2018-07-28T18:01:00Z">
        <w:r w:rsidDel="006270B5">
          <w:delText>is</w:delText>
        </w:r>
      </w:del>
      <w:r>
        <w:t xml:space="preserve"> </w:t>
      </w:r>
      <w:ins w:id="2622" w:author="Dalton B" w:date="2018-07-28T18:12:00Z">
        <w:r w:rsidR="00C84572">
          <w:t>The</w:t>
        </w:r>
        <w:r>
          <w:t xml:space="preserve"> </w:t>
        </w:r>
      </w:ins>
      <w:r>
        <w:t xml:space="preserve">new design uses </w:t>
      </w:r>
      <w:del w:id="2623" w:author="Dalton B" w:date="2018-07-28T18:13:00Z">
        <w:r>
          <w:delText xml:space="preserve">much wider traces and </w:delText>
        </w:r>
      </w:del>
      <w:r>
        <w:t>polygon pours to minimize the parasitic impedances, and features relocated power and ground connections that minimize detrimental current loops</w:t>
      </w:r>
      <w:del w:id="2624" w:author="Dalton B" w:date="2018-07-28T18:13:00Z">
        <w:r>
          <w:delText xml:space="preserve"> as</w:delText>
        </w:r>
      </w:del>
      <w:r>
        <w:t xml:space="preserve"> </w:t>
      </w:r>
      <w:ins w:id="2625" w:author="Dalton B" w:date="2018-07-28T18:13:00Z">
        <w:r w:rsidR="00F52CD2">
          <w:t>(</w:t>
        </w:r>
      </w:ins>
      <w:r>
        <w:t>shown in</w:t>
      </w:r>
      <w:ins w:id="2626" w:author="Dalton B" w:date="2018-07-23T11:15:00Z">
        <w:r>
          <w:t xml:space="preserve"> </w:t>
        </w:r>
        <w:r w:rsidR="00950A13">
          <w:fldChar w:fldCharType="begin"/>
        </w:r>
        <w:r w:rsidR="00950A13">
          <w:instrText xml:space="preserve"> REF _Ref520107859 \h </w:instrText>
        </w:r>
      </w:ins>
      <w:r w:rsidR="003269F1">
        <w:instrText xml:space="preserve"> \* MERGEFORMAT </w:instrText>
      </w:r>
      <w:r w:rsidR="00950A13">
        <w:fldChar w:fldCharType="separate"/>
      </w:r>
      <w:ins w:id="2627" w:author="Dana de Jong" w:date="2018-08-01T13:26:00Z">
        <w:r w:rsidR="00E723E8">
          <w:t xml:space="preserve">Figure </w:t>
        </w:r>
        <w:r w:rsidR="00E723E8">
          <w:rPr>
            <w:noProof/>
          </w:rPr>
          <w:t>5</w:t>
        </w:r>
      </w:ins>
      <w:ins w:id="2628" w:author="Dalton B" w:date="2018-07-23T11:15:00Z">
        <w:r w:rsidR="00950A13">
          <w:fldChar w:fldCharType="end"/>
        </w:r>
        <w:r w:rsidR="00950A13">
          <w:t xml:space="preserve"> and </w:t>
        </w:r>
        <w:r w:rsidR="00950A13">
          <w:fldChar w:fldCharType="begin"/>
        </w:r>
        <w:r w:rsidR="00950A13">
          <w:instrText xml:space="preserve"> REF _Ref520107861 \h </w:instrText>
        </w:r>
      </w:ins>
      <w:r w:rsidR="009F347D">
        <w:instrText xml:space="preserve"> \* MERGEFORMAT </w:instrText>
      </w:r>
      <w:r w:rsidR="00950A13">
        <w:fldChar w:fldCharType="separate"/>
      </w:r>
      <w:ins w:id="2629" w:author="Dana de Jong" w:date="2018-08-01T13:26:00Z">
        <w:r w:rsidR="00E723E8">
          <w:t>Figure 6</w:t>
        </w:r>
      </w:ins>
      <w:ins w:id="2630" w:author="Dalton B" w:date="2018-07-23T11:15:00Z">
        <w:r w:rsidR="00950A13">
          <w:fldChar w:fldCharType="end"/>
        </w:r>
      </w:ins>
      <w:del w:id="2631" w:author="Dalton B" w:date="2018-07-23T11:15:00Z">
        <w:r w:rsidR="008A73B5" w:rsidRPr="009F347D" w:rsidDel="00950A13">
          <w:rPr>
            <w:rPrChange w:id="2632" w:author="Dalton B" w:date="2018-07-23T11:17:00Z">
              <w:rPr>
                <w:highlight w:val="yellow"/>
              </w:rPr>
            </w:rPrChange>
          </w:rPr>
          <w:delText xml:space="preserve"> </w:delText>
        </w:r>
        <w:r w:rsidRPr="009F347D">
          <w:rPr>
            <w:rPrChange w:id="2633" w:author="Dalton B" w:date="2018-07-23T11:17:00Z">
              <w:rPr>
                <w:highlight w:val="yellow"/>
              </w:rPr>
            </w:rPrChange>
          </w:rPr>
          <w:delText>figure x4aa, and figure x4ab</w:delText>
        </w:r>
      </w:del>
      <w:ins w:id="2634" w:author="Dalton B" w:date="2018-07-28T18:13:00Z">
        <w:r w:rsidR="00F52CD2">
          <w:t xml:space="preserve">). </w:t>
        </w:r>
      </w:ins>
      <w:del w:id="2635" w:author="Dalton B" w:date="2018-07-23T11:15:00Z">
        <w:r w:rsidRPr="009F347D">
          <w:rPr>
            <w:rPrChange w:id="2636" w:author="Dalton B" w:date="2018-07-23T11:17:00Z">
              <w:rPr>
                <w:highlight w:val="yellow"/>
              </w:rPr>
            </w:rPrChange>
          </w:rPr>
          <w:delText xml:space="preserve">. </w:delText>
        </w:r>
      </w:del>
      <w:r>
        <w:t xml:space="preserve">This new layout was based on the recommended layout provided in the </w:t>
      </w:r>
      <w:del w:id="2637" w:author="Dan Kot" w:date="2018-07-31T14:43:00Z">
        <w:r w:rsidDel="00B252B7">
          <w:delText xml:space="preserve">spec </w:delText>
        </w:r>
      </w:del>
      <w:ins w:id="2638" w:author="Dan Kot" w:date="2018-07-31T14:43:00Z">
        <w:r w:rsidR="00B252B7">
          <w:t xml:space="preserve">specification </w:t>
        </w:r>
      </w:ins>
      <w:r>
        <w:t>sheet</w:t>
      </w:r>
      <w:del w:id="2639" w:author="Dalton B" w:date="2018-07-28T18:13:00Z">
        <w:r>
          <w:delText xml:space="preserve"> as</w:delText>
        </w:r>
      </w:del>
      <w:r>
        <w:t xml:space="preserve"> shown in</w:t>
      </w:r>
      <w:ins w:id="2640" w:author="Dalton B" w:date="2018-07-23T11:16:00Z">
        <w:r>
          <w:t xml:space="preserve"> </w:t>
        </w:r>
        <w:r w:rsidR="009F347D">
          <w:fldChar w:fldCharType="begin"/>
        </w:r>
        <w:r w:rsidR="009F347D">
          <w:instrText xml:space="preserve"> REF _Ref520107902 \h </w:instrText>
        </w:r>
      </w:ins>
      <w:r w:rsidR="009F347D">
        <w:instrText xml:space="preserve"> \* MERGEFORMAT </w:instrText>
      </w:r>
      <w:r w:rsidR="009F347D">
        <w:fldChar w:fldCharType="separate"/>
      </w:r>
      <w:r w:rsidR="0047738F" w:rsidRPr="00EB2350">
        <w:t xml:space="preserve">Figure </w:t>
      </w:r>
      <w:r w:rsidR="0047738F">
        <w:t>4</w:t>
      </w:r>
      <w:ins w:id="2641" w:author="Dalton B" w:date="2018-07-23T11:16:00Z">
        <w:r w:rsidR="009F347D">
          <w:fldChar w:fldCharType="end"/>
        </w:r>
      </w:ins>
      <w:del w:id="2642" w:author="Dalton B" w:date="2018-07-23T11:16:00Z">
        <w:r w:rsidR="008A73B5" w:rsidDel="009F347D">
          <w:delText xml:space="preserve"> </w:delText>
        </w:r>
        <w:r w:rsidRPr="009F347D">
          <w:rPr>
            <w:rPrChange w:id="2643" w:author="Dalton B" w:date="2018-07-23T11:17:00Z">
              <w:rPr>
                <w:highlight w:val="yellow"/>
              </w:rPr>
            </w:rPrChange>
          </w:rPr>
          <w:delText>figure x4ac</w:delText>
        </w:r>
      </w:del>
      <w:r>
        <w:t xml:space="preserve"> </w:t>
      </w:r>
      <w:customXmlInsRangeStart w:id="2644" w:author="Dalton B" w:date="2018-07-23T11:14:00Z"/>
      <w:sdt>
        <w:sdtPr>
          <w:id w:val="-1293057695"/>
          <w:citation/>
        </w:sdtPr>
        <w:sdtEndPr/>
        <w:sdtContent>
          <w:customXmlInsRangeEnd w:id="2644"/>
          <w:ins w:id="2645" w:author="Dalton B" w:date="2018-07-23T11:14:00Z">
            <w:r w:rsidR="00D16911">
              <w:fldChar w:fldCharType="begin"/>
            </w:r>
            <w:r w:rsidR="00D16911" w:rsidRPr="009F347D">
              <w:rPr>
                <w:rPrChange w:id="2646" w:author="Dalton B" w:date="2018-07-23T11:17:00Z">
                  <w:rPr>
                    <w:highlight w:val="yellow"/>
                    <w:lang w:val="en-CA"/>
                  </w:rPr>
                </w:rPrChange>
              </w:rPr>
              <w:instrText xml:space="preserve"> CITATION 18 \l 4105 </w:instrText>
            </w:r>
          </w:ins>
          <w:r w:rsidR="00D16911">
            <w:fldChar w:fldCharType="separate"/>
          </w:r>
          <w:r w:rsidR="0047738F" w:rsidRPr="0047738F">
            <w:rPr>
              <w:noProof/>
            </w:rPr>
            <w:t>[7]</w:t>
          </w:r>
          <w:ins w:id="2647" w:author="Dalton B" w:date="2018-07-23T11:14:00Z">
            <w:r w:rsidR="00D16911">
              <w:fldChar w:fldCharType="end"/>
            </w:r>
          </w:ins>
          <w:customXmlInsRangeStart w:id="2648" w:author="Dalton B" w:date="2018-07-23T11:14:00Z"/>
        </w:sdtContent>
      </w:sdt>
      <w:customXmlInsRangeEnd w:id="2648"/>
      <w:del w:id="2649" w:author="Dalton B" w:date="2018-07-23T11:14:00Z">
        <w:r w:rsidR="008A73B5" w:rsidRPr="009F347D" w:rsidDel="00D16911">
          <w:rPr>
            <w:rPrChange w:id="2650" w:author="Dalton B" w:date="2018-07-23T11:17:00Z">
              <w:rPr>
                <w:highlight w:val="yellow"/>
              </w:rPr>
            </w:rPrChange>
          </w:rPr>
          <w:delText>[DB 1]</w:delText>
        </w:r>
      </w:del>
      <w:r w:rsidR="008A73B5" w:rsidRPr="009F347D">
        <w:rPr>
          <w:rPrChange w:id="2651" w:author="Dalton B" w:date="2018-07-23T11:17:00Z">
            <w:rPr>
              <w:highlight w:val="yellow"/>
            </w:rPr>
          </w:rPrChange>
        </w:rPr>
        <w:t xml:space="preserve">. </w:t>
      </w:r>
    </w:p>
    <w:p w14:paraId="3BB85584" w14:textId="77777777" w:rsidR="002E2791" w:rsidRDefault="002E2791"/>
    <w:p w14:paraId="72DFED86" w14:textId="77777777" w:rsidR="00EB2350" w:rsidRDefault="008A73B5">
      <w:pPr>
        <w:pStyle w:val="Caption"/>
        <w:pPrChange w:id="2652" w:author="Dalton B" w:date="2018-07-23T12:10:00Z">
          <w:pPr/>
        </w:pPrChange>
      </w:pPr>
      <w:r>
        <w:rPr>
          <w:noProof/>
          <w:lang w:val="en-US" w:eastAsia="en-US"/>
        </w:rPr>
        <w:drawing>
          <wp:inline distT="114300" distB="114300" distL="114300" distR="114300" wp14:anchorId="4AAA4177" wp14:editId="00EC849B">
            <wp:extent cx="4057650" cy="2978150"/>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057650" cy="2978150"/>
                    </a:xfrm>
                    <a:prstGeom prst="rect">
                      <a:avLst/>
                    </a:prstGeom>
                    <a:ln/>
                  </pic:spPr>
                </pic:pic>
              </a:graphicData>
            </a:graphic>
          </wp:inline>
        </w:drawing>
      </w:r>
    </w:p>
    <w:p w14:paraId="06488BA8" w14:textId="53C9ED90" w:rsidR="008A657D" w:rsidRDefault="00EB2350">
      <w:pPr>
        <w:pStyle w:val="Caption"/>
        <w:rPr>
          <w:ins w:id="2653" w:author="Dana de Jong" w:date="2018-07-28T19:08:00Z"/>
        </w:rPr>
      </w:pPr>
      <w:bookmarkStart w:id="2654" w:name="_Ref520107902"/>
      <w:bookmarkStart w:id="2655" w:name="_Toc520564532"/>
      <w:bookmarkStart w:id="2656" w:name="_Toc520567468"/>
      <w:bookmarkStart w:id="2657" w:name="_Toc520568171"/>
      <w:bookmarkStart w:id="2658" w:name="_Toc520568809"/>
      <w:bookmarkStart w:id="2659" w:name="_Toc520570290"/>
      <w:bookmarkStart w:id="2660" w:name="_Toc520570529"/>
      <w:bookmarkStart w:id="2661" w:name="_Toc520571437"/>
      <w:bookmarkStart w:id="2662" w:name="_Toc520572217"/>
      <w:bookmarkStart w:id="2663" w:name="_Toc520572887"/>
      <w:bookmarkStart w:id="2664" w:name="_Toc520573051"/>
      <w:bookmarkStart w:id="2665" w:name="_Toc520574739"/>
      <w:bookmarkStart w:id="2666" w:name="_Toc520655887"/>
      <w:bookmarkStart w:id="2667" w:name="_Toc520659512"/>
      <w:bookmarkStart w:id="2668" w:name="_Toc520838809"/>
      <w:bookmarkStart w:id="2669" w:name="_Toc520881943"/>
      <w:bookmarkStart w:id="2670" w:name="_Toc520892443"/>
      <w:bookmarkStart w:id="2671" w:name="_Toc520038993"/>
      <w:bookmarkStart w:id="2672" w:name="_Toc520039365"/>
      <w:bookmarkStart w:id="2673" w:name="_Toc520041273"/>
      <w:bookmarkStart w:id="2674" w:name="_Toc520040720"/>
      <w:bookmarkStart w:id="2675" w:name="_Toc520069142"/>
      <w:r w:rsidRPr="00EB2350">
        <w:t xml:space="preserve">Figure </w:t>
      </w:r>
      <w:r w:rsidR="00775C77">
        <w:rPr>
          <w:noProof/>
        </w:rPr>
        <w:fldChar w:fldCharType="begin"/>
      </w:r>
      <w:r w:rsidR="00775C77">
        <w:rPr>
          <w:noProof/>
        </w:rPr>
        <w:instrText xml:space="preserve"> SEQ Figure \* ARABIC </w:instrText>
      </w:r>
      <w:r w:rsidR="00775C77">
        <w:rPr>
          <w:noProof/>
        </w:rPr>
        <w:fldChar w:fldCharType="separate"/>
      </w:r>
      <w:r w:rsidR="00E723E8">
        <w:rPr>
          <w:noProof/>
        </w:rPr>
        <w:t>4</w:t>
      </w:r>
      <w:r w:rsidR="00775C77">
        <w:rPr>
          <w:noProof/>
        </w:rPr>
        <w:fldChar w:fldCharType="end"/>
      </w:r>
      <w:bookmarkEnd w:id="2654"/>
      <w:ins w:id="2676" w:author="Dana de Jong" w:date="2018-07-28T19:42:00Z">
        <w:r w:rsidR="00CF40B4">
          <w:t xml:space="preserve">. </w:t>
        </w:r>
      </w:ins>
      <w:del w:id="2677" w:author="Dana de Jong" w:date="2018-07-28T19:42:00Z">
        <w:r w:rsidRPr="00EB2350">
          <w:delText xml:space="preserve"> </w:delText>
        </w:r>
      </w:del>
      <w:del w:id="2678" w:author="Dalton B" w:date="2018-07-23T12:09:00Z">
        <w:r w:rsidRPr="00EB2350">
          <w:delText>-</w:delText>
        </w:r>
      </w:del>
      <w:ins w:id="2679" w:author="Dalton B" w:date="2018-07-23T12:09:00Z">
        <w:del w:id="2680" w:author="Dana de Jong" w:date="2018-07-28T19:42:00Z">
          <w:r w:rsidR="008D3D2B">
            <w:delText>–</w:delText>
          </w:r>
        </w:del>
      </w:ins>
      <w:del w:id="2681" w:author="Dana de Jong" w:date="2018-07-28T19:42:00Z">
        <w:r w:rsidRPr="00EB2350">
          <w:delText xml:space="preserve"> </w:delText>
        </w:r>
      </w:del>
      <w:ins w:id="2682" w:author="Dalton B" w:date="2018-07-23T12:09:00Z">
        <w:r w:rsidR="008D3D2B">
          <w:t>H-bridge</w:t>
        </w:r>
        <w:r w:rsidRPr="00EB2350">
          <w:t xml:space="preserve"> </w:t>
        </w:r>
      </w:ins>
      <w:del w:id="2683" w:author="Dalton B" w:date="2018-07-23T12:09:00Z">
        <w:r w:rsidRPr="00EB2350">
          <w:delText xml:space="preserve">B </w:delText>
        </w:r>
        <w:r w:rsidR="008A73B5" w:rsidRPr="00587D63" w:rsidDel="008D3D2B">
          <w:delText>B</w:delText>
        </w:r>
      </w:del>
      <w:ins w:id="2684" w:author="Dalton B" w:date="2018-07-23T12:09:00Z">
        <w:r w:rsidR="008D3D2B">
          <w:t>b</w:t>
        </w:r>
      </w:ins>
      <w:r w:rsidR="008A73B5" w:rsidRPr="00587D63">
        <w:t>oard</w:t>
      </w:r>
      <w:r w:rsidRPr="00EB2350">
        <w:t xml:space="preserve"> layout example</w:t>
      </w:r>
      <w:ins w:id="2685" w:author="Dalton B" w:date="2018-07-23T11:14:00Z">
        <w:r w:rsidRPr="00EB2350">
          <w:t xml:space="preserve"> </w:t>
        </w:r>
      </w:ins>
      <w:customXmlInsRangeStart w:id="2686" w:author="Dalton B" w:date="2018-07-23T11:14:00Z"/>
      <w:sdt>
        <w:sdtPr>
          <w:id w:val="-71426736"/>
          <w:citation/>
        </w:sdtPr>
        <w:sdtEndPr/>
        <w:sdtContent>
          <w:customXmlInsRangeEnd w:id="2686"/>
          <w:ins w:id="2687" w:author="Dalton B" w:date="2018-07-23T11:14:00Z">
            <w:r w:rsidR="00D16911">
              <w:fldChar w:fldCharType="begin"/>
            </w:r>
            <w:r w:rsidR="00D16911">
              <w:rPr>
                <w:lang w:val="en-CA"/>
              </w:rPr>
              <w:instrText xml:space="preserve"> CITATION 18 \l 4105 </w:instrText>
            </w:r>
          </w:ins>
          <w:r w:rsidR="00D16911">
            <w:fldChar w:fldCharType="separate"/>
          </w:r>
          <w:r w:rsidR="0047738F" w:rsidRPr="0047738F">
            <w:rPr>
              <w:noProof/>
              <w:lang w:val="en-CA"/>
            </w:rPr>
            <w:t>[7]</w:t>
          </w:r>
          <w:ins w:id="2688" w:author="Dalton B" w:date="2018-07-23T11:14:00Z">
            <w:r w:rsidR="00D16911">
              <w:fldChar w:fldCharType="end"/>
            </w:r>
          </w:ins>
          <w:customXmlInsRangeStart w:id="2689" w:author="Dalton B" w:date="2018-07-23T11:14:00Z"/>
        </w:sdtContent>
      </w:sdt>
      <w:customXmlInsRangeEnd w:id="2689"/>
      <w:bookmarkEnd w:id="2655"/>
      <w:bookmarkEnd w:id="2656"/>
      <w:bookmarkEnd w:id="2657"/>
      <w:bookmarkEnd w:id="2658"/>
      <w:bookmarkEnd w:id="2659"/>
      <w:bookmarkEnd w:id="2660"/>
      <w:bookmarkEnd w:id="2661"/>
      <w:bookmarkEnd w:id="2662"/>
      <w:bookmarkEnd w:id="2663"/>
      <w:bookmarkEnd w:id="2664"/>
      <w:bookmarkEnd w:id="2665"/>
      <w:bookmarkEnd w:id="2666"/>
      <w:bookmarkEnd w:id="2667"/>
      <w:bookmarkEnd w:id="2668"/>
      <w:bookmarkEnd w:id="2669"/>
      <w:bookmarkEnd w:id="2670"/>
      <w:r w:rsidR="008A73B5" w:rsidRPr="00587D63">
        <w:t xml:space="preserve"> </w:t>
      </w:r>
    </w:p>
    <w:p w14:paraId="67627AF8" w14:textId="28226700" w:rsidR="004E1BC9" w:rsidRPr="00EB2350" w:rsidRDefault="00EB2350">
      <w:pPr>
        <w:pStyle w:val="Caption"/>
      </w:pPr>
      <w:del w:id="2690" w:author="Dalton B" w:date="2018-07-23T11:12:00Z">
        <w:r w:rsidRPr="00EB2350">
          <w:delText>[DB 1]</w:delText>
        </w:r>
      </w:del>
      <w:bookmarkEnd w:id="2671"/>
      <w:bookmarkEnd w:id="2672"/>
      <w:bookmarkEnd w:id="2673"/>
      <w:bookmarkEnd w:id="2674"/>
      <w:bookmarkEnd w:id="2675"/>
    </w:p>
    <w:p w14:paraId="48145A5A" w14:textId="77777777" w:rsidR="00EB2350" w:rsidRDefault="008A73B5">
      <w:pPr>
        <w:pStyle w:val="Caption"/>
        <w:pPrChange w:id="2691" w:author="Dalton B" w:date="2018-07-23T12:10:00Z">
          <w:pPr/>
        </w:pPrChange>
      </w:pPr>
      <w:r>
        <w:rPr>
          <w:noProof/>
          <w:lang w:val="en-US" w:eastAsia="en-US"/>
        </w:rPr>
        <w:lastRenderedPageBreak/>
        <w:drawing>
          <wp:inline distT="0" distB="0" distL="0" distR="0" wp14:anchorId="5215D484" wp14:editId="6C836C98">
            <wp:extent cx="4241800" cy="3676650"/>
            <wp:effectExtent l="0" t="0" r="6350" b="0"/>
            <wp:docPr id="4" name="image11.png" descr="https://lh4.googleusercontent.com/o78Uz6nB0ZG1V10Xgq-06R01e6VWmKF9QzhT8imEG36cV6FjChWBbihVhJYCOFtNMzzl-1qq-1iTn0U5LTwcBl6SbEgbUiiWGtzR4etan8mvIxKyrdsWYqKhlkCBFpouNv8yhG-I"/>
            <wp:cNvGraphicFramePr/>
            <a:graphic xmlns:a="http://schemas.openxmlformats.org/drawingml/2006/main">
              <a:graphicData uri="http://schemas.openxmlformats.org/drawingml/2006/picture">
                <pic:pic xmlns:pic="http://schemas.openxmlformats.org/drawingml/2006/picture">
                  <pic:nvPicPr>
                    <pic:cNvPr id="0" name="image11.png" descr="https://lh4.googleusercontent.com/o78Uz6nB0ZG1V10Xgq-06R01e6VWmKF9QzhT8imEG36cV6FjChWBbihVhJYCOFtNMzzl-1qq-1iTn0U5LTwcBl6SbEgbUiiWGtzR4etan8mvIxKyrdsWYqKhlkCBFpouNv8yhG-I"/>
                    <pic:cNvPicPr preferRelativeResize="0"/>
                  </pic:nvPicPr>
                  <pic:blipFill>
                    <a:blip r:embed="rId20"/>
                    <a:srcRect/>
                    <a:stretch>
                      <a:fillRect/>
                    </a:stretch>
                  </pic:blipFill>
                  <pic:spPr>
                    <a:xfrm>
                      <a:off x="0" y="0"/>
                      <a:ext cx="4241800" cy="3676650"/>
                    </a:xfrm>
                    <a:prstGeom prst="rect">
                      <a:avLst/>
                    </a:prstGeom>
                    <a:ln/>
                  </pic:spPr>
                </pic:pic>
              </a:graphicData>
            </a:graphic>
          </wp:inline>
        </w:drawing>
      </w:r>
    </w:p>
    <w:p w14:paraId="4FDB1BDD" w14:textId="6EEC7706" w:rsidR="004E1BC9" w:rsidRPr="00EB2350" w:rsidRDefault="00EB2350">
      <w:pPr>
        <w:pStyle w:val="Caption"/>
        <w:rPr>
          <w:rFonts w:eastAsia="Times New Roman" w:cs="Times New Roman"/>
          <w:sz w:val="28"/>
          <w:szCs w:val="28"/>
        </w:rPr>
      </w:pPr>
      <w:bookmarkStart w:id="2692" w:name="_Ref520107859"/>
      <w:bookmarkStart w:id="2693" w:name="_Toc520038994"/>
      <w:bookmarkStart w:id="2694" w:name="_Toc520039366"/>
      <w:bookmarkStart w:id="2695" w:name="_Toc520041274"/>
      <w:bookmarkStart w:id="2696" w:name="_Toc520040721"/>
      <w:bookmarkStart w:id="2697" w:name="_Toc520069143"/>
      <w:bookmarkStart w:id="2698" w:name="_Toc520564533"/>
      <w:bookmarkStart w:id="2699" w:name="_Toc520567469"/>
      <w:bookmarkStart w:id="2700" w:name="_Toc520568172"/>
      <w:bookmarkStart w:id="2701" w:name="_Toc520568810"/>
      <w:bookmarkStart w:id="2702" w:name="_Toc520570291"/>
      <w:bookmarkStart w:id="2703" w:name="_Toc520570530"/>
      <w:bookmarkStart w:id="2704" w:name="_Toc520571438"/>
      <w:bookmarkStart w:id="2705" w:name="_Toc520572218"/>
      <w:bookmarkStart w:id="2706" w:name="_Toc520572888"/>
      <w:bookmarkStart w:id="2707" w:name="_Toc520573052"/>
      <w:bookmarkStart w:id="2708" w:name="_Toc520574740"/>
      <w:bookmarkStart w:id="2709" w:name="_Toc520655888"/>
      <w:bookmarkStart w:id="2710" w:name="_Toc520659513"/>
      <w:bookmarkStart w:id="2711" w:name="_Toc520838810"/>
      <w:bookmarkStart w:id="2712" w:name="_Toc520881944"/>
      <w:bookmarkStart w:id="2713" w:name="_Toc520892444"/>
      <w:r>
        <w:t xml:space="preserve">Figure </w:t>
      </w:r>
      <w:r w:rsidR="00A50DB9">
        <w:rPr>
          <w:noProof/>
        </w:rPr>
        <w:fldChar w:fldCharType="begin"/>
      </w:r>
      <w:r w:rsidR="00A50DB9">
        <w:rPr>
          <w:noProof/>
        </w:rPr>
        <w:instrText xml:space="preserve"> SEQ Figure \* ARABIC </w:instrText>
      </w:r>
      <w:r w:rsidR="00A50DB9">
        <w:rPr>
          <w:noProof/>
        </w:rPr>
        <w:fldChar w:fldCharType="separate"/>
      </w:r>
      <w:r w:rsidR="00E723E8">
        <w:rPr>
          <w:noProof/>
        </w:rPr>
        <w:t>5</w:t>
      </w:r>
      <w:r w:rsidR="00A50DB9">
        <w:rPr>
          <w:noProof/>
        </w:rPr>
        <w:fldChar w:fldCharType="end"/>
      </w:r>
      <w:bookmarkEnd w:id="2692"/>
      <w:ins w:id="2714" w:author="Dalton B" w:date="2018-07-28T18:14:00Z">
        <w:r w:rsidR="00C330B8">
          <w:rPr>
            <w:noProof/>
          </w:rPr>
          <w:t>.</w:t>
        </w:r>
      </w:ins>
      <w:del w:id="2715" w:author="Dalton B" w:date="2018-07-28T18:14:00Z">
        <w:r>
          <w:delText xml:space="preserve"> -</w:delText>
        </w:r>
      </w:del>
      <w:r>
        <w:t xml:space="preserve"> </w:t>
      </w:r>
      <w:r w:rsidRPr="00EB2350">
        <w:t>Rev.1 ground plane and ground connection location</w:t>
      </w:r>
      <w:bookmarkStart w:id="2716" w:name="_35nkun2" w:colFirst="0" w:colLast="0"/>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bookmarkEnd w:id="2707"/>
      <w:bookmarkEnd w:id="2708"/>
      <w:bookmarkEnd w:id="2709"/>
      <w:bookmarkEnd w:id="2710"/>
      <w:bookmarkEnd w:id="2711"/>
      <w:bookmarkEnd w:id="2712"/>
      <w:bookmarkEnd w:id="2713"/>
      <w:bookmarkEnd w:id="2716"/>
      <w:r w:rsidR="005F1123">
        <w:rPr>
          <w:rFonts w:eastAsia="Times New Roman" w:cs="Times New Roman"/>
          <w:b/>
          <w:sz w:val="28"/>
          <w:szCs w:val="28"/>
          <w:highlight w:val="yellow"/>
        </w:rPr>
        <w:t xml:space="preserve"> </w:t>
      </w:r>
    </w:p>
    <w:p w14:paraId="23C8E014" w14:textId="77777777" w:rsidR="004E1BC9" w:rsidRDefault="004E1BC9"/>
    <w:p w14:paraId="2BB220F1" w14:textId="77777777" w:rsidR="00F93DEC" w:rsidRDefault="008A73B5">
      <w:pPr>
        <w:pStyle w:val="Caption"/>
        <w:pPrChange w:id="2717" w:author="Dalton B" w:date="2018-07-23T11:21:00Z">
          <w:pPr/>
        </w:pPrChange>
      </w:pPr>
      <w:r>
        <w:rPr>
          <w:noProof/>
          <w:lang w:val="en-US" w:eastAsia="en-US"/>
        </w:rPr>
        <w:drawing>
          <wp:inline distT="0" distB="0" distL="0" distR="0" wp14:anchorId="09BBA396" wp14:editId="30DF4398">
            <wp:extent cx="3924300" cy="3384550"/>
            <wp:effectExtent l="0" t="0" r="0" b="6350"/>
            <wp:docPr id="2" name="image9.png" descr="https://lh6.googleusercontent.com/WfmJ4iJ7EqFjbx9O95kaKZbUsUPvhoQVL9WAhFDDoOOY3tq9tOzRDXjTkjB7Q1qQ0WzBfsDJ8JbhqlB8NtYbAqxTefu2NllRZ3bBdB0QbiLwfBKKjZIUepRHsVb-8DzPtFdluG4B"/>
            <wp:cNvGraphicFramePr/>
            <a:graphic xmlns:a="http://schemas.openxmlformats.org/drawingml/2006/main">
              <a:graphicData uri="http://schemas.openxmlformats.org/drawingml/2006/picture">
                <pic:pic xmlns:pic="http://schemas.openxmlformats.org/drawingml/2006/picture">
                  <pic:nvPicPr>
                    <pic:cNvPr id="0" name="image9.png" descr="https://lh6.googleusercontent.com/WfmJ4iJ7EqFjbx9O95kaKZbUsUPvhoQVL9WAhFDDoOOY3tq9tOzRDXjTkjB7Q1qQ0WzBfsDJ8JbhqlB8NtYbAqxTefu2NllRZ3bBdB0QbiLwfBKKjZIUepRHsVb-8DzPtFdluG4B"/>
                    <pic:cNvPicPr preferRelativeResize="0"/>
                  </pic:nvPicPr>
                  <pic:blipFill>
                    <a:blip r:embed="rId21"/>
                    <a:srcRect/>
                    <a:stretch>
                      <a:fillRect/>
                    </a:stretch>
                  </pic:blipFill>
                  <pic:spPr>
                    <a:xfrm>
                      <a:off x="0" y="0"/>
                      <a:ext cx="3924300" cy="3384550"/>
                    </a:xfrm>
                    <a:prstGeom prst="rect">
                      <a:avLst/>
                    </a:prstGeom>
                    <a:ln/>
                  </pic:spPr>
                </pic:pic>
              </a:graphicData>
            </a:graphic>
          </wp:inline>
        </w:drawing>
      </w:r>
    </w:p>
    <w:p w14:paraId="6C491D3B" w14:textId="01E41AA8" w:rsidR="004E1BC9" w:rsidRPr="00F93DEC" w:rsidRDefault="00F93DEC">
      <w:pPr>
        <w:pStyle w:val="Caption"/>
      </w:pPr>
      <w:bookmarkStart w:id="2718" w:name="_Ref520107861"/>
      <w:bookmarkStart w:id="2719" w:name="_Toc520038995"/>
      <w:bookmarkStart w:id="2720" w:name="_Toc520039367"/>
      <w:bookmarkStart w:id="2721" w:name="_Toc520041275"/>
      <w:bookmarkStart w:id="2722" w:name="_Toc520040722"/>
      <w:bookmarkStart w:id="2723" w:name="_Toc520069144"/>
      <w:bookmarkStart w:id="2724" w:name="_Toc520564534"/>
      <w:bookmarkStart w:id="2725" w:name="_Toc520567470"/>
      <w:bookmarkStart w:id="2726" w:name="_Toc520568173"/>
      <w:bookmarkStart w:id="2727" w:name="_Toc520568811"/>
      <w:bookmarkStart w:id="2728" w:name="_Toc520570292"/>
      <w:bookmarkStart w:id="2729" w:name="_Toc520570531"/>
      <w:bookmarkStart w:id="2730" w:name="_Toc520571439"/>
      <w:bookmarkStart w:id="2731" w:name="_Toc520572219"/>
      <w:bookmarkStart w:id="2732" w:name="_Toc520572889"/>
      <w:bookmarkStart w:id="2733" w:name="_Toc520573053"/>
      <w:bookmarkStart w:id="2734" w:name="_Toc520574741"/>
      <w:bookmarkStart w:id="2735" w:name="_Toc520655889"/>
      <w:bookmarkStart w:id="2736" w:name="_Toc520659514"/>
      <w:bookmarkStart w:id="2737" w:name="_Toc520838811"/>
      <w:bookmarkStart w:id="2738" w:name="_Toc520881945"/>
      <w:bookmarkStart w:id="2739" w:name="_Toc520892445"/>
      <w:r>
        <w:t xml:space="preserve">Figure </w:t>
      </w:r>
      <w:r w:rsidR="00A50DB9">
        <w:rPr>
          <w:noProof/>
        </w:rPr>
        <w:fldChar w:fldCharType="begin"/>
      </w:r>
      <w:r w:rsidR="00A50DB9">
        <w:rPr>
          <w:noProof/>
        </w:rPr>
        <w:instrText xml:space="preserve"> SEQ Figure \* ARABIC </w:instrText>
      </w:r>
      <w:r w:rsidR="00A50DB9">
        <w:rPr>
          <w:noProof/>
        </w:rPr>
        <w:fldChar w:fldCharType="separate"/>
      </w:r>
      <w:r w:rsidR="00E723E8">
        <w:rPr>
          <w:noProof/>
        </w:rPr>
        <w:t>6</w:t>
      </w:r>
      <w:r w:rsidR="00A50DB9">
        <w:rPr>
          <w:noProof/>
        </w:rPr>
        <w:fldChar w:fldCharType="end"/>
      </w:r>
      <w:bookmarkEnd w:id="2718"/>
      <w:ins w:id="2740" w:author="Dalton B" w:date="2018-07-28T18:14:00Z">
        <w:r w:rsidR="00C330B8">
          <w:rPr>
            <w:noProof/>
          </w:rPr>
          <w:t>.</w:t>
        </w:r>
      </w:ins>
      <w:del w:id="2741" w:author="Dalton B" w:date="2018-07-28T18:14:00Z">
        <w:r>
          <w:delText xml:space="preserve"> -</w:delText>
        </w:r>
      </w:del>
      <w:r>
        <w:t xml:space="preserve"> </w:t>
      </w:r>
      <w:r w:rsidRPr="00F93DEC">
        <w:t>Rev.1 V</w:t>
      </w:r>
      <w:r w:rsidRPr="00C330B8">
        <w:rPr>
          <w:vertAlign w:val="subscript"/>
          <w:rPrChange w:id="2742" w:author="Dalton B" w:date="2018-07-28T19:50:00Z">
            <w:rPr/>
          </w:rPrChange>
        </w:rPr>
        <w:t>m</w:t>
      </w:r>
      <w:r w:rsidRPr="00F93DEC">
        <w:t xml:space="preserve"> power plane and input power connection location</w:t>
      </w:r>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p>
    <w:p w14:paraId="4BF34297" w14:textId="1134DBDF" w:rsidR="004E1BC9" w:rsidRDefault="004E1BC9">
      <w:pPr>
        <w:rPr>
          <w:del w:id="2743" w:author="Dalton B" w:date="2018-07-23T11:42:00Z"/>
          <w:highlight w:val="yellow"/>
        </w:rPr>
      </w:pPr>
      <w:bookmarkStart w:id="2744" w:name="_1ksv4uv" w:colFirst="0" w:colLast="0"/>
      <w:bookmarkEnd w:id="2744"/>
    </w:p>
    <w:p w14:paraId="4E4E72E5" w14:textId="77777777" w:rsidR="004E1BC9" w:rsidRDefault="004E1BC9"/>
    <w:p w14:paraId="329AA571" w14:textId="495ADA50" w:rsidR="004E1BC9" w:rsidRDefault="005F1123" w:rsidP="00AD099B">
      <w:r>
        <w:lastRenderedPageBreak/>
        <w:t xml:space="preserve">When we tried to order the parts originally listed on the </w:t>
      </w:r>
      <w:ins w:id="2745" w:author="Dana de Jong" w:date="2018-07-29T15:18:00Z">
        <w:r w:rsidR="000630E9">
          <w:t>Bill of Materials (</w:t>
        </w:r>
      </w:ins>
      <w:r>
        <w:t>BOM</w:t>
      </w:r>
      <w:ins w:id="2746" w:author="Dana de Jong" w:date="2018-07-29T15:18:00Z">
        <w:r w:rsidR="000630E9">
          <w:t>)</w:t>
        </w:r>
      </w:ins>
      <w:ins w:id="2747" w:author="Dana de Jong" w:date="2018-07-29T15:19:00Z">
        <w:r w:rsidR="00A65FE3">
          <w:t>,</w:t>
        </w:r>
      </w:ins>
      <w:r>
        <w:t xml:space="preserve"> we found </w:t>
      </w:r>
      <w:ins w:id="2748" w:author="Dana de Jong" w:date="2018-07-29T15:20:00Z">
        <w:r w:rsidR="00A65FE3">
          <w:t xml:space="preserve">that </w:t>
        </w:r>
      </w:ins>
      <w:r>
        <w:t xml:space="preserve">several of the capacitors and other components </w:t>
      </w:r>
      <w:del w:id="2749" w:author="Dana de Jong" w:date="2018-07-29T15:20:00Z">
        <w:r>
          <w:delText xml:space="preserve">were </w:delText>
        </w:r>
      </w:del>
      <w:ins w:id="2750" w:author="Dana de Jong" w:date="2018-07-29T15:20:00Z">
        <w:r w:rsidR="00A65FE3">
          <w:t xml:space="preserve">had the </w:t>
        </w:r>
      </w:ins>
      <w:r>
        <w:t xml:space="preserve">wrong footprint and/or </w:t>
      </w:r>
      <w:ins w:id="2751" w:author="Dana de Jong" w:date="2018-07-29T15:20:00Z">
        <w:r w:rsidR="00A65FE3">
          <w:t xml:space="preserve">were </w:t>
        </w:r>
      </w:ins>
      <w:r>
        <w:t xml:space="preserve">not available. This </w:t>
      </w:r>
      <w:del w:id="2752" w:author="Dana de Jong" w:date="2018-07-29T15:21:00Z">
        <w:r>
          <w:delText xml:space="preserve">meant </w:delText>
        </w:r>
      </w:del>
      <w:ins w:id="2753" w:author="Dana de Jong" w:date="2018-07-29T15:21:00Z">
        <w:r w:rsidR="00A65FE3">
          <w:t xml:space="preserve">produced the need to </w:t>
        </w:r>
      </w:ins>
      <w:del w:id="2754" w:author="Dana de Jong" w:date="2018-07-29T15:21:00Z">
        <w:r>
          <w:delText xml:space="preserve">we needed to </w:delText>
        </w:r>
      </w:del>
      <w:r>
        <w:t>review the spec</w:t>
      </w:r>
      <w:ins w:id="2755" w:author="Dana de Jong" w:date="2018-07-31T03:09:00Z">
        <w:r w:rsidR="00E83804">
          <w:t>i</w:t>
        </w:r>
      </w:ins>
      <w:del w:id="2756" w:author="Dana de Jong" w:date="2018-07-31T03:09:00Z">
        <w:r w:rsidDel="00E83804">
          <w:delText>i</w:delText>
        </w:r>
      </w:del>
      <w:r>
        <w:t>fications for many of the components</w:t>
      </w:r>
      <w:ins w:id="2757" w:author="Dana de Jong" w:date="2018-07-29T15:21:00Z">
        <w:r w:rsidR="00A65FE3">
          <w:t xml:space="preserve">, </w:t>
        </w:r>
      </w:ins>
      <w:del w:id="2758" w:author="Dana de Jong" w:date="2018-07-29T15:21:00Z">
        <w:r>
          <w:delText>. This caused</w:delText>
        </w:r>
      </w:del>
      <w:ins w:id="2759" w:author="Dana de Jong" w:date="2018-07-29T15:21:00Z">
        <w:r w:rsidR="00A65FE3">
          <w:t>causing</w:t>
        </w:r>
      </w:ins>
      <w:r>
        <w:t xml:space="preserve"> delays in </w:t>
      </w:r>
      <w:del w:id="2760" w:author="Dana de Jong" w:date="2018-07-29T15:21:00Z">
        <w:r>
          <w:delText xml:space="preserve">our </w:delText>
        </w:r>
      </w:del>
      <w:ins w:id="2761" w:author="Dana de Jong" w:date="2018-07-29T15:21:00Z">
        <w:r w:rsidR="00A65FE3">
          <w:t xml:space="preserve">the </w:t>
        </w:r>
      </w:ins>
      <w:r>
        <w:t xml:space="preserve">ordering process. </w:t>
      </w:r>
    </w:p>
    <w:p w14:paraId="71C9A941" w14:textId="4DF17D43" w:rsidR="004E1BC9" w:rsidRPr="001B0C08" w:rsidRDefault="005F1123">
      <w:pPr>
        <w:pStyle w:val="Heading2"/>
      </w:pPr>
      <w:bookmarkStart w:id="2762" w:name="_fu8l8yixv5ax" w:colFirst="0" w:colLast="0"/>
      <w:bookmarkStart w:id="2763" w:name="_Toc520039015"/>
      <w:bookmarkStart w:id="2764" w:name="_Toc520039387"/>
      <w:bookmarkStart w:id="2765" w:name="_Toc520041295"/>
      <w:bookmarkStart w:id="2766" w:name="_Toc520040742"/>
      <w:bookmarkStart w:id="2767" w:name="_Toc520289724"/>
      <w:bookmarkStart w:id="2768" w:name="_Toc520289853"/>
      <w:bookmarkStart w:id="2769" w:name="_Toc520289901"/>
      <w:bookmarkStart w:id="2770" w:name="_Toc520293535"/>
      <w:bookmarkStart w:id="2771" w:name="_Toc520291960"/>
      <w:bookmarkStart w:id="2772" w:name="_Toc520291984"/>
      <w:bookmarkStart w:id="2773" w:name="_Toc520502308"/>
      <w:bookmarkStart w:id="2774" w:name="_Toc520564561"/>
      <w:bookmarkStart w:id="2775" w:name="_Toc520567501"/>
      <w:bookmarkStart w:id="2776" w:name="_Toc520568205"/>
      <w:bookmarkStart w:id="2777" w:name="_Toc520568843"/>
      <w:bookmarkStart w:id="2778" w:name="_Toc520570326"/>
      <w:bookmarkStart w:id="2779" w:name="_Toc520570565"/>
      <w:bookmarkStart w:id="2780" w:name="_Toc520571473"/>
      <w:bookmarkStart w:id="2781" w:name="_Toc520572253"/>
      <w:bookmarkStart w:id="2782" w:name="_Toc520572923"/>
      <w:bookmarkStart w:id="2783" w:name="_Toc520573087"/>
      <w:bookmarkStart w:id="2784" w:name="_Toc520574777"/>
      <w:bookmarkStart w:id="2785" w:name="_Toc520655926"/>
      <w:bookmarkStart w:id="2786" w:name="_Toc520659551"/>
      <w:bookmarkStart w:id="2787" w:name="_Toc520838848"/>
      <w:bookmarkStart w:id="2788" w:name="_Toc520881982"/>
      <w:bookmarkStart w:id="2789" w:name="_Toc520892422"/>
      <w:bookmarkEnd w:id="2762"/>
      <w:r w:rsidRPr="001B0C08">
        <w:t>Rev</w:t>
      </w:r>
      <w:ins w:id="2790" w:author="Dana de Jong" w:date="2018-07-29T15:17:00Z">
        <w:r w:rsidR="000630E9">
          <w:t>.</w:t>
        </w:r>
      </w:ins>
      <w:ins w:id="2791" w:author="Dalton B" w:date="2018-07-31T22:13:00Z">
        <w:r w:rsidRPr="001B0C08">
          <w:t xml:space="preserve"> </w:t>
        </w:r>
      </w:ins>
      <w:del w:id="2792" w:author="Dana de Jong" w:date="2018-07-29T15:17:00Z">
        <w:r w:rsidRPr="001B0C08">
          <w:delText xml:space="preserve"> </w:delText>
        </w:r>
      </w:del>
      <w:r w:rsidRPr="001B0C08">
        <w:t>1 Assembly Process</w:t>
      </w:r>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r w:rsidRPr="001B0C08">
        <w:t xml:space="preserve"> </w:t>
      </w:r>
    </w:p>
    <w:p w14:paraId="606F0E35" w14:textId="3D8B0A64" w:rsidR="004E1BC9" w:rsidRDefault="005F1123" w:rsidP="00AD099B">
      <w:pPr>
        <w:rPr>
          <w:ins w:id="2793" w:author="Dana de Jong" w:date="2018-07-27T23:18:00Z"/>
        </w:rPr>
      </w:pPr>
      <w:r>
        <w:t xml:space="preserve">For </w:t>
      </w:r>
      <w:del w:id="2794" w:author="Dana de Jong" w:date="2018-07-29T15:22:00Z">
        <w:r>
          <w:delText xml:space="preserve">our </w:delText>
        </w:r>
      </w:del>
      <w:ins w:id="2795" w:author="Dana de Jong" w:date="2018-07-29T15:22:00Z">
        <w:r w:rsidR="00E05569">
          <w:t xml:space="preserve">the </w:t>
        </w:r>
      </w:ins>
      <w:r>
        <w:t>assembly process</w:t>
      </w:r>
      <w:ins w:id="2796" w:author="Dana de Jong" w:date="2018-07-29T15:22:00Z">
        <w:r w:rsidR="00E05569">
          <w:t>,</w:t>
        </w:r>
      </w:ins>
      <w:r>
        <w:t xml:space="preserve"> we decided to use a </w:t>
      </w:r>
      <w:ins w:id="2797" w:author="Dana de Jong" w:date="2018-07-29T15:24:00Z">
        <w:r w:rsidR="00E05569">
          <w:t>surface mount (</w:t>
        </w:r>
      </w:ins>
      <w:r>
        <w:t>SMT</w:t>
      </w:r>
      <w:ins w:id="2798" w:author="Dana de Jong" w:date="2018-07-29T15:24:00Z">
        <w:r w:rsidR="00E05569">
          <w:t xml:space="preserve">) </w:t>
        </w:r>
      </w:ins>
      <w:del w:id="2799" w:author="Dana de Jong" w:date="2018-07-29T15:24:00Z">
        <w:r>
          <w:delText xml:space="preserve"> </w:delText>
        </w:r>
      </w:del>
      <w:r>
        <w:t>reflow oven. This was required because of several small components and the footprint of the H-bridge controller chip used</w:t>
      </w:r>
      <w:ins w:id="2800" w:author="Dalton B" w:date="2018-07-23T11:17:00Z">
        <w:r w:rsidR="008900FA">
          <w:t xml:space="preserve">. The footprint </w:t>
        </w:r>
      </w:ins>
      <w:del w:id="2801" w:author="Dalton B" w:date="2018-07-23T11:17:00Z">
        <w:r w:rsidR="008A73B5" w:rsidDel="0083429A">
          <w:delText>.A</w:delText>
        </w:r>
        <w:r w:rsidR="008A73B5" w:rsidDel="008900FA">
          <w:delText>s s</w:delText>
        </w:r>
      </w:del>
      <w:ins w:id="2802" w:author="Dalton B" w:date="2018-07-23T11:17:00Z">
        <w:r w:rsidR="008900FA">
          <w:t>s</w:t>
        </w:r>
      </w:ins>
      <w:r w:rsidR="008A73B5">
        <w:t>hown</w:t>
      </w:r>
      <w:r>
        <w:t xml:space="preserve"> in </w:t>
      </w:r>
      <w:ins w:id="2803" w:author="Dalton B" w:date="2018-07-23T11:17:00Z">
        <w:r w:rsidR="008900FA">
          <w:fldChar w:fldCharType="begin"/>
        </w:r>
        <w:r w:rsidR="008900FA">
          <w:instrText xml:space="preserve"> REF _Ref520107992 \h </w:instrText>
        </w:r>
      </w:ins>
      <w:r w:rsidR="003269F1">
        <w:instrText xml:space="preserve"> \* MERGEFORMAT </w:instrText>
      </w:r>
      <w:r w:rsidR="008900FA">
        <w:fldChar w:fldCharType="separate"/>
      </w:r>
      <w:ins w:id="2804" w:author="Dana de Jong" w:date="2018-08-01T13:26:00Z">
        <w:r w:rsidR="00E723E8">
          <w:t xml:space="preserve">Figure </w:t>
        </w:r>
        <w:r w:rsidR="00E723E8">
          <w:rPr>
            <w:noProof/>
          </w:rPr>
          <w:t>7</w:t>
        </w:r>
      </w:ins>
      <w:ins w:id="2805" w:author="Dalton B" w:date="2018-07-23T11:17:00Z">
        <w:r w:rsidR="008900FA">
          <w:fldChar w:fldCharType="end"/>
        </w:r>
      </w:ins>
      <w:del w:id="2806" w:author="Dalton B" w:date="2018-07-23T11:17:00Z">
        <w:r>
          <w:delText>figure x5ab</w:delText>
        </w:r>
      </w:del>
      <w:r>
        <w:t xml:space="preserve"> </w:t>
      </w:r>
      <w:ins w:id="2807" w:author="Dalton B" w:date="2018-07-23T11:18:00Z">
        <w:r w:rsidR="008762D4">
          <w:t xml:space="preserve">is nearly impossible to solder properly by hand because it has </w:t>
        </w:r>
      </w:ins>
      <w:ins w:id="2808" w:author="Dalton B" w:date="2018-07-23T11:19:00Z">
        <w:r w:rsidR="00ED3D98">
          <w:t xml:space="preserve">one pad directly under the </w:t>
        </w:r>
        <w:r w:rsidR="00C10A12">
          <w:t xml:space="preserve">IC. </w:t>
        </w:r>
        <w:r w:rsidR="00ED3D98">
          <w:t xml:space="preserve"> </w:t>
        </w:r>
      </w:ins>
    </w:p>
    <w:p w14:paraId="419D1740" w14:textId="77777777" w:rsidR="002E2791" w:rsidRDefault="002E2791"/>
    <w:p w14:paraId="1E5F0D27" w14:textId="77777777" w:rsidR="00F93DEC" w:rsidRDefault="005F1123">
      <w:pPr>
        <w:pPrChange w:id="2809" w:author="Dana de Jong" w:date="2018-07-28T12:21:00Z">
          <w:pPr>
            <w:jc w:val="center"/>
          </w:pPr>
        </w:pPrChange>
      </w:pPr>
      <w:r>
        <w:rPr>
          <w:noProof/>
          <w:lang w:val="en-US" w:eastAsia="en-US"/>
        </w:rPr>
        <w:drawing>
          <wp:inline distT="114300" distB="114300" distL="114300" distR="114300" wp14:anchorId="775FDAA0" wp14:editId="33532CEE">
            <wp:extent cx="1933575" cy="1600200"/>
            <wp:effectExtent l="0" t="0" r="0" b="0"/>
            <wp:docPr id="8"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22"/>
                    <a:srcRect l="44500" t="59990" r="48242" b="32038"/>
                    <a:stretch>
                      <a:fillRect/>
                    </a:stretch>
                  </pic:blipFill>
                  <pic:spPr>
                    <a:xfrm>
                      <a:off x="0" y="0"/>
                      <a:ext cx="1933575" cy="1600200"/>
                    </a:xfrm>
                    <a:prstGeom prst="rect">
                      <a:avLst/>
                    </a:prstGeom>
                    <a:ln/>
                  </pic:spPr>
                </pic:pic>
              </a:graphicData>
            </a:graphic>
          </wp:inline>
        </w:drawing>
      </w:r>
    </w:p>
    <w:p w14:paraId="1F81012A" w14:textId="7C988495" w:rsidR="004E1BC9" w:rsidRPr="00F93DEC" w:rsidRDefault="00F93DEC">
      <w:pPr>
        <w:pStyle w:val="Caption"/>
        <w:rPr>
          <w:del w:id="2810" w:author="Dalton B" w:date="2018-07-23T11:21:00Z"/>
        </w:rPr>
      </w:pPr>
      <w:bookmarkStart w:id="2811" w:name="_Ref520107992"/>
      <w:bookmarkStart w:id="2812" w:name="_Toc520564535"/>
      <w:bookmarkStart w:id="2813" w:name="_Toc520567471"/>
      <w:bookmarkStart w:id="2814" w:name="_Toc520568174"/>
      <w:bookmarkStart w:id="2815" w:name="_Toc520568812"/>
      <w:bookmarkStart w:id="2816" w:name="_Toc520570293"/>
      <w:bookmarkStart w:id="2817" w:name="_Toc520570532"/>
      <w:bookmarkStart w:id="2818" w:name="_Toc520571440"/>
      <w:bookmarkStart w:id="2819" w:name="_Toc520572220"/>
      <w:bookmarkStart w:id="2820" w:name="_Toc520572890"/>
      <w:bookmarkStart w:id="2821" w:name="_Toc520573054"/>
      <w:bookmarkStart w:id="2822" w:name="_Toc520574742"/>
      <w:bookmarkStart w:id="2823" w:name="_Toc520655890"/>
      <w:bookmarkStart w:id="2824" w:name="_Toc520659515"/>
      <w:bookmarkStart w:id="2825" w:name="_Toc520838812"/>
      <w:bookmarkStart w:id="2826" w:name="_Toc520881946"/>
      <w:bookmarkStart w:id="2827" w:name="_Toc520892446"/>
      <w:bookmarkStart w:id="2828" w:name="_Toc520038996"/>
      <w:bookmarkStart w:id="2829" w:name="_Toc520039368"/>
      <w:bookmarkStart w:id="2830" w:name="_Toc520041276"/>
      <w:bookmarkStart w:id="2831" w:name="_Toc520040723"/>
      <w:bookmarkStart w:id="2832" w:name="_Toc520069145"/>
      <w:r>
        <w:t xml:space="preserve">Figure </w:t>
      </w:r>
      <w:r w:rsidRPr="32C434C7">
        <w:rPr>
          <w:iCs w:val="0"/>
          <w:rPrChange w:id="2833" w:author="Dan Kot" w:date="2018-07-23T12:45:00Z">
            <w:rPr>
              <w:iCs w:val="0"/>
              <w:sz w:val="18"/>
            </w:rPr>
          </w:rPrChange>
        </w:rPr>
        <w:fldChar w:fldCharType="begin"/>
      </w:r>
      <w:r>
        <w:instrText xml:space="preserve"> SEQ Figure \* ARABIC </w:instrText>
      </w:r>
      <w:r w:rsidRPr="32C434C7">
        <w:rPr>
          <w:iCs w:val="0"/>
        </w:rPr>
        <w:fldChar w:fldCharType="separate"/>
      </w:r>
      <w:r w:rsidR="00E723E8">
        <w:rPr>
          <w:noProof/>
        </w:rPr>
        <w:t>7</w:t>
      </w:r>
      <w:r w:rsidRPr="32C434C7">
        <w:rPr>
          <w:iCs w:val="0"/>
          <w:rPrChange w:id="2834" w:author="Dan Kot" w:date="2018-07-23T12:45:00Z">
            <w:rPr>
              <w:iCs w:val="0"/>
              <w:sz w:val="18"/>
            </w:rPr>
          </w:rPrChange>
        </w:rPr>
        <w:fldChar w:fldCharType="end"/>
      </w:r>
      <w:bookmarkEnd w:id="2811"/>
      <w:ins w:id="2835" w:author="Dana de Jong" w:date="2018-07-28T19:42:00Z">
        <w:r w:rsidR="00CF40B4">
          <w:t xml:space="preserve">. </w:t>
        </w:r>
      </w:ins>
      <w:del w:id="2836" w:author="Dana de Jong" w:date="2018-07-28T19:42:00Z">
        <w:r>
          <w:delText xml:space="preserve"> </w:delText>
        </w:r>
      </w:del>
      <w:del w:id="2837" w:author="Dalton B" w:date="2018-07-23T11:18:00Z">
        <w:r>
          <w:delText>-</w:delText>
        </w:r>
      </w:del>
      <w:ins w:id="2838" w:author="Dalton B" w:date="2018-07-23T11:18:00Z">
        <w:del w:id="2839" w:author="Dana de Jong" w:date="2018-07-28T19:42:00Z">
          <w:r w:rsidR="008762D4">
            <w:delText>–</w:delText>
          </w:r>
        </w:del>
      </w:ins>
      <w:del w:id="2840" w:author="Dana de Jong" w:date="2018-07-28T19:42:00Z">
        <w:r>
          <w:delText xml:space="preserve"> </w:delText>
        </w:r>
      </w:del>
      <w:ins w:id="2841" w:author="Dalton B" w:date="2018-07-23T11:17:00Z">
        <w:r w:rsidR="008762D4">
          <w:t>H</w:t>
        </w:r>
      </w:ins>
      <w:ins w:id="2842" w:author="Dalton B" w:date="2018-07-23T11:18:00Z">
        <w:r w:rsidR="008762D4">
          <w:t>-bridge driver footprint</w:t>
        </w:r>
      </w:ins>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del w:id="2843" w:author="Dalton B" w:date="2018-07-23T11:17:00Z">
        <w:r>
          <w:delText>NEED DESCRIPTION HERE</w:delText>
        </w:r>
      </w:del>
      <w:bookmarkEnd w:id="2828"/>
      <w:bookmarkEnd w:id="2829"/>
      <w:bookmarkEnd w:id="2830"/>
      <w:bookmarkEnd w:id="2831"/>
      <w:bookmarkEnd w:id="2832"/>
    </w:p>
    <w:p w14:paraId="3316700A" w14:textId="77777777" w:rsidR="004E1BC9" w:rsidRDefault="005F1123">
      <w:pPr>
        <w:pStyle w:val="Caption"/>
        <w:pPrChange w:id="2844" w:author="Dalton B" w:date="2018-07-23T11:22:00Z">
          <w:pPr/>
        </w:pPrChange>
      </w:pPr>
      <w:del w:id="2845" w:author="Dalton B" w:date="2018-07-23T11:21:00Z">
        <w:r>
          <w:tab/>
        </w:r>
      </w:del>
    </w:p>
    <w:p w14:paraId="0C09F974" w14:textId="7F62C575" w:rsidR="002F508E" w:rsidRDefault="00F126CB">
      <w:pPr>
        <w:rPr>
          <w:ins w:id="2846" w:author="Dalton B" w:date="2018-07-23T11:30:00Z"/>
        </w:rPr>
      </w:pPr>
      <w:ins w:id="2847" w:author="Dalton B" w:date="2018-07-23T11:25:00Z">
        <w:r>
          <w:t xml:space="preserve">To apply solder to the SMT pads we used the </w:t>
        </w:r>
      </w:ins>
      <w:ins w:id="2848" w:author="Dalton B" w:date="2018-07-23T11:26:00Z">
        <w:r>
          <w:t xml:space="preserve">solder stencil shown in </w:t>
        </w:r>
      </w:ins>
      <w:ins w:id="2849" w:author="Dalton B" w:date="2018-07-23T11:34:00Z">
        <w:r w:rsidR="00DC31B2">
          <w:fldChar w:fldCharType="begin"/>
        </w:r>
        <w:r w:rsidR="00DC31B2">
          <w:instrText xml:space="preserve"> REF _Ref520109005 \h </w:instrText>
        </w:r>
      </w:ins>
      <w:r w:rsidR="003269F1">
        <w:instrText xml:space="preserve"> \* MERGEFORMAT </w:instrText>
      </w:r>
      <w:r w:rsidR="00DC31B2">
        <w:fldChar w:fldCharType="separate"/>
      </w:r>
      <w:ins w:id="2850" w:author="Dana de Jong" w:date="2018-08-01T13:26:00Z">
        <w:r w:rsidR="00E723E8">
          <w:t xml:space="preserve">Figure </w:t>
        </w:r>
        <w:r w:rsidR="00E723E8">
          <w:rPr>
            <w:noProof/>
          </w:rPr>
          <w:t>8</w:t>
        </w:r>
      </w:ins>
      <w:ins w:id="2851" w:author="Dalton B" w:date="2018-07-23T11:34:00Z">
        <w:r w:rsidR="00DC31B2">
          <w:fldChar w:fldCharType="end"/>
        </w:r>
      </w:ins>
      <w:ins w:id="2852" w:author="Dalton B" w:date="2018-07-23T11:26:00Z">
        <w:r>
          <w:t xml:space="preserve"> and </w:t>
        </w:r>
      </w:ins>
      <w:ins w:id="2853" w:author="Dalton B" w:date="2018-07-23T11:33:00Z">
        <w:r w:rsidR="00DC0863">
          <w:t>aligned them with the pads on the PCB. T</w:t>
        </w:r>
      </w:ins>
      <w:ins w:id="2854" w:author="Dalton B" w:date="2018-07-23T11:26:00Z">
        <w:r>
          <w:t>hen</w:t>
        </w:r>
      </w:ins>
      <w:ins w:id="2855" w:author="Dalton B" w:date="2018-07-23T11:33:00Z">
        <w:r w:rsidR="00DC0863">
          <w:t>, we</w:t>
        </w:r>
      </w:ins>
      <w:ins w:id="2856" w:author="Dalton B" w:date="2018-07-23T11:26:00Z">
        <w:r>
          <w:t xml:space="preserve"> used a </w:t>
        </w:r>
      </w:ins>
      <w:ins w:id="2857" w:author="Dalton B" w:date="2018-07-23T11:28:00Z">
        <w:r w:rsidR="00EA2399">
          <w:t>knife to spread the solder past</w:t>
        </w:r>
      </w:ins>
      <w:ins w:id="2858" w:author="Dalton B" w:date="2018-07-23T11:34:00Z">
        <w:r w:rsidR="00DC0863">
          <w:t xml:space="preserve">e </w:t>
        </w:r>
      </w:ins>
      <w:ins w:id="2859" w:author="Dalton B" w:date="2018-07-23T11:28:00Z">
        <w:r w:rsidR="00EA2399">
          <w:t xml:space="preserve">as shown in </w:t>
        </w:r>
      </w:ins>
      <w:ins w:id="2860" w:author="Dalton B" w:date="2018-07-23T11:34:00Z">
        <w:r w:rsidR="00DC31B2">
          <w:fldChar w:fldCharType="begin"/>
        </w:r>
        <w:r w:rsidR="00DC31B2">
          <w:instrText xml:space="preserve"> REF _Ref520109017 \h </w:instrText>
        </w:r>
      </w:ins>
      <w:r w:rsidR="003269F1">
        <w:instrText xml:space="preserve"> \* MERGEFORMAT </w:instrText>
      </w:r>
      <w:r w:rsidR="00DC31B2">
        <w:fldChar w:fldCharType="separate"/>
      </w:r>
      <w:ins w:id="2861" w:author="Dana de Jong" w:date="2018-08-01T13:26:00Z">
        <w:r w:rsidR="00E723E8">
          <w:t xml:space="preserve">Figure </w:t>
        </w:r>
        <w:r w:rsidR="00E723E8">
          <w:rPr>
            <w:noProof/>
          </w:rPr>
          <w:t>9</w:t>
        </w:r>
      </w:ins>
      <w:ins w:id="2862" w:author="Dalton B" w:date="2018-07-23T11:34:00Z">
        <w:r w:rsidR="00DC31B2">
          <w:fldChar w:fldCharType="end"/>
        </w:r>
      </w:ins>
      <w:ins w:id="2863" w:author="Dalton B" w:date="2018-07-23T11:28:00Z">
        <w:r w:rsidR="00EA2399">
          <w:t xml:space="preserve">. </w:t>
        </w:r>
      </w:ins>
    </w:p>
    <w:p w14:paraId="049D1848" w14:textId="77777777" w:rsidR="002F508E" w:rsidRDefault="002F508E">
      <w:pPr>
        <w:rPr>
          <w:ins w:id="2864" w:author="Dalton B" w:date="2018-07-23T11:30:00Z"/>
        </w:rPr>
      </w:pPr>
    </w:p>
    <w:p w14:paraId="1716C13D" w14:textId="77777777" w:rsidR="00227530" w:rsidRDefault="002F508E">
      <w:pPr>
        <w:pStyle w:val="Caption"/>
        <w:rPr>
          <w:ins w:id="2865" w:author="Dalton B" w:date="2018-07-23T11:32:00Z"/>
        </w:rPr>
        <w:pPrChange w:id="2866" w:author="Dalton B" w:date="2018-07-23T11:32:00Z">
          <w:pPr>
            <w:jc w:val="center"/>
          </w:pPr>
        </w:pPrChange>
      </w:pPr>
      <w:ins w:id="2867" w:author="Dalton B" w:date="2018-07-23T11:29:00Z">
        <w:r>
          <w:rPr>
            <w:noProof/>
            <w:lang w:val="en-US" w:eastAsia="en-US"/>
          </w:rPr>
          <w:drawing>
            <wp:inline distT="0" distB="0" distL="0" distR="0" wp14:anchorId="5C078586" wp14:editId="22C6F8FE">
              <wp:extent cx="3581400" cy="2539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338" t="18091" r="8334" b="13533"/>
                      <a:stretch/>
                    </pic:blipFill>
                    <pic:spPr bwMode="auto">
                      <a:xfrm>
                        <a:off x="0" y="0"/>
                        <a:ext cx="3588880" cy="2544553"/>
                      </a:xfrm>
                      <a:prstGeom prst="rect">
                        <a:avLst/>
                      </a:prstGeom>
                      <a:noFill/>
                      <a:ln>
                        <a:noFill/>
                      </a:ln>
                      <a:extLst>
                        <a:ext uri="{53640926-AAD7-44D8-BBD7-CCE9431645EC}">
                          <a14:shadowObscured xmlns:a14="http://schemas.microsoft.com/office/drawing/2010/main"/>
                        </a:ext>
                      </a:extLst>
                    </pic:spPr>
                  </pic:pic>
                </a:graphicData>
              </a:graphic>
            </wp:inline>
          </w:drawing>
        </w:r>
      </w:ins>
    </w:p>
    <w:p w14:paraId="3EBA8F5D" w14:textId="603BE4CD" w:rsidR="00C46D6D" w:rsidRDefault="00227530">
      <w:pPr>
        <w:pStyle w:val="Caption"/>
        <w:rPr>
          <w:ins w:id="2868" w:author="Dalton B" w:date="2018-07-23T11:22:00Z"/>
        </w:rPr>
        <w:pPrChange w:id="2869" w:author="Dalton B" w:date="2018-07-23T11:33:00Z">
          <w:pPr>
            <w:jc w:val="center"/>
          </w:pPr>
        </w:pPrChange>
      </w:pPr>
      <w:bookmarkStart w:id="2870" w:name="_Ref520109005"/>
      <w:bookmarkStart w:id="2871" w:name="_Toc520564536"/>
      <w:bookmarkStart w:id="2872" w:name="_Toc520567472"/>
      <w:bookmarkStart w:id="2873" w:name="_Toc520568175"/>
      <w:bookmarkStart w:id="2874" w:name="_Toc520568813"/>
      <w:bookmarkStart w:id="2875" w:name="_Toc520570294"/>
      <w:bookmarkStart w:id="2876" w:name="_Toc520570533"/>
      <w:bookmarkStart w:id="2877" w:name="_Toc520571441"/>
      <w:bookmarkStart w:id="2878" w:name="_Toc520572221"/>
      <w:bookmarkStart w:id="2879" w:name="_Toc520572891"/>
      <w:bookmarkStart w:id="2880" w:name="_Toc520573055"/>
      <w:bookmarkStart w:id="2881" w:name="_Toc520574743"/>
      <w:bookmarkStart w:id="2882" w:name="_Toc520655891"/>
      <w:bookmarkStart w:id="2883" w:name="_Toc520659516"/>
      <w:bookmarkStart w:id="2884" w:name="_Toc520838813"/>
      <w:bookmarkStart w:id="2885" w:name="_Toc520881947"/>
      <w:bookmarkStart w:id="2886" w:name="_Toc520892447"/>
      <w:ins w:id="2887" w:author="Dalton B" w:date="2018-07-23T11:32:00Z">
        <w:r>
          <w:t xml:space="preserve">Figure </w:t>
        </w:r>
        <w:r>
          <w:fldChar w:fldCharType="begin"/>
        </w:r>
        <w:r>
          <w:instrText xml:space="preserve"> SEQ Figure \* ARABIC </w:instrText>
        </w:r>
      </w:ins>
      <w:r>
        <w:fldChar w:fldCharType="separate"/>
      </w:r>
      <w:ins w:id="2888" w:author="Dana de Jong" w:date="2018-08-01T13:26:00Z">
        <w:r w:rsidR="00E723E8">
          <w:rPr>
            <w:noProof/>
          </w:rPr>
          <w:t>8</w:t>
        </w:r>
      </w:ins>
      <w:ins w:id="2889" w:author="Dalton B" w:date="2018-07-23T11:32:00Z">
        <w:r>
          <w:fldChar w:fldCharType="end"/>
        </w:r>
      </w:ins>
      <w:bookmarkEnd w:id="2870"/>
      <w:ins w:id="2890" w:author="Dana de Jong" w:date="2018-07-28T19:42:00Z">
        <w:r w:rsidR="00CF40B4">
          <w:t xml:space="preserve">. </w:t>
        </w:r>
      </w:ins>
      <w:ins w:id="2891" w:author="Dalton B" w:date="2018-07-23T11:32:00Z">
        <w:del w:id="2892" w:author="Dana de Jong" w:date="2018-07-28T19:42:00Z">
          <w:r>
            <w:delText xml:space="preserve"> - </w:delText>
          </w:r>
        </w:del>
        <w:r>
          <w:t>SMT solder stencil</w:t>
        </w:r>
      </w:ins>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p>
    <w:p w14:paraId="6F7F6E37" w14:textId="77777777" w:rsidR="002F508E" w:rsidRDefault="002F508E">
      <w:pPr>
        <w:rPr>
          <w:ins w:id="2893" w:author="Dalton B" w:date="2018-07-23T11:30:00Z"/>
        </w:rPr>
        <w:pPrChange w:id="2894" w:author="Dana de Jong" w:date="2018-07-28T12:21:00Z">
          <w:pPr>
            <w:jc w:val="center"/>
          </w:pPr>
        </w:pPrChange>
      </w:pPr>
    </w:p>
    <w:p w14:paraId="6672CB78" w14:textId="77777777" w:rsidR="00227530" w:rsidRDefault="002A01DA">
      <w:pPr>
        <w:pStyle w:val="Caption"/>
        <w:rPr>
          <w:ins w:id="2895" w:author="Dalton B" w:date="2018-07-23T11:32:00Z"/>
        </w:rPr>
        <w:pPrChange w:id="2896" w:author="Dalton B" w:date="2018-07-23T11:32:00Z">
          <w:pPr>
            <w:jc w:val="center"/>
          </w:pPr>
        </w:pPrChange>
      </w:pPr>
      <w:ins w:id="2897" w:author="Dalton B" w:date="2018-07-23T11:30:00Z">
        <w:r>
          <w:rPr>
            <w:noProof/>
            <w:lang w:val="en-US" w:eastAsia="en-US"/>
          </w:rPr>
          <w:lastRenderedPageBreak/>
          <w:drawing>
            <wp:inline distT="0" distB="0" distL="0" distR="0" wp14:anchorId="00AF1D3B" wp14:editId="42EC2526">
              <wp:extent cx="3143250" cy="3270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111" t="26638" r="11004"/>
                      <a:stretch/>
                    </pic:blipFill>
                    <pic:spPr bwMode="auto">
                      <a:xfrm>
                        <a:off x="0" y="0"/>
                        <a:ext cx="3143250" cy="3270250"/>
                      </a:xfrm>
                      <a:prstGeom prst="rect">
                        <a:avLst/>
                      </a:prstGeom>
                      <a:noFill/>
                      <a:ln>
                        <a:noFill/>
                      </a:ln>
                      <a:extLst>
                        <a:ext uri="{53640926-AAD7-44D8-BBD7-CCE9431645EC}">
                          <a14:shadowObscured xmlns:a14="http://schemas.microsoft.com/office/drawing/2010/main"/>
                        </a:ext>
                      </a:extLst>
                    </pic:spPr>
                  </pic:pic>
                </a:graphicData>
              </a:graphic>
            </wp:inline>
          </w:drawing>
        </w:r>
      </w:ins>
    </w:p>
    <w:p w14:paraId="4585B766" w14:textId="10A09A42" w:rsidR="002F508E" w:rsidRDefault="00227530">
      <w:pPr>
        <w:pStyle w:val="Caption"/>
        <w:rPr>
          <w:ins w:id="2898" w:author="Dalton B" w:date="2018-07-23T11:22:00Z"/>
        </w:rPr>
        <w:pPrChange w:id="2899" w:author="Dalton B" w:date="2018-07-23T11:30:00Z">
          <w:pPr/>
        </w:pPrChange>
      </w:pPr>
      <w:bookmarkStart w:id="2900" w:name="_Ref520109017"/>
      <w:bookmarkStart w:id="2901" w:name="_Toc520564537"/>
      <w:bookmarkStart w:id="2902" w:name="_Toc520567473"/>
      <w:bookmarkStart w:id="2903" w:name="_Toc520568176"/>
      <w:bookmarkStart w:id="2904" w:name="_Toc520568814"/>
      <w:bookmarkStart w:id="2905" w:name="_Toc520570295"/>
      <w:bookmarkStart w:id="2906" w:name="_Toc520570534"/>
      <w:bookmarkStart w:id="2907" w:name="_Toc520571442"/>
      <w:bookmarkStart w:id="2908" w:name="_Toc520572222"/>
      <w:bookmarkStart w:id="2909" w:name="_Toc520572892"/>
      <w:bookmarkStart w:id="2910" w:name="_Toc520573056"/>
      <w:bookmarkStart w:id="2911" w:name="_Toc520574744"/>
      <w:bookmarkStart w:id="2912" w:name="_Toc520655892"/>
      <w:bookmarkStart w:id="2913" w:name="_Toc520659517"/>
      <w:bookmarkStart w:id="2914" w:name="_Toc520838814"/>
      <w:bookmarkStart w:id="2915" w:name="_Toc520881948"/>
      <w:bookmarkStart w:id="2916" w:name="_Toc520892448"/>
      <w:ins w:id="2917" w:author="Dalton B" w:date="2018-07-23T11:32:00Z">
        <w:r>
          <w:t xml:space="preserve">Figure </w:t>
        </w:r>
        <w:r>
          <w:fldChar w:fldCharType="begin"/>
        </w:r>
        <w:r>
          <w:instrText xml:space="preserve"> SEQ Figure \* ARABIC </w:instrText>
        </w:r>
      </w:ins>
      <w:r>
        <w:fldChar w:fldCharType="separate"/>
      </w:r>
      <w:ins w:id="2918" w:author="Dana de Jong" w:date="2018-08-01T13:26:00Z">
        <w:r w:rsidR="00E723E8">
          <w:rPr>
            <w:noProof/>
          </w:rPr>
          <w:t>9</w:t>
        </w:r>
      </w:ins>
      <w:ins w:id="2919" w:author="Dalton B" w:date="2018-07-23T11:32:00Z">
        <w:r>
          <w:fldChar w:fldCharType="end"/>
        </w:r>
      </w:ins>
      <w:bookmarkEnd w:id="2900"/>
      <w:ins w:id="2920" w:author="Dana de Jong" w:date="2018-07-28T19:42:00Z">
        <w:r w:rsidR="00CF40B4">
          <w:t xml:space="preserve">. </w:t>
        </w:r>
      </w:ins>
      <w:ins w:id="2921" w:author="Dalton B" w:date="2018-07-23T11:32:00Z">
        <w:del w:id="2922" w:author="Dana de Jong" w:date="2018-07-28T19:42:00Z">
          <w:r>
            <w:delText xml:space="preserve"> - </w:delText>
          </w:r>
        </w:del>
        <w:r>
          <w:t>Applying solder past</w:t>
        </w:r>
      </w:ins>
      <w:ins w:id="2923" w:author="Dalton B" w:date="2018-07-23T11:34:00Z">
        <w:r w:rsidR="008A2226">
          <w:t>e</w:t>
        </w:r>
      </w:ins>
      <w:ins w:id="2924" w:author="Dalton B" w:date="2018-07-23T11:32:00Z">
        <w:r>
          <w:t xml:space="preserve"> with knife</w:t>
        </w:r>
      </w:ins>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p>
    <w:p w14:paraId="183FCC9D" w14:textId="3B76E5E2" w:rsidR="00917E32" w:rsidRDefault="008A2226">
      <w:pPr>
        <w:rPr>
          <w:ins w:id="2925" w:author="Dalton B" w:date="2018-07-23T11:38:00Z"/>
        </w:rPr>
      </w:pPr>
      <w:ins w:id="2926" w:author="Dalton B" w:date="2018-07-23T11:35:00Z">
        <w:r>
          <w:t xml:space="preserve">After the solder paste was applied we </w:t>
        </w:r>
        <w:r w:rsidR="00544F40">
          <w:t>removed the solder stencil</w:t>
        </w:r>
      </w:ins>
      <w:ins w:id="2927" w:author="Dalton B" w:date="2018-07-23T11:37:00Z">
        <w:r w:rsidR="00282873">
          <w:t xml:space="preserve">. </w:t>
        </w:r>
        <w:del w:id="2928" w:author="Dana de Jong" w:date="2018-07-29T15:31:00Z">
          <w:r w:rsidR="00282873">
            <w:delText>Now</w:delText>
          </w:r>
        </w:del>
      </w:ins>
      <w:ins w:id="2929" w:author="Dana de Jong" w:date="2018-07-29T15:31:00Z">
        <w:r w:rsidR="00E029AE">
          <w:t>Then</w:t>
        </w:r>
      </w:ins>
      <w:ins w:id="2930" w:author="Dalton B" w:date="2018-07-23T11:37:00Z">
        <w:r w:rsidR="00D90563">
          <w:t xml:space="preserve"> we </w:t>
        </w:r>
        <w:del w:id="2931" w:author="Dana de Jong" w:date="2018-07-29T15:31:00Z">
          <w:r w:rsidR="00282873">
            <w:delText>can</w:delText>
          </w:r>
        </w:del>
      </w:ins>
      <w:ins w:id="2932" w:author="Dana de Jong" w:date="2018-07-29T15:31:00Z">
        <w:r w:rsidR="00E029AE">
          <w:t>could</w:t>
        </w:r>
      </w:ins>
      <w:ins w:id="2933" w:author="Dalton B" w:date="2018-07-23T11:37:00Z">
        <w:r w:rsidR="00282873">
          <w:t xml:space="preserve"> place all the </w:t>
        </w:r>
      </w:ins>
      <w:ins w:id="2934" w:author="Dalton B" w:date="2018-07-23T11:38:00Z">
        <w:r w:rsidR="00685E0F">
          <w:t>SMT</w:t>
        </w:r>
        <w:r w:rsidR="00282873">
          <w:t xml:space="preserve"> components </w:t>
        </w:r>
        <w:r w:rsidR="00685E0F">
          <w:t xml:space="preserve">on the board as shown in </w:t>
        </w:r>
      </w:ins>
      <w:ins w:id="2935" w:author="Dalton B" w:date="2018-07-23T11:42:00Z">
        <w:r w:rsidR="005355A3">
          <w:fldChar w:fldCharType="begin"/>
        </w:r>
        <w:r w:rsidR="005355A3">
          <w:instrText xml:space="preserve"> REF _Ref520109455 \h </w:instrText>
        </w:r>
      </w:ins>
      <w:r w:rsidR="003269F1">
        <w:instrText xml:space="preserve"> \* MERGEFORMAT </w:instrText>
      </w:r>
      <w:r w:rsidR="005355A3">
        <w:fldChar w:fldCharType="separate"/>
      </w:r>
      <w:ins w:id="2936" w:author="Dana de Jong" w:date="2018-08-01T13:26:00Z">
        <w:r w:rsidR="00E723E8">
          <w:t xml:space="preserve">Figure </w:t>
        </w:r>
        <w:r w:rsidR="00E723E8">
          <w:rPr>
            <w:noProof/>
          </w:rPr>
          <w:t>10</w:t>
        </w:r>
      </w:ins>
      <w:ins w:id="2937" w:author="Dalton B" w:date="2018-07-23T11:42:00Z">
        <w:r w:rsidR="005355A3">
          <w:fldChar w:fldCharType="end"/>
        </w:r>
        <w:r w:rsidR="005355A3">
          <w:t xml:space="preserve">. </w:t>
        </w:r>
      </w:ins>
    </w:p>
    <w:p w14:paraId="24C50249" w14:textId="77777777" w:rsidR="005059E1" w:rsidRDefault="003F52CD">
      <w:pPr>
        <w:pStyle w:val="Caption"/>
        <w:rPr>
          <w:ins w:id="2938" w:author="Dalton B" w:date="2018-07-23T11:41:00Z"/>
        </w:rPr>
        <w:pPrChange w:id="2939" w:author="Dalton B" w:date="2018-07-23T11:41:00Z">
          <w:pPr>
            <w:jc w:val="center"/>
          </w:pPr>
        </w:pPrChange>
      </w:pPr>
      <w:ins w:id="2940" w:author="Dalton B" w:date="2018-07-23T11:39:00Z">
        <w:r>
          <w:rPr>
            <w:noProof/>
            <w:lang w:val="en-US" w:eastAsia="en-US"/>
          </w:rPr>
          <w:drawing>
            <wp:inline distT="0" distB="0" distL="0" distR="0" wp14:anchorId="291DD301" wp14:editId="5FDD4838">
              <wp:extent cx="3333750"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27350" t="16667" r="16560" b="13532"/>
                      <a:stretch/>
                    </pic:blipFill>
                    <pic:spPr bwMode="auto">
                      <a:xfrm>
                        <a:off x="0" y="0"/>
                        <a:ext cx="3333750" cy="31115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05FA2235" w14:textId="557FC905" w:rsidR="00A94BEB" w:rsidRDefault="005059E1">
      <w:pPr>
        <w:pStyle w:val="Caption"/>
        <w:rPr>
          <w:ins w:id="2941" w:author="Dalton B" w:date="2018-07-23T11:22:00Z"/>
        </w:rPr>
        <w:pPrChange w:id="2942" w:author="Dalton B" w:date="2018-07-23T11:42:00Z">
          <w:pPr/>
        </w:pPrChange>
      </w:pPr>
      <w:bookmarkStart w:id="2943" w:name="_Ref520109455"/>
      <w:bookmarkStart w:id="2944" w:name="_Toc520564538"/>
      <w:bookmarkStart w:id="2945" w:name="_Toc520567474"/>
      <w:bookmarkStart w:id="2946" w:name="_Toc520568177"/>
      <w:bookmarkStart w:id="2947" w:name="_Toc520568815"/>
      <w:bookmarkStart w:id="2948" w:name="_Toc520570296"/>
      <w:bookmarkStart w:id="2949" w:name="_Toc520570535"/>
      <w:bookmarkStart w:id="2950" w:name="_Toc520571443"/>
      <w:bookmarkStart w:id="2951" w:name="_Toc520572223"/>
      <w:bookmarkStart w:id="2952" w:name="_Toc520572893"/>
      <w:bookmarkStart w:id="2953" w:name="_Toc520573057"/>
      <w:bookmarkStart w:id="2954" w:name="_Toc520574745"/>
      <w:bookmarkStart w:id="2955" w:name="_Toc520655893"/>
      <w:bookmarkStart w:id="2956" w:name="_Toc520659518"/>
      <w:bookmarkStart w:id="2957" w:name="_Toc520838815"/>
      <w:bookmarkStart w:id="2958" w:name="_Toc520881949"/>
      <w:bookmarkStart w:id="2959" w:name="_Toc520892449"/>
      <w:ins w:id="2960" w:author="Dalton B" w:date="2018-07-23T11:41:00Z">
        <w:r>
          <w:t xml:space="preserve">Figure </w:t>
        </w:r>
        <w:r>
          <w:fldChar w:fldCharType="begin"/>
        </w:r>
        <w:r>
          <w:instrText xml:space="preserve"> SEQ Figure \* ARABIC </w:instrText>
        </w:r>
      </w:ins>
      <w:r>
        <w:fldChar w:fldCharType="separate"/>
      </w:r>
      <w:ins w:id="2961" w:author="Dana de Jong" w:date="2018-08-01T13:26:00Z">
        <w:r w:rsidR="00E723E8">
          <w:rPr>
            <w:noProof/>
          </w:rPr>
          <w:t>10</w:t>
        </w:r>
      </w:ins>
      <w:ins w:id="2962" w:author="Dalton B" w:date="2018-07-23T11:41:00Z">
        <w:r>
          <w:fldChar w:fldCharType="end"/>
        </w:r>
      </w:ins>
      <w:bookmarkEnd w:id="2943"/>
      <w:ins w:id="2963" w:author="Dana de Jong" w:date="2018-07-28T19:42:00Z">
        <w:r w:rsidR="00CF40B4">
          <w:t xml:space="preserve">. </w:t>
        </w:r>
      </w:ins>
      <w:ins w:id="2964" w:author="Dalton B" w:date="2018-07-23T11:41:00Z">
        <w:del w:id="2965" w:author="Dana de Jong" w:date="2018-07-28T19:42:00Z">
          <w:r>
            <w:delText xml:space="preserve"> - </w:delText>
          </w:r>
        </w:del>
        <w:r>
          <w:t xml:space="preserve">PCB with solder paste and </w:t>
        </w:r>
        <w:r w:rsidR="005355A3">
          <w:t>components</w:t>
        </w:r>
        <w:r>
          <w:t xml:space="preserve"> placed on</w:t>
        </w:r>
      </w:ins>
      <w:bookmarkEnd w:id="2944"/>
      <w:bookmarkEnd w:id="2945"/>
      <w:bookmarkEnd w:id="2946"/>
      <w:bookmarkEnd w:id="2947"/>
      <w:bookmarkEnd w:id="2948"/>
      <w:bookmarkEnd w:id="2949"/>
      <w:bookmarkEnd w:id="2950"/>
      <w:bookmarkEnd w:id="2951"/>
      <w:bookmarkEnd w:id="2952"/>
      <w:bookmarkEnd w:id="2953"/>
      <w:bookmarkEnd w:id="2954"/>
      <w:bookmarkEnd w:id="2955"/>
      <w:bookmarkEnd w:id="2956"/>
      <w:bookmarkEnd w:id="2957"/>
      <w:bookmarkEnd w:id="2958"/>
      <w:bookmarkEnd w:id="2959"/>
    </w:p>
    <w:p w14:paraId="3E45492C" w14:textId="77777777" w:rsidR="00A94BEB" w:rsidRDefault="00A94BEB">
      <w:pPr>
        <w:rPr>
          <w:ins w:id="2966" w:author="Dalton B" w:date="2018-07-23T11:22:00Z"/>
        </w:rPr>
      </w:pPr>
    </w:p>
    <w:p w14:paraId="5664CD4A" w14:textId="587FA92B" w:rsidR="00A94BEB" w:rsidRDefault="00BB7D69">
      <w:pPr>
        <w:rPr>
          <w:ins w:id="2967" w:author="Dana de Jong" w:date="2018-07-27T23:18:00Z"/>
        </w:rPr>
      </w:pPr>
      <w:ins w:id="2968" w:author="Dalton B" w:date="2018-07-23T11:43:00Z">
        <w:r>
          <w:t>T</w:t>
        </w:r>
        <w:del w:id="2969" w:author="Dana de Jong" w:date="2018-07-29T15:32:00Z">
          <w:r>
            <w:delText>hen t</w:delText>
          </w:r>
        </w:del>
        <w:r>
          <w:t xml:space="preserve">he PCB was </w:t>
        </w:r>
      </w:ins>
      <w:ins w:id="2970" w:author="Dana de Jong" w:date="2018-07-29T15:31:00Z">
        <w:r w:rsidR="00E029AE">
          <w:t xml:space="preserve">then </w:t>
        </w:r>
      </w:ins>
      <w:ins w:id="2971" w:author="Dalton B" w:date="2018-07-23T11:43:00Z">
        <w:r>
          <w:t xml:space="preserve">placed in a hot air reflow oven </w:t>
        </w:r>
        <w:r w:rsidR="006F635C">
          <w:t xml:space="preserve">as shown in </w:t>
        </w:r>
      </w:ins>
      <w:ins w:id="2972" w:author="Dalton B" w:date="2018-07-23T11:55:00Z">
        <w:r w:rsidR="000D2167">
          <w:fldChar w:fldCharType="begin"/>
        </w:r>
        <w:r w:rsidR="000D2167">
          <w:instrText xml:space="preserve"> REF _Ref520110284 \h </w:instrText>
        </w:r>
      </w:ins>
      <w:r w:rsidR="003269F1">
        <w:instrText xml:space="preserve"> \* MERGEFORMAT </w:instrText>
      </w:r>
      <w:r w:rsidR="000D2167">
        <w:fldChar w:fldCharType="separate"/>
      </w:r>
      <w:ins w:id="2973" w:author="Dana de Jong" w:date="2018-08-01T13:26:00Z">
        <w:r w:rsidR="00E723E8">
          <w:t xml:space="preserve">Figure </w:t>
        </w:r>
        <w:r w:rsidR="00E723E8">
          <w:rPr>
            <w:noProof/>
          </w:rPr>
          <w:t>11</w:t>
        </w:r>
      </w:ins>
      <w:ins w:id="2974" w:author="Dalton B" w:date="2018-07-23T11:55:00Z">
        <w:r w:rsidR="000D2167">
          <w:fldChar w:fldCharType="end"/>
        </w:r>
      </w:ins>
      <w:ins w:id="2975" w:author="Dalton B" w:date="2018-07-23T11:44:00Z">
        <w:r w:rsidR="006F635C">
          <w:t xml:space="preserve">. We used the </w:t>
        </w:r>
      </w:ins>
      <w:ins w:id="2976" w:author="Dalton B" w:date="2018-07-23T11:45:00Z">
        <w:r w:rsidR="00863E01">
          <w:t>recommended</w:t>
        </w:r>
      </w:ins>
      <w:ins w:id="2977" w:author="Dalton B" w:date="2018-07-23T11:44:00Z">
        <w:r w:rsidR="006F635C">
          <w:t xml:space="preserve"> temperature curves for </w:t>
        </w:r>
      </w:ins>
      <w:ins w:id="2978" w:author="Dalton B" w:date="2018-07-23T11:45:00Z">
        <w:r w:rsidR="00863E01">
          <w:t>our</w:t>
        </w:r>
      </w:ins>
      <w:ins w:id="2979" w:author="Dalton B" w:date="2018-07-23T11:43:00Z">
        <w:r>
          <w:t xml:space="preserve"> </w:t>
        </w:r>
      </w:ins>
      <w:ins w:id="2980" w:author="Dalton B" w:date="2018-07-23T11:45:00Z">
        <w:r w:rsidR="002F72C2">
          <w:t>solder past</w:t>
        </w:r>
      </w:ins>
      <w:ins w:id="2981" w:author="Dana de Jong" w:date="2018-07-29T15:32:00Z">
        <w:r w:rsidR="00E029AE">
          <w:t>e</w:t>
        </w:r>
      </w:ins>
      <w:ins w:id="2982" w:author="Dalton B" w:date="2018-07-23T11:45:00Z">
        <w:r w:rsidR="002F72C2">
          <w:t>. Using the preprogrammed set point</w:t>
        </w:r>
      </w:ins>
      <w:ins w:id="2983" w:author="Dalton B" w:date="2018-07-23T11:46:00Z">
        <w:r w:rsidR="008751A7">
          <w:t>s</w:t>
        </w:r>
      </w:ins>
      <w:ins w:id="2984" w:author="Dana de Jong" w:date="2018-07-29T15:32:00Z">
        <w:r w:rsidR="00E029AE">
          <w:t>,</w:t>
        </w:r>
      </w:ins>
      <w:ins w:id="2985" w:author="Dalton B" w:date="2018-07-23T11:45:00Z">
        <w:r w:rsidR="002F72C2">
          <w:t xml:space="preserve"> the control system </w:t>
        </w:r>
      </w:ins>
      <w:ins w:id="2986" w:author="Dalton B" w:date="2018-07-23T11:46:00Z">
        <w:r w:rsidR="002F72C2">
          <w:t xml:space="preserve">of the oven </w:t>
        </w:r>
        <w:del w:id="2987" w:author="Dana de Jong" w:date="2018-07-29T15:32:00Z">
          <w:r w:rsidR="002F72C2">
            <w:delText xml:space="preserve">will </w:delText>
          </w:r>
        </w:del>
        <w:r w:rsidR="008751A7">
          <w:t xml:space="preserve">automatically </w:t>
        </w:r>
        <w:del w:id="2988" w:author="Dana de Jong" w:date="2018-07-29T15:32:00Z">
          <w:r w:rsidR="008751A7">
            <w:delText>warm</w:delText>
          </w:r>
        </w:del>
      </w:ins>
      <w:ins w:id="2989" w:author="Dana de Jong" w:date="2018-07-29T15:32:00Z">
        <w:r w:rsidR="00E029AE">
          <w:t>heated</w:t>
        </w:r>
      </w:ins>
      <w:ins w:id="2990" w:author="Dalton B" w:date="2018-07-23T11:46:00Z">
        <w:r w:rsidR="008751A7">
          <w:t xml:space="preserve"> </w:t>
        </w:r>
        <w:del w:id="2991" w:author="Dana de Jong" w:date="2018-07-29T15:32:00Z">
          <w:r w:rsidR="008751A7">
            <w:delText xml:space="preserve">up </w:delText>
          </w:r>
        </w:del>
        <w:r w:rsidR="008751A7">
          <w:t xml:space="preserve">the board to about </w:t>
        </w:r>
        <w:r w:rsidR="009E70AA">
          <w:t>22</w:t>
        </w:r>
      </w:ins>
      <w:ins w:id="2992" w:author="Dalton B" w:date="2018-07-23T11:47:00Z">
        <w:r w:rsidR="009E70AA">
          <w:t xml:space="preserve">0 </w:t>
        </w:r>
        <m:oMath>
          <m:r>
            <w:rPr>
              <w:rFonts w:ascii="Cambria Math" w:hAnsi="Cambria Math"/>
            </w:rPr>
            <m:t>°</m:t>
          </m:r>
        </m:oMath>
      </w:ins>
      <w:ins w:id="2993" w:author="Dalton B" w:date="2018-07-23T11:48:00Z">
        <w:r w:rsidR="005A2258">
          <w:t>C</w:t>
        </w:r>
      </w:ins>
      <w:ins w:id="2994" w:author="Dana de Jong" w:date="2018-07-29T15:32:00Z">
        <w:r w:rsidR="00E029AE">
          <w:t xml:space="preserve">; </w:t>
        </w:r>
      </w:ins>
      <w:ins w:id="2995" w:author="Dalton B" w:date="2018-07-23T11:47:00Z">
        <w:del w:id="2996" w:author="Dana de Jong" w:date="2018-07-29T15:32:00Z">
          <w:r w:rsidR="009E70AA">
            <w:delText xml:space="preserve"> and </w:delText>
          </w:r>
        </w:del>
        <w:r w:rsidR="009E70AA">
          <w:t xml:space="preserve">after the solder </w:t>
        </w:r>
        <w:del w:id="2997" w:author="Dana de Jong" w:date="2018-07-29T15:32:00Z">
          <w:r w:rsidR="009E70AA">
            <w:delText xml:space="preserve">has </w:delText>
          </w:r>
        </w:del>
        <w:r w:rsidR="009E70AA">
          <w:t>melted</w:t>
        </w:r>
      </w:ins>
      <w:ins w:id="2998" w:author="Dana de Jong" w:date="2018-07-29T15:32:00Z">
        <w:r w:rsidR="00E029AE">
          <w:t xml:space="preserve">, </w:t>
        </w:r>
      </w:ins>
      <w:ins w:id="2999" w:author="Dalton B" w:date="2018-07-23T11:47:00Z">
        <w:del w:id="3000" w:author="Dana de Jong" w:date="2018-07-29T15:32:00Z">
          <w:r w:rsidR="009E70AA">
            <w:delText xml:space="preserve"> </w:delText>
          </w:r>
          <w:r w:rsidR="005A2258">
            <w:delText>it will open the oven door</w:delText>
          </w:r>
        </w:del>
      </w:ins>
      <w:ins w:id="3001" w:author="Dana de Jong" w:date="2018-07-29T15:32:00Z">
        <w:r w:rsidR="00E029AE">
          <w:t>the oven door was opened</w:t>
        </w:r>
      </w:ins>
      <w:ins w:id="3002" w:author="Dalton B" w:date="2018-07-23T11:47:00Z">
        <w:r w:rsidR="005A2258">
          <w:t xml:space="preserve"> to cool the board. </w:t>
        </w:r>
      </w:ins>
    </w:p>
    <w:p w14:paraId="3A829F7B" w14:textId="77777777" w:rsidR="002E2791" w:rsidRDefault="002E2791"/>
    <w:p w14:paraId="23EEC535" w14:textId="77777777" w:rsidR="007D497A" w:rsidRDefault="00E1431C">
      <w:pPr>
        <w:pStyle w:val="Caption"/>
        <w:rPr>
          <w:ins w:id="3003" w:author="Dalton B" w:date="2018-07-23T11:53:00Z"/>
        </w:rPr>
        <w:pPrChange w:id="3004" w:author="Dalton B" w:date="2018-07-23T11:53:00Z">
          <w:pPr>
            <w:jc w:val="center"/>
          </w:pPr>
        </w:pPrChange>
      </w:pPr>
      <w:ins w:id="3005" w:author="Dalton B" w:date="2018-07-23T11:50:00Z">
        <w:r>
          <w:rPr>
            <w:noProof/>
            <w:lang w:val="en-US" w:eastAsia="en-US"/>
          </w:rPr>
          <w:drawing>
            <wp:inline distT="0" distB="0" distL="0" distR="0" wp14:anchorId="45BD656B" wp14:editId="2FBD7FE0">
              <wp:extent cx="3543300" cy="3530600"/>
              <wp:effectExtent l="635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25000"/>
                                </a14:imgEffect>
                                <a14:imgEffect>
                                  <a14:brightnessContrast bright="40000" contrast="-20000"/>
                                </a14:imgEffect>
                              </a14:imgLayer>
                            </a14:imgProps>
                          </a:ext>
                          <a:ext uri="{28A0092B-C50C-407E-A947-70E740481C1C}">
                            <a14:useLocalDpi xmlns:a14="http://schemas.microsoft.com/office/drawing/2010/main" val="0"/>
                          </a:ext>
                        </a:extLst>
                      </a:blip>
                      <a:srcRect l="19658" t="9117" r="20726" b="11681"/>
                      <a:stretch/>
                    </pic:blipFill>
                    <pic:spPr bwMode="auto">
                      <a:xfrm rot="5400000">
                        <a:off x="0" y="0"/>
                        <a:ext cx="3543300" cy="35306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1A104E15" w14:textId="2E3F0BEF" w:rsidR="007D497A" w:rsidRDefault="007D497A">
      <w:pPr>
        <w:pStyle w:val="Caption"/>
        <w:rPr>
          <w:ins w:id="3006" w:author="Dalton B" w:date="2018-07-23T11:53:00Z"/>
        </w:rPr>
      </w:pPr>
      <w:bookmarkStart w:id="3007" w:name="_Ref520110284"/>
      <w:bookmarkStart w:id="3008" w:name="_Toc520564539"/>
      <w:bookmarkStart w:id="3009" w:name="_Toc520567475"/>
      <w:bookmarkStart w:id="3010" w:name="_Toc520568178"/>
      <w:bookmarkStart w:id="3011" w:name="_Toc520568816"/>
      <w:bookmarkStart w:id="3012" w:name="_Toc520570297"/>
      <w:bookmarkStart w:id="3013" w:name="_Toc520570536"/>
      <w:bookmarkStart w:id="3014" w:name="_Toc520571444"/>
      <w:bookmarkStart w:id="3015" w:name="_Toc520572224"/>
      <w:bookmarkStart w:id="3016" w:name="_Toc520572894"/>
      <w:bookmarkStart w:id="3017" w:name="_Toc520573058"/>
      <w:bookmarkStart w:id="3018" w:name="_Toc520574746"/>
      <w:bookmarkStart w:id="3019" w:name="_Toc520655894"/>
      <w:bookmarkStart w:id="3020" w:name="_Toc520659519"/>
      <w:bookmarkStart w:id="3021" w:name="_Toc520838816"/>
      <w:bookmarkStart w:id="3022" w:name="_Toc520881950"/>
      <w:bookmarkStart w:id="3023" w:name="_Toc520892450"/>
      <w:ins w:id="3024" w:author="Dalton B" w:date="2018-07-23T11:53:00Z">
        <w:r>
          <w:t xml:space="preserve">Figure </w:t>
        </w:r>
        <w:r>
          <w:fldChar w:fldCharType="begin"/>
        </w:r>
        <w:r>
          <w:instrText xml:space="preserve"> SEQ Figure \* ARABIC </w:instrText>
        </w:r>
      </w:ins>
      <w:r>
        <w:fldChar w:fldCharType="separate"/>
      </w:r>
      <w:ins w:id="3025" w:author="Dana de Jong" w:date="2018-08-01T13:26:00Z">
        <w:r w:rsidR="00E723E8">
          <w:rPr>
            <w:noProof/>
          </w:rPr>
          <w:t>11</w:t>
        </w:r>
      </w:ins>
      <w:ins w:id="3026" w:author="Dalton B" w:date="2018-07-23T11:53:00Z">
        <w:r>
          <w:fldChar w:fldCharType="end"/>
        </w:r>
      </w:ins>
      <w:bookmarkEnd w:id="3007"/>
      <w:ins w:id="3027" w:author="Dana de Jong" w:date="2018-07-28T19:42:00Z">
        <w:r w:rsidR="00CF40B4">
          <w:t xml:space="preserve">. </w:t>
        </w:r>
      </w:ins>
      <w:ins w:id="3028" w:author="Dalton B" w:date="2018-07-23T11:53:00Z">
        <w:del w:id="3029" w:author="Dana de Jong" w:date="2018-07-28T19:42:00Z">
          <w:r>
            <w:delText xml:space="preserve"> - </w:delText>
          </w:r>
        </w:del>
        <w:r>
          <w:t>PCB placed in the reflow oven</w:t>
        </w:r>
      </w:ins>
      <w:ins w:id="3030" w:author="Dalton B" w:date="2018-07-23T11:54:00Z">
        <w:r w:rsidR="00D95E84">
          <w:t xml:space="preserve"> </w:t>
        </w:r>
      </w:ins>
      <w:ins w:id="3031" w:author="Dalton B" w:date="2018-07-23T11:55:00Z">
        <w:r w:rsidR="00D95E84">
          <w:t>before temperature cycle</w:t>
        </w:r>
      </w:ins>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p>
    <w:p w14:paraId="2DBCB36B" w14:textId="77777777" w:rsidR="006B5519" w:rsidRDefault="006B5519">
      <w:pPr>
        <w:rPr>
          <w:ins w:id="3032" w:author="Dalton B" w:date="2018-07-23T11:53:00Z"/>
        </w:rPr>
      </w:pPr>
    </w:p>
    <w:p w14:paraId="4DEA77DA" w14:textId="21EB9302" w:rsidR="004E1BC9" w:rsidRDefault="006B5519">
      <w:pPr>
        <w:rPr>
          <w:del w:id="3033" w:author="Dalton B" w:date="2018-07-23T11:42:00Z"/>
        </w:rPr>
      </w:pPr>
      <w:ins w:id="3034" w:author="Dalton B" w:date="2018-07-23T11:53:00Z">
        <w:r>
          <w:t xml:space="preserve">After the temperature cycle </w:t>
        </w:r>
        <w:del w:id="3035" w:author="Dana de Jong" w:date="2018-07-29T15:33:00Z">
          <w:r>
            <w:delText>is</w:delText>
          </w:r>
        </w:del>
      </w:ins>
      <w:ins w:id="3036" w:author="Dana de Jong" w:date="2018-07-29T15:33:00Z">
        <w:r w:rsidR="001E6F44">
          <w:t>was</w:t>
        </w:r>
      </w:ins>
      <w:ins w:id="3037" w:author="Dalton B" w:date="2018-07-23T11:53:00Z">
        <w:r>
          <w:t xml:space="preserve"> c</w:t>
        </w:r>
      </w:ins>
      <w:ins w:id="3038" w:author="Dalton B" w:date="2018-07-23T11:54:00Z">
        <w:r>
          <w:t>omplete</w:t>
        </w:r>
      </w:ins>
      <w:ins w:id="3039" w:author="Dalton B" w:date="2018-07-23T11:57:00Z">
        <w:r w:rsidR="00E97D59">
          <w:t>d</w:t>
        </w:r>
      </w:ins>
      <w:ins w:id="3040" w:author="Dana de Jong" w:date="2018-07-29T15:33:00Z">
        <w:r w:rsidR="001E6F44">
          <w:t>,</w:t>
        </w:r>
      </w:ins>
      <w:ins w:id="3041" w:author="Dalton B" w:date="2018-07-23T11:57:00Z">
        <w:r w:rsidR="00E97D59">
          <w:t xml:space="preserve"> </w:t>
        </w:r>
        <w:del w:id="3042" w:author="Dana de Jong" w:date="2018-07-29T15:33:00Z">
          <w:r w:rsidR="00E97D59">
            <w:delText xml:space="preserve">we then solder </w:delText>
          </w:r>
        </w:del>
        <w:r w:rsidR="00E97D59">
          <w:t xml:space="preserve">all the </w:t>
        </w:r>
      </w:ins>
      <w:ins w:id="3043" w:author="Dalton B" w:date="2018-07-23T11:58:00Z">
        <w:r w:rsidR="00E97D59">
          <w:t>through</w:t>
        </w:r>
      </w:ins>
      <w:ins w:id="3044" w:author="Dana de Jong" w:date="2018-07-29T15:33:00Z">
        <w:r w:rsidR="001E6F44">
          <w:t>-</w:t>
        </w:r>
      </w:ins>
      <w:ins w:id="3045" w:author="Dalton B" w:date="2018-07-23T11:57:00Z">
        <w:del w:id="3046" w:author="Dana de Jong" w:date="2018-07-29T15:33:00Z">
          <w:r w:rsidR="00E97D59">
            <w:delText xml:space="preserve"> </w:delText>
          </w:r>
        </w:del>
        <w:r w:rsidR="00E97D59">
          <w:t>hole</w:t>
        </w:r>
      </w:ins>
      <w:ins w:id="3047" w:author="Dalton B" w:date="2018-07-23T11:58:00Z">
        <w:r w:rsidR="00E97D59">
          <w:t xml:space="preserve"> components</w:t>
        </w:r>
      </w:ins>
      <w:ins w:id="3048" w:author="Dana de Jong" w:date="2018-07-29T15:33:00Z">
        <w:r w:rsidR="001E6F44">
          <w:t xml:space="preserve"> were soldered</w:t>
        </w:r>
      </w:ins>
      <w:ins w:id="3049" w:author="Dalton B" w:date="2018-07-23T11:58:00Z">
        <w:r w:rsidR="009755F4">
          <w:t xml:space="preserve">. </w:t>
        </w:r>
        <w:del w:id="3050" w:author="Dana de Jong" w:date="2018-07-29T15:33:00Z">
          <w:r w:rsidR="009755F4" w:rsidDel="001E6F44">
            <w:delText>Now</w:delText>
          </w:r>
        </w:del>
      </w:ins>
      <w:ins w:id="3051" w:author="Dana de Jong" w:date="2018-07-29T15:33:00Z">
        <w:r w:rsidR="001E6F44">
          <w:t>Finally,</w:t>
        </w:r>
      </w:ins>
      <w:ins w:id="3052" w:author="Dalton B" w:date="2018-07-23T11:58:00Z">
        <w:r w:rsidR="009755F4">
          <w:t xml:space="preserve"> </w:t>
        </w:r>
        <w:del w:id="3053" w:author="Dana de Jong" w:date="2018-07-29T15:33:00Z">
          <w:r w:rsidR="009755F4">
            <w:delText>we have our</w:delText>
          </w:r>
        </w:del>
      </w:ins>
      <w:ins w:id="3054" w:author="Dana de Jong" w:date="2018-07-29T15:33:00Z">
        <w:r w:rsidR="001E6F44">
          <w:t>the</w:t>
        </w:r>
      </w:ins>
      <w:ins w:id="3055" w:author="Dalton B" w:date="2018-07-23T11:58:00Z">
        <w:r w:rsidR="009755F4">
          <w:t xml:space="preserve"> fully assembled board</w:t>
        </w:r>
      </w:ins>
      <w:ins w:id="3056" w:author="Dana de Jong" w:date="2018-07-29T15:33:00Z">
        <w:r w:rsidR="009755F4">
          <w:t xml:space="preserve"> </w:t>
        </w:r>
        <w:r w:rsidR="001E6F44">
          <w:t>was finalized, as</w:t>
        </w:r>
      </w:ins>
      <w:ins w:id="3057" w:author="Dalton B" w:date="2018-07-23T11:58:00Z">
        <w:r w:rsidR="009755F4">
          <w:t xml:space="preserve"> shown in </w:t>
        </w:r>
      </w:ins>
      <w:ins w:id="3058" w:author="Dalton B" w:date="2018-07-23T12:02:00Z">
        <w:r w:rsidR="00F44B5A">
          <w:fldChar w:fldCharType="begin"/>
        </w:r>
        <w:r w:rsidR="00F44B5A">
          <w:instrText xml:space="preserve"> REF _Ref520110707 \h </w:instrText>
        </w:r>
      </w:ins>
      <w:r w:rsidR="003269F1">
        <w:instrText xml:space="preserve"> \* MERGEFORMAT </w:instrText>
      </w:r>
      <w:r w:rsidR="00F44B5A">
        <w:fldChar w:fldCharType="separate"/>
      </w:r>
      <w:ins w:id="3059" w:author="Dana de Jong" w:date="2018-08-01T13:26:00Z">
        <w:r w:rsidR="00E723E8">
          <w:t xml:space="preserve">Figure </w:t>
        </w:r>
        <w:r w:rsidR="00E723E8">
          <w:rPr>
            <w:noProof/>
          </w:rPr>
          <w:t>12</w:t>
        </w:r>
      </w:ins>
      <w:ins w:id="3060" w:author="Dalton B" w:date="2018-07-23T12:02:00Z">
        <w:r w:rsidR="00F44B5A">
          <w:fldChar w:fldCharType="end"/>
        </w:r>
      </w:ins>
      <w:ins w:id="3061" w:author="Dalton B" w:date="2018-07-23T11:58:00Z">
        <w:r w:rsidR="009755F4">
          <w:t>.</w:t>
        </w:r>
      </w:ins>
      <w:ins w:id="3062" w:author="Dana de Jong" w:date="2018-07-29T15:34:00Z">
        <w:r w:rsidR="009755F4">
          <w:t xml:space="preserve"> </w:t>
        </w:r>
      </w:ins>
      <w:ins w:id="3063" w:author="Dalton B" w:date="2018-07-23T11:58:00Z">
        <w:del w:id="3064" w:author="Dana de Jong" w:date="2018-07-29T15:34:00Z">
          <w:r w:rsidR="009755F4" w:rsidDel="001E6F44">
            <w:delText xml:space="preserve"> </w:delText>
          </w:r>
        </w:del>
      </w:ins>
      <w:ins w:id="3065" w:author="Dana de Jong" w:date="2018-07-29T15:34:00Z">
        <w:r w:rsidR="001E6F44">
          <w:t xml:space="preserve">Notably, </w:t>
        </w:r>
      </w:ins>
      <w:ins w:id="3066" w:author="Dalton B" w:date="2018-07-23T11:59:00Z">
        <w:del w:id="3067" w:author="Dana de Jong" w:date="2018-07-29T15:34:00Z">
          <w:r w:rsidR="003A4DF2">
            <w:delText xml:space="preserve">Note, </w:delText>
          </w:r>
        </w:del>
        <w:r w:rsidR="003A4DF2">
          <w:t>we did not populate all the through</w:t>
        </w:r>
      </w:ins>
      <w:ins w:id="3068" w:author="Dana de Jong" w:date="2018-07-29T15:34:00Z">
        <w:r w:rsidR="001E6F44">
          <w:t>-</w:t>
        </w:r>
      </w:ins>
      <w:ins w:id="3069" w:author="Dalton B" w:date="2018-07-23T11:59:00Z">
        <w:del w:id="3070" w:author="Dana de Jong" w:date="2018-07-29T15:34:00Z">
          <w:r w:rsidR="003A4DF2">
            <w:delText xml:space="preserve"> </w:delText>
          </w:r>
        </w:del>
        <w:r w:rsidR="003A4DF2">
          <w:t>hole resistors</w:t>
        </w:r>
      </w:ins>
      <w:ins w:id="3071" w:author="Dana de Jong" w:date="2018-07-29T15:34:00Z">
        <w:r w:rsidR="001E6F44">
          <w:t>,</w:t>
        </w:r>
      </w:ins>
      <w:ins w:id="3072" w:author="Dalton B" w:date="2018-07-23T11:59:00Z">
        <w:r w:rsidR="003A4DF2">
          <w:t xml:space="preserve"> as </w:t>
        </w:r>
        <w:r w:rsidR="008A4AC6">
          <w:t xml:space="preserve">they are only required for the optional 555 timer </w:t>
        </w:r>
      </w:ins>
      <w:ins w:id="3073" w:author="Dalton B" w:date="2018-07-23T12:00:00Z">
        <w:r w:rsidR="008A4AC6">
          <w:t xml:space="preserve">portion of the circuit. </w:t>
        </w:r>
        <w:r w:rsidR="00BA7F9B">
          <w:t>Since we will be generating the control signal with a micro</w:t>
        </w:r>
      </w:ins>
      <w:ins w:id="3074" w:author="Dalton B" w:date="2018-07-23T12:01:00Z">
        <w:r w:rsidR="00BA7F9B">
          <w:t>controller</w:t>
        </w:r>
      </w:ins>
      <w:ins w:id="3075" w:author="Dana de Jong" w:date="2018-07-29T15:35:00Z">
        <w:r w:rsidR="001E6F44">
          <w:t xml:space="preserve">, </w:t>
        </w:r>
      </w:ins>
      <w:ins w:id="3076" w:author="Dalton B" w:date="2018-07-23T12:00:00Z">
        <w:del w:id="3077" w:author="Dana de Jong" w:date="2018-07-29T15:35:00Z">
          <w:r w:rsidR="00BA7F9B">
            <w:delText xml:space="preserve"> </w:delText>
          </w:r>
        </w:del>
      </w:ins>
      <w:ins w:id="3078" w:author="Dalton B" w:date="2018-07-23T12:01:00Z">
        <w:del w:id="3079" w:author="Dana de Jong" w:date="2018-07-29T15:35:00Z">
          <w:r w:rsidR="00BA7F9B">
            <w:delText xml:space="preserve">we do not need </w:delText>
          </w:r>
        </w:del>
        <w:r w:rsidR="00BA7F9B">
          <w:t xml:space="preserve">this </w:t>
        </w:r>
        <w:r w:rsidR="00EC7B23">
          <w:t xml:space="preserve">part of the circuit to generate a fixed </w:t>
        </w:r>
        <w:r w:rsidR="00A71DE6">
          <w:t xml:space="preserve">PWM </w:t>
        </w:r>
      </w:ins>
      <w:ins w:id="3080" w:author="Dalton B" w:date="2018-07-23T12:02:00Z">
        <w:r w:rsidR="00A71DE6">
          <w:t>signal</w:t>
        </w:r>
      </w:ins>
      <w:ins w:id="3081" w:author="Dana de Jong" w:date="2018-07-29T15:35:00Z">
        <w:r w:rsidR="001E6F44">
          <w:t xml:space="preserve"> is not required.</w:t>
        </w:r>
      </w:ins>
      <w:ins w:id="3082" w:author="Dalton B" w:date="2018-07-23T12:02:00Z">
        <w:del w:id="3083" w:author="Dana de Jong" w:date="2018-07-29T15:35:00Z">
          <w:r w:rsidR="00A71DE6" w:rsidDel="001E6F44">
            <w:delText>.</w:delText>
          </w:r>
          <w:r w:rsidR="00A71DE6">
            <w:delText xml:space="preserve"> </w:delText>
          </w:r>
        </w:del>
      </w:ins>
      <w:del w:id="3084" w:author="Dalton B" w:date="2018-07-23T11:42:00Z">
        <w:r w:rsidR="005F1123">
          <w:delText>reduce manufacturing time and</w:delText>
        </w:r>
      </w:del>
    </w:p>
    <w:p w14:paraId="1F2510FE" w14:textId="77777777" w:rsidR="00BB0159" w:rsidRDefault="00BB0159">
      <w:pPr>
        <w:rPr>
          <w:ins w:id="3085" w:author="Dalton B" w:date="2018-07-23T12:10:00Z"/>
        </w:rPr>
        <w:pPrChange w:id="3086" w:author="Dalton B" w:date="2018-07-23T12:02:00Z">
          <w:pPr>
            <w:jc w:val="center"/>
          </w:pPr>
        </w:pPrChange>
      </w:pPr>
    </w:p>
    <w:p w14:paraId="796ADCA1" w14:textId="77777777" w:rsidR="007D497A" w:rsidRDefault="007D497A">
      <w:pPr>
        <w:rPr>
          <w:ins w:id="3087" w:author="Dalton B" w:date="2018-07-23T11:51:00Z"/>
        </w:rPr>
      </w:pPr>
    </w:p>
    <w:p w14:paraId="3A83A83C" w14:textId="77777777" w:rsidR="00A71DE6" w:rsidRDefault="000D2167">
      <w:pPr>
        <w:pStyle w:val="Caption"/>
        <w:rPr>
          <w:ins w:id="3088" w:author="Dalton B" w:date="2018-07-23T12:02:00Z"/>
        </w:rPr>
        <w:pPrChange w:id="3089" w:author="Dalton B" w:date="2018-07-23T12:02:00Z">
          <w:pPr>
            <w:jc w:val="center"/>
          </w:pPr>
        </w:pPrChange>
      </w:pPr>
      <w:ins w:id="3090" w:author="Dalton B" w:date="2018-07-23T11:56:00Z">
        <w:r>
          <w:rPr>
            <w:noProof/>
            <w:highlight w:val="yellow"/>
            <w:lang w:val="en-US" w:eastAsia="en-US"/>
          </w:rPr>
          <w:lastRenderedPageBreak/>
          <w:drawing>
            <wp:inline distT="0" distB="0" distL="0" distR="0" wp14:anchorId="471975F8" wp14:editId="4D585F82">
              <wp:extent cx="3129432" cy="3245842"/>
              <wp:effectExtent l="0" t="953"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l="18697" r="20273" b="15599"/>
                      <a:stretch/>
                    </pic:blipFill>
                    <pic:spPr bwMode="auto">
                      <a:xfrm rot="5400000">
                        <a:off x="0" y="0"/>
                        <a:ext cx="3130950" cy="3247416"/>
                      </a:xfrm>
                      <a:prstGeom prst="rect">
                        <a:avLst/>
                      </a:prstGeom>
                      <a:noFill/>
                      <a:ln>
                        <a:noFill/>
                      </a:ln>
                      <a:extLst>
                        <a:ext uri="{53640926-AAD7-44D8-BBD7-CCE9431645EC}">
                          <a14:shadowObscured xmlns:a14="http://schemas.microsoft.com/office/drawing/2010/main"/>
                        </a:ext>
                      </a:extLst>
                    </pic:spPr>
                  </pic:pic>
                </a:graphicData>
              </a:graphic>
            </wp:inline>
          </w:drawing>
        </w:r>
      </w:ins>
    </w:p>
    <w:p w14:paraId="3704CD39" w14:textId="006ABFC2" w:rsidR="004E1BC9" w:rsidRPr="002E2791" w:rsidRDefault="00A71DE6">
      <w:pPr>
        <w:pStyle w:val="Caption"/>
        <w:rPr>
          <w:del w:id="3091" w:author="Dalton B" w:date="2018-07-31T21:44:00Z"/>
          <w:highlight w:val="yellow"/>
        </w:rPr>
        <w:pPrChange w:id="3092" w:author="Dalton B" w:date="2018-07-23T11:53:00Z">
          <w:pPr/>
        </w:pPrChange>
      </w:pPr>
      <w:bookmarkStart w:id="3093" w:name="_Ref520110707"/>
      <w:bookmarkStart w:id="3094" w:name="_Toc520564540"/>
      <w:bookmarkStart w:id="3095" w:name="_Toc520567476"/>
      <w:bookmarkStart w:id="3096" w:name="_Toc520568179"/>
      <w:bookmarkStart w:id="3097" w:name="_Toc520568817"/>
      <w:bookmarkStart w:id="3098" w:name="_Toc520570298"/>
      <w:bookmarkStart w:id="3099" w:name="_Toc520570537"/>
      <w:bookmarkStart w:id="3100" w:name="_Toc520571445"/>
      <w:bookmarkStart w:id="3101" w:name="_Toc520572225"/>
      <w:bookmarkStart w:id="3102" w:name="_Toc520572895"/>
      <w:bookmarkStart w:id="3103" w:name="_Toc520573059"/>
      <w:bookmarkStart w:id="3104" w:name="_Toc520574747"/>
      <w:bookmarkStart w:id="3105" w:name="_Toc520655895"/>
      <w:bookmarkStart w:id="3106" w:name="_Toc520659520"/>
      <w:bookmarkStart w:id="3107" w:name="_Toc520838817"/>
      <w:bookmarkStart w:id="3108" w:name="_Toc520881951"/>
      <w:bookmarkStart w:id="3109" w:name="_Toc520892451"/>
      <w:ins w:id="3110" w:author="Dalton B" w:date="2018-07-23T12:02:00Z">
        <w:r>
          <w:t xml:space="preserve">Figure </w:t>
        </w:r>
        <w:r>
          <w:fldChar w:fldCharType="begin"/>
        </w:r>
        <w:r>
          <w:instrText xml:space="preserve"> SEQ Figure \* ARABIC </w:instrText>
        </w:r>
      </w:ins>
      <w:r>
        <w:fldChar w:fldCharType="separate"/>
      </w:r>
      <w:ins w:id="3111" w:author="Dana de Jong" w:date="2018-08-01T13:26:00Z">
        <w:r w:rsidR="00E723E8">
          <w:rPr>
            <w:noProof/>
          </w:rPr>
          <w:t>12</w:t>
        </w:r>
      </w:ins>
      <w:ins w:id="3112" w:author="Dalton B" w:date="2018-07-23T12:02:00Z">
        <w:r>
          <w:fldChar w:fldCharType="end"/>
        </w:r>
      </w:ins>
      <w:bookmarkEnd w:id="3093"/>
      <w:ins w:id="3113" w:author="Dana de Jong" w:date="2018-07-28T19:43:00Z">
        <w:r w:rsidR="00CF40B4">
          <w:t xml:space="preserve">. </w:t>
        </w:r>
      </w:ins>
      <w:ins w:id="3114" w:author="Dalton B" w:date="2018-07-23T12:02:00Z">
        <w:del w:id="3115" w:author="Dana de Jong" w:date="2018-07-28T19:43:00Z">
          <w:r>
            <w:delText xml:space="preserve"> - </w:delText>
          </w:r>
        </w:del>
        <w:r>
          <w:t>Fully assembled PCB</w:t>
        </w:r>
      </w:ins>
      <w:ins w:id="3116" w:author="Dalton B" w:date="2018-07-23T12:04:00Z">
        <w:r w:rsidR="00FD70F7">
          <w:t xml:space="preserve"> after through</w:t>
        </w:r>
      </w:ins>
      <w:ins w:id="3117" w:author="Dana de Jong" w:date="2018-07-29T15:35:00Z">
        <w:r w:rsidR="00D46F80">
          <w:t>-</w:t>
        </w:r>
      </w:ins>
      <w:ins w:id="3118" w:author="Dalton B" w:date="2018-07-23T12:04:00Z">
        <w:del w:id="3119" w:author="Dana de Jong" w:date="2018-07-29T15:35:00Z">
          <w:r w:rsidR="00FD70F7">
            <w:delText xml:space="preserve"> </w:delText>
          </w:r>
        </w:del>
        <w:r w:rsidR="00FD70F7">
          <w:t>hole soldering</w:t>
        </w:r>
        <w:bookmarkEnd w:id="3094"/>
        <w:bookmarkEnd w:id="3095"/>
        <w:bookmarkEnd w:id="3096"/>
        <w:bookmarkEnd w:id="3097"/>
        <w:bookmarkEnd w:id="3098"/>
        <w:bookmarkEnd w:id="3099"/>
        <w:bookmarkEnd w:id="3100"/>
        <w:bookmarkEnd w:id="3101"/>
        <w:bookmarkEnd w:id="3102"/>
        <w:bookmarkEnd w:id="3103"/>
        <w:bookmarkEnd w:id="3104"/>
        <w:bookmarkEnd w:id="3105"/>
        <w:bookmarkEnd w:id="3106"/>
        <w:bookmarkEnd w:id="3107"/>
        <w:bookmarkEnd w:id="3108"/>
        <w:bookmarkEnd w:id="3109"/>
        <w:r w:rsidR="00FD70F7">
          <w:t xml:space="preserve"> </w:t>
        </w:r>
      </w:ins>
    </w:p>
    <w:p w14:paraId="4E41D42E" w14:textId="77777777" w:rsidR="004E1BC9" w:rsidRDefault="004E1BC9">
      <w:pPr>
        <w:rPr>
          <w:del w:id="3120" w:author="Dalton B" w:date="2018-07-31T21:44:00Z"/>
        </w:rPr>
      </w:pPr>
    </w:p>
    <w:p w14:paraId="4E75C5B2" w14:textId="77777777" w:rsidR="004E1BC9" w:rsidRDefault="004E1BC9">
      <w:pPr>
        <w:pStyle w:val="Caption"/>
        <w:pPrChange w:id="3121" w:author="Dalton B" w:date="2018-08-01T10:16:00Z">
          <w:pPr/>
        </w:pPrChange>
      </w:pPr>
    </w:p>
    <w:p w14:paraId="172E2777" w14:textId="77777777" w:rsidR="004E1BC9" w:rsidRDefault="004E1BC9">
      <w:pPr>
        <w:rPr>
          <w:del w:id="3122" w:author="Dana de Jong" w:date="2018-07-29T15:43:00Z"/>
        </w:rPr>
      </w:pPr>
    </w:p>
    <w:p w14:paraId="60ACC5FD" w14:textId="77777777" w:rsidR="004E1BC9" w:rsidRDefault="004E1BC9">
      <w:pPr>
        <w:rPr>
          <w:del w:id="3123" w:author="Dana de Jong" w:date="2018-07-29T15:43:00Z"/>
        </w:rPr>
      </w:pPr>
    </w:p>
    <w:p w14:paraId="5F3458DE" w14:textId="5A7DDF08" w:rsidR="004E1BC9" w:rsidRDefault="009C1B98">
      <w:pPr>
        <w:pStyle w:val="Heading2"/>
        <w:pPrChange w:id="3124" w:author="Dana de Jong" w:date="2018-07-29T19:15:00Z">
          <w:pPr/>
        </w:pPrChange>
      </w:pPr>
      <w:bookmarkStart w:id="3125" w:name="_Toc520892423"/>
      <w:bookmarkStart w:id="3126" w:name="_Toc520655927"/>
      <w:bookmarkStart w:id="3127" w:name="_Toc520659552"/>
      <w:bookmarkStart w:id="3128" w:name="_Toc520838849"/>
      <w:bookmarkStart w:id="3129" w:name="_Toc520881983"/>
      <w:ins w:id="3130" w:author="Dana de Jong" w:date="2018-07-29T15:42:00Z">
        <w:r>
          <w:t>R</w:t>
        </w:r>
      </w:ins>
      <w:del w:id="3131" w:author="Dana de Jong" w:date="2018-07-29T15:42:00Z">
        <w:r w:rsidR="005F1123" w:rsidDel="009C1B98">
          <w:delText>R</w:delText>
        </w:r>
      </w:del>
      <w:r w:rsidR="005F1123">
        <w:t>ev</w:t>
      </w:r>
      <w:ins w:id="3132" w:author="Dana de Jong" w:date="2018-07-29T15:41:00Z">
        <w:r>
          <w:t>.</w:t>
        </w:r>
      </w:ins>
      <w:ins w:id="3133" w:author="Dana de Jong" w:date="2018-08-01T12:01:00Z">
        <w:r w:rsidR="005F1123">
          <w:t xml:space="preserve"> </w:t>
        </w:r>
      </w:ins>
      <w:r w:rsidR="005F1123">
        <w:t xml:space="preserve">2 </w:t>
      </w:r>
      <w:del w:id="3134" w:author="Dana de Jong" w:date="2018-08-01T12:34:00Z">
        <w:r w:rsidR="005F1123">
          <w:delText>-</w:delText>
        </w:r>
      </w:del>
      <w:ins w:id="3135" w:author="Dana de Jong" w:date="2018-08-01T12:34:00Z">
        <w:r w:rsidR="002C49C6">
          <w:t>–</w:t>
        </w:r>
      </w:ins>
      <w:r w:rsidR="005F1123">
        <w:t xml:space="preserve"> </w:t>
      </w:r>
      <w:del w:id="3136" w:author="Dana de Jong" w:date="2018-07-29T15:41:00Z">
        <w:r w:rsidR="005F1123">
          <w:delText xml:space="preserve">used </w:delText>
        </w:r>
      </w:del>
      <w:ins w:id="3137" w:author="Dana de Jong" w:date="2018-08-01T12:34:00Z">
        <w:r w:rsidR="002C49C6">
          <w:t>Protection Circuit</w:t>
        </w:r>
        <w:r w:rsidR="00B166DF">
          <w:t>ry Additions</w:t>
        </w:r>
      </w:ins>
      <w:bookmarkEnd w:id="3125"/>
      <w:del w:id="3138" w:author="Dana de Jong" w:date="2018-07-29T15:42:00Z">
        <w:r w:rsidR="005F1123">
          <w:delText>o</w:delText>
        </w:r>
      </w:del>
      <w:del w:id="3139" w:author="Dana de Jong" w:date="2018-08-01T12:34:00Z">
        <w:r w:rsidR="005F1123">
          <w:delText>ptocoupler</w:delText>
        </w:r>
      </w:del>
      <w:del w:id="3140" w:author="Dana de Jong" w:date="2018-07-29T15:42:00Z">
        <w:r w:rsidR="005F1123">
          <w:delText>s to</w:delText>
        </w:r>
      </w:del>
      <w:del w:id="3141" w:author="Dana de Jong" w:date="2018-08-01T12:34:00Z">
        <w:r w:rsidR="005F1123">
          <w:delText xml:space="preserve"> </w:delText>
        </w:r>
      </w:del>
      <w:r w:rsidR="005F1123" w:rsidDel="009C1B98">
        <w:t>i</w:t>
      </w:r>
      <w:r w:rsidR="005F1123" w:rsidDel="002C49C6">
        <w:t>solat</w:t>
      </w:r>
      <w:r w:rsidR="005F1123" w:rsidDel="009C1B98">
        <w:t>e d</w:t>
      </w:r>
      <w:r w:rsidR="005F1123" w:rsidDel="002C49C6">
        <w:t>igital</w:t>
      </w:r>
      <w:del w:id="3142" w:author="Dana de Jong" w:date="2018-08-01T12:34:00Z">
        <w:r w:rsidR="005F1123">
          <w:delText xml:space="preserve"> </w:delText>
        </w:r>
      </w:del>
      <w:del w:id="3143" w:author="Dana de Jong" w:date="2018-07-29T15:42:00Z">
        <w:r w:rsidR="005F1123">
          <w:delText xml:space="preserve">components from analog </w:delText>
        </w:r>
      </w:del>
      <w:r w:rsidR="005F1123" w:rsidDel="009C1B98">
        <w:t>c</w:t>
      </w:r>
      <w:r w:rsidR="005F1123" w:rsidDel="002C49C6">
        <w:t>omponen</w:t>
      </w:r>
      <w:r w:rsidR="005F1123" w:rsidDel="009C1B98">
        <w:t>ts</w:t>
      </w:r>
      <w:bookmarkEnd w:id="3126"/>
      <w:bookmarkEnd w:id="3127"/>
      <w:bookmarkEnd w:id="3128"/>
      <w:bookmarkEnd w:id="3129"/>
      <w:del w:id="3144" w:author="Dana de Jong" w:date="2018-07-29T15:42:00Z">
        <w:r w:rsidR="005F1123">
          <w:delText xml:space="preserve">… </w:delText>
        </w:r>
      </w:del>
    </w:p>
    <w:p w14:paraId="7642344E" w14:textId="77777777" w:rsidR="004E1BC9" w:rsidRDefault="005F1123">
      <w:del w:id="3145" w:author="Dalton B" w:date="2018-07-31T21:45:00Z">
        <w:r>
          <w:delText xml:space="preserve"> </w:delText>
        </w:r>
      </w:del>
    </w:p>
    <w:p w14:paraId="64DD979C" w14:textId="08BFB05D" w:rsidR="004E1BC9" w:rsidDel="005C7123" w:rsidRDefault="005F1123">
      <w:pPr>
        <w:rPr>
          <w:del w:id="3146" w:author="Unknown"/>
        </w:rPr>
      </w:pPr>
      <w:r>
        <w:t xml:space="preserve">While testing, </w:t>
      </w:r>
      <w:del w:id="3147" w:author="Dana de Jong" w:date="2018-07-29T15:43:00Z">
        <w:r w:rsidDel="009C1B98">
          <w:delText>damage was done to the circuit</w:delText>
        </w:r>
      </w:del>
      <w:ins w:id="3148" w:author="Dana de Jong" w:date="2018-07-29T15:43:00Z">
        <w:r w:rsidR="009C1B98">
          <w:t>the circuit was damaged as result of lacking protection circuitry;</w:t>
        </w:r>
      </w:ins>
      <w:del w:id="3149" w:author="Dana de Jong" w:date="2018-07-29T15:43:00Z">
        <w:r w:rsidDel="009C1B98">
          <w:delText>,</w:delText>
        </w:r>
      </w:del>
      <w:r>
        <w:t xml:space="preserve"> therefore</w:t>
      </w:r>
      <w:ins w:id="3150" w:author="Dana de Jong" w:date="2018-07-29T15:43:00Z">
        <w:r w:rsidR="009C1B98">
          <w:t>, the need for protection circuitry was highlighted and</w:t>
        </w:r>
      </w:ins>
      <w:r>
        <w:t xml:space="preserve"> </w:t>
      </w:r>
      <w:del w:id="3151" w:author="Dana de Jong" w:date="2018-07-29T15:43:00Z">
        <w:r w:rsidDel="009C1B98">
          <w:delText>we implemented current protection…</w:delText>
        </w:r>
      </w:del>
      <w:ins w:id="3152" w:author="Dana de Jong" w:date="2018-07-29T15:43:00Z">
        <w:r w:rsidR="009C1B98">
          <w:t>current protection systems implemented.</w:t>
        </w:r>
      </w:ins>
    </w:p>
    <w:p w14:paraId="79B9B422" w14:textId="77777777" w:rsidR="005C7123" w:rsidRDefault="005C7123">
      <w:pPr>
        <w:rPr>
          <w:ins w:id="3153" w:author="Dan Kot" w:date="2018-07-31T11:40:00Z"/>
        </w:rPr>
      </w:pPr>
    </w:p>
    <w:p w14:paraId="64B82DBE" w14:textId="77777777" w:rsidR="009C1B98" w:rsidRDefault="009C1B98">
      <w:pPr>
        <w:rPr>
          <w:ins w:id="3154" w:author="Dana de Jong" w:date="2018-07-29T15:44:00Z"/>
        </w:rPr>
      </w:pPr>
    </w:p>
    <w:p w14:paraId="240E1E81" w14:textId="77777777" w:rsidR="004E1BC9" w:rsidRDefault="004E1BC9">
      <w:pPr>
        <w:rPr>
          <w:del w:id="3155" w:author="Dana de Jong" w:date="2018-07-29T15:43:00Z"/>
        </w:rPr>
      </w:pPr>
    </w:p>
    <w:p w14:paraId="6D2E7A1F" w14:textId="753F3D56" w:rsidR="004E1BC9" w:rsidRDefault="005F1123">
      <w:pPr>
        <w:rPr>
          <w:ins w:id="3156" w:author="Dana de Jong" w:date="2018-07-29T15:50:00Z"/>
        </w:rPr>
      </w:pPr>
      <w:r>
        <w:t xml:space="preserve">The chip </w:t>
      </w:r>
      <w:ins w:id="3157" w:author="Dana de Jong" w:date="2018-07-29T15:48:00Z">
        <w:r w:rsidR="009C1B98">
          <w:t xml:space="preserve">implemented for this purpose </w:t>
        </w:r>
      </w:ins>
      <w:del w:id="3158" w:author="Dana de Jong" w:date="2018-07-29T15:48:00Z">
        <w:r w:rsidDel="009C1B98">
          <w:delText xml:space="preserve">that we are using can </w:delText>
        </w:r>
      </w:del>
      <w:r>
        <w:t>detect</w:t>
      </w:r>
      <w:ins w:id="3159" w:author="Dana de Jong" w:date="2018-07-29T15:48:00Z">
        <w:r w:rsidR="009C1B98">
          <w:t>s</w:t>
        </w:r>
      </w:ins>
      <w:r>
        <w:t xml:space="preserve"> a fault on a MOSFET</w:t>
      </w:r>
      <w:commentRangeStart w:id="3160"/>
      <w:commentRangeStart w:id="3161"/>
      <w:r>
        <w:t xml:space="preserve"> </w:t>
      </w:r>
      <w:commentRangeEnd w:id="3160"/>
      <w:r>
        <w:commentReference w:id="3160"/>
      </w:r>
      <w:commentRangeEnd w:id="3161"/>
      <w:r w:rsidR="001C6250">
        <w:rPr>
          <w:rStyle w:val="CommentReference"/>
        </w:rPr>
        <w:commentReference w:id="3161"/>
      </w:r>
      <w:r>
        <w:t xml:space="preserve">by measuring the current going to each MOSFET. This is set by the parameters of T_drive, IdriveEP, IdriveEN, which are based off of parameters of the </w:t>
      </w:r>
      <w:ins w:id="3162" w:author="Dana de Jong" w:date="2018-07-29T15:48:00Z">
        <w:r w:rsidR="009C1B98">
          <w:t xml:space="preserve">chosen </w:t>
        </w:r>
      </w:ins>
      <w:r>
        <w:t>MOSFET</w:t>
      </w:r>
      <w:ins w:id="3163" w:author="Dana de Jong" w:date="2018-07-29T15:48:00Z">
        <w:r w:rsidR="009C1B98">
          <w:t>s</w:t>
        </w:r>
      </w:ins>
      <w:del w:id="3164" w:author="Dana de Jong" w:date="2018-07-29T15:48:00Z">
        <w:r w:rsidDel="009C1B98">
          <w:delText>S</w:delText>
        </w:r>
      </w:del>
      <w:del w:id="3165" w:author="Dana de Jong" w:date="2018-07-29T15:49:00Z">
        <w:r w:rsidDel="009C1B98">
          <w:delText xml:space="preserve"> that are ch</w:delText>
        </w:r>
      </w:del>
      <w:del w:id="3166" w:author="Dana de Jong" w:date="2018-07-29T15:48:00Z">
        <w:r w:rsidDel="009C1B98">
          <w:delText>osen</w:delText>
        </w:r>
      </w:del>
      <w:r>
        <w:t>. If the registers are not set correctly</w:t>
      </w:r>
      <w:ins w:id="3167" w:author="Dana de Jong" w:date="2018-07-29T15:49:00Z">
        <w:r w:rsidR="009C1B98">
          <w:t xml:space="preserve">, </w:t>
        </w:r>
      </w:ins>
      <w:del w:id="3168" w:author="Dana de Jong" w:date="2018-07-29T15:49:00Z">
        <w:r w:rsidDel="009C1B98">
          <w:delText xml:space="preserve"> then </w:delText>
        </w:r>
      </w:del>
      <w:r>
        <w:t xml:space="preserve">the MOSFETS </w:t>
      </w:r>
      <w:del w:id="3169" w:author="Dana de Jong" w:date="2018-07-29T15:49:00Z">
        <w:r w:rsidDel="009C1B98">
          <w:delText xml:space="preserve">may </w:delText>
        </w:r>
      </w:del>
      <w:ins w:id="3170" w:author="Dana de Jong" w:date="2018-07-29T15:49:00Z">
        <w:r w:rsidR="009C1B98">
          <w:t xml:space="preserve">might </w:t>
        </w:r>
      </w:ins>
      <w:r>
        <w:t xml:space="preserve">not function correctly and </w:t>
      </w:r>
      <w:del w:id="3171" w:author="Dana de Jong" w:date="2018-07-29T15:49:00Z">
        <w:r w:rsidDel="009C1B98">
          <w:delText xml:space="preserve">may </w:delText>
        </w:r>
      </w:del>
      <w:ins w:id="3172" w:author="Dana de Jong" w:date="2018-07-29T15:49:00Z">
        <w:r w:rsidR="009C1B98">
          <w:t xml:space="preserve">might </w:t>
        </w:r>
      </w:ins>
      <w:r>
        <w:t xml:space="preserve">be damaged. The Idrive register needs to be set according to </w:t>
      </w:r>
      <w:ins w:id="3173" w:author="Dana de Jong" w:date="2018-07-29T15:50:00Z">
        <w:r w:rsidR="00741711">
          <w:t xml:space="preserve">equations </w:t>
        </w:r>
      </w:ins>
      <w:ins w:id="3174" w:author="Dana de Jong" w:date="2018-07-29T15:49:00Z">
        <w:r w:rsidR="009C1B98">
          <w:t>(</w:t>
        </w:r>
      </w:ins>
      <w:del w:id="3175" w:author="Dana de Jong" w:date="2018-07-29T15:49:00Z">
        <w:r w:rsidDel="009C1B98">
          <w:delText xml:space="preserve">eqn </w:delText>
        </w:r>
      </w:del>
      <w:ins w:id="3176" w:author="Dana de Jong" w:date="2018-07-29T15:49:00Z">
        <w:r w:rsidR="009C1B98">
          <w:t>1)</w:t>
        </w:r>
      </w:ins>
      <w:del w:id="3177" w:author="Dana de Jong" w:date="2018-07-29T15:49:00Z">
        <w:r w:rsidDel="009C1B98">
          <w:delText>X</w:delText>
        </w:r>
      </w:del>
      <w:r>
        <w:t xml:space="preserve"> and </w:t>
      </w:r>
      <w:ins w:id="3178" w:author="Dana de Jong" w:date="2018-07-29T15:50:00Z">
        <w:r w:rsidR="00741711">
          <w:t>(2)</w:t>
        </w:r>
      </w:ins>
      <w:del w:id="3179" w:author="Dana de Jong" w:date="2018-07-29T15:50:00Z">
        <w:r w:rsidDel="00741711">
          <w:delText>Y</w:delText>
        </w:r>
      </w:del>
      <w:r>
        <w:t xml:space="preserve">. The value of the gate charge </w:t>
      </w:r>
      <w:del w:id="3180" w:author="Dana de Jong" w:date="2018-07-29T15:50:00Z">
        <w:r w:rsidDel="00741711">
          <w:delText xml:space="preserve">is </w:delText>
        </w:r>
      </w:del>
      <w:ins w:id="3181" w:author="Dana de Jong" w:date="2018-07-29T15:50:00Z">
        <w:r w:rsidR="00741711">
          <w:t xml:space="preserve">comes </w:t>
        </w:r>
      </w:ins>
      <w:r>
        <w:t>from the datasheet of the MOSFET.</w:t>
      </w:r>
      <w:ins w:id="3182" w:author="Joel Newman" w:date="2018-07-31T17:16:00Z">
        <w:r w:rsidR="00CD1F8F">
          <w:t xml:space="preserve"> </w:t>
        </w:r>
      </w:ins>
    </w:p>
    <w:p w14:paraId="01D9A948" w14:textId="77777777" w:rsidR="00AD0CAC" w:rsidRPr="007C0CC5" w:rsidRDefault="00AD0CAC">
      <w:pPr>
        <w:rPr>
          <w:del w:id="3183" w:author="Dana de Jong" w:date="2018-08-01T12:15:00Z"/>
          <w:color w:val="FFFFFF" w:themeColor="background1"/>
          <w:rPrChange w:id="3184" w:author="Dana de Jong" w:date="2018-08-01T15:43:00Z">
            <w:rPr>
              <w:del w:id="3185" w:author="Dana de Jong" w:date="2018-08-01T12:15:00Z"/>
            </w:rPr>
          </w:rPrChange>
        </w:rPr>
      </w:pPr>
    </w:p>
    <w:p w14:paraId="5783CA9C" w14:textId="4834FDE1" w:rsidR="004E1BC9" w:rsidRPr="007C0CC5" w:rsidRDefault="0052301B">
      <w:pPr>
        <w:pStyle w:val="Caption"/>
        <w:rPr>
          <w:color w:val="FFFFFF" w:themeColor="background1"/>
          <w:rPrChange w:id="3186" w:author="Dana de Jong" w:date="2018-08-01T15:43:00Z">
            <w:rPr/>
          </w:rPrChange>
        </w:rPr>
        <w:pPrChange w:id="3187" w:author="Dana de Jong" w:date="2018-08-01T15:43:00Z">
          <w:pPr/>
        </w:pPrChange>
      </w:pPr>
      <w:bookmarkStart w:id="3188" w:name="_Toc520892478"/>
      <w:ins w:id="3189" w:author="Dana de Jong" w:date="2018-08-01T12:08:00Z">
        <w:r w:rsidRPr="007C0CC5">
          <w:rPr>
            <w:color w:val="FFFFFF" w:themeColor="background1"/>
            <w:rPrChange w:id="3190" w:author="Dana de Jong" w:date="2018-08-01T12:15:00Z">
              <w:rPr/>
            </w:rPrChange>
          </w:rPr>
          <w:t xml:space="preserve">Equation </w:t>
        </w:r>
        <w:r w:rsidRPr="007C0CC5">
          <w:rPr>
            <w:color w:val="FFFFFF" w:themeColor="background1"/>
            <w:rPrChange w:id="3191" w:author="Dana de Jong" w:date="2018-08-01T12:15:00Z">
              <w:rPr/>
            </w:rPrChange>
          </w:rPr>
          <w:fldChar w:fldCharType="begin"/>
        </w:r>
        <w:r w:rsidRPr="007C0CC5">
          <w:rPr>
            <w:color w:val="FFFFFF" w:themeColor="background1"/>
            <w:rPrChange w:id="3192" w:author="Dana de Jong" w:date="2018-08-01T12:15:00Z">
              <w:rPr/>
            </w:rPrChange>
          </w:rPr>
          <w:instrText xml:space="preserve"> SEQ Equation \* ARABIC </w:instrText>
        </w:r>
      </w:ins>
      <w:r w:rsidRPr="007C0CC5">
        <w:rPr>
          <w:color w:val="FFFFFF" w:themeColor="background1"/>
          <w:rPrChange w:id="3193" w:author="Dana de Jong" w:date="2018-08-01T12:15:00Z">
            <w:rPr/>
          </w:rPrChange>
        </w:rPr>
        <w:fldChar w:fldCharType="separate"/>
      </w:r>
      <w:ins w:id="3194" w:author="Dana de Jong" w:date="2018-08-01T13:26:00Z">
        <w:r w:rsidR="00AE2A29">
          <w:rPr>
            <w:noProof/>
            <w:color w:val="FFFFFF" w:themeColor="background1"/>
          </w:rPr>
          <w:t>1</w:t>
        </w:r>
      </w:ins>
      <w:ins w:id="3195" w:author="Dana de Jong" w:date="2018-08-01T12:08:00Z">
        <w:r w:rsidRPr="007C0CC5">
          <w:rPr>
            <w:color w:val="FFFFFF" w:themeColor="background1"/>
            <w:rPrChange w:id="3196" w:author="Dana de Jong" w:date="2018-08-01T12:15:00Z">
              <w:rPr/>
            </w:rPrChange>
          </w:rPr>
          <w:fldChar w:fldCharType="end"/>
        </w:r>
      </w:ins>
      <w:ins w:id="3197" w:author="Dana de Jong" w:date="2018-08-01T12:14:00Z">
        <w:r w:rsidR="00031D75" w:rsidRPr="007C0CC5">
          <w:rPr>
            <w:color w:val="FFFFFF" w:themeColor="background1"/>
            <w:rPrChange w:id="3198" w:author="Dana de Jong" w:date="2018-08-01T12:15:00Z">
              <w:rPr/>
            </w:rPrChange>
          </w:rPr>
          <w:t xml:space="preserve">: </w:t>
        </w:r>
        <w:r w:rsidR="0019380F" w:rsidRPr="007C0CC5">
          <w:rPr>
            <w:color w:val="FFFFFF" w:themeColor="background1"/>
            <w:rPrChange w:id="3199" w:author="Dana de Jong" w:date="2018-08-01T12:15:00Z">
              <w:rPr/>
            </w:rPrChange>
          </w:rPr>
          <w:t>IDRIVE register restriction</w:t>
        </w:r>
      </w:ins>
      <w:bookmarkEnd w:id="3188"/>
    </w:p>
    <w:p w14:paraId="2B77A793" w14:textId="77777777" w:rsidR="00E87542" w:rsidRDefault="00031D75">
      <w:pPr>
        <w:pStyle w:val="MathEquation"/>
        <w:rPr>
          <w:ins w:id="3200" w:author="Dana de Jong" w:date="2018-08-01T12:11:00Z"/>
        </w:rPr>
      </w:pPr>
      <w:bookmarkStart w:id="3201" w:name="_Toc520647053"/>
      <w:bookmarkStart w:id="3202" w:name="_Toc520650881"/>
      <w:bookmarkStart w:id="3203" w:name="_Toc520655875"/>
      <w:bookmarkStart w:id="3204" w:name="_Toc520659499"/>
      <w:bookmarkStart w:id="3205" w:name="_Toc520838794"/>
      <w:bookmarkStart w:id="3206" w:name="_Toc520881928"/>
      <m:oMath>
        <m:r>
          <w:rPr>
            <w:rFonts w:ascii="Cambria Math" w:hAnsi="Cambria Math"/>
          </w:rPr>
          <m:t xml:space="preserve">IDRIVE </m:t>
        </m:r>
        <m:r>
          <w:ins w:id="3207" w:author="Dana de Jong" w:date="2018-07-29T15:51:00Z">
            <w:rPr>
              <w:rFonts w:ascii="Cambria Math" w:hAnsi="Cambria Math"/>
            </w:rPr>
            <m:t>≥</m:t>
          </w:ins>
        </m:r>
        <m:f>
          <m:fPr>
            <m:ctrlPr>
              <w:ins w:id="3208" w:author="Dana de Jong" w:date="2018-07-29T15:52:00Z">
                <w:rPr>
                  <w:rFonts w:ascii="Cambria Math" w:hAnsi="Cambria Math"/>
                  <w:szCs w:val="22"/>
                </w:rPr>
              </w:ins>
            </m:ctrlPr>
          </m:fPr>
          <m:num>
            <m:r>
              <w:ins w:id="3209" w:author="Dana de Jong" w:date="2018-07-29T15:52:00Z">
                <w:rPr>
                  <w:rFonts w:ascii="Cambria Math" w:hAnsi="Cambria Math"/>
                </w:rPr>
                <m:t>Gate Change</m:t>
              </w:ins>
            </m:r>
          </m:num>
          <m:den>
            <m:r>
              <w:ins w:id="3210" w:author="Dana de Jong" w:date="2018-07-29T15:52:00Z">
                <w:rPr>
                  <w:rFonts w:ascii="Cambria Math" w:hAnsi="Cambria Math"/>
                </w:rPr>
                <m:t>Rise Time</m:t>
              </w:ins>
            </m:r>
          </m:den>
        </m:f>
        <m:r>
          <w:del w:id="3211" w:author="Dana de Jong" w:date="2018-07-29T15:51:00Z">
            <w:rPr>
              <w:rFonts w:ascii="Cambria Math" w:hAnsi="Cambria Math"/>
            </w:rPr>
            <m:t>&gt; =</m:t>
          </w:del>
        </m:r>
        <m:r>
          <w:del w:id="3212" w:author="Dana de Jong" w:date="2018-07-29T15:52:00Z">
            <w:rPr>
              <w:rFonts w:ascii="Cambria Math" w:hAnsi="Cambria Math"/>
            </w:rPr>
            <m:t>(Gate Change)/(Rise Time)</m:t>
          </w:del>
        </m:r>
      </m:oMath>
      <w:ins w:id="3213" w:author="Dana de Jong" w:date="2018-07-29T15:51:00Z">
        <w:r w:rsidR="00AD0CAC">
          <w:t xml:space="preserve"> </w:t>
        </w:r>
        <w:r w:rsidR="00AD0CAC">
          <w:tab/>
        </w:r>
      </w:ins>
      <w:ins w:id="3214" w:author="Dana de Jong" w:date="2018-07-29T15:58:00Z">
        <w:r w:rsidR="005165A1">
          <w:tab/>
        </w:r>
        <w:r w:rsidR="005165A1">
          <w:tab/>
        </w:r>
        <w:r w:rsidR="005165A1">
          <w:tab/>
        </w:r>
        <w:r w:rsidR="005165A1">
          <w:tab/>
        </w:r>
      </w:ins>
      <w:ins w:id="3215" w:author="Dana de Jong" w:date="2018-07-29T15:56:00Z">
        <w:r w:rsidR="007D1819">
          <w:t>(</w:t>
        </w:r>
      </w:ins>
      <w:ins w:id="3216" w:author="Dana de Jong" w:date="2018-08-01T12:10:00Z">
        <w:r w:rsidR="00E87542">
          <w:t>1</w:t>
        </w:r>
      </w:ins>
      <w:ins w:id="3217" w:author="Dana de Jong" w:date="2018-07-29T15:56:00Z">
        <w:r w:rsidR="00F21BF9">
          <w:t>)</w:t>
        </w:r>
      </w:ins>
      <w:ins w:id="3218" w:author="Dana de Jong" w:date="2018-07-29T15:53:00Z">
        <w:r w:rsidR="00F21BF9">
          <w:tab/>
        </w:r>
      </w:ins>
    </w:p>
    <w:p w14:paraId="7600977D" w14:textId="024BB691" w:rsidR="004E1BC9" w:rsidRDefault="00E87542">
      <w:pPr>
        <w:pStyle w:val="Caption"/>
        <w:pPrChange w:id="3219" w:author="Dana de Jong" w:date="2018-08-01T15:43:00Z">
          <w:pPr/>
        </w:pPrChange>
      </w:pPr>
      <w:bookmarkStart w:id="3220" w:name="_Toc520892479"/>
      <w:ins w:id="3221" w:author="Dana de Jong" w:date="2018-08-01T12:11:00Z">
        <w:r w:rsidRPr="007C0CC5">
          <w:rPr>
            <w:color w:val="FFFFFF" w:themeColor="background1"/>
            <w:rPrChange w:id="3222" w:author="Dana de Jong" w:date="2018-08-01T12:15:00Z">
              <w:rPr/>
            </w:rPrChange>
          </w:rPr>
          <w:t xml:space="preserve">Equation </w:t>
        </w:r>
      </w:ins>
      <w:ins w:id="3223" w:author="Dana de Jong" w:date="2018-07-29T16:13:00Z">
        <w:r w:rsidR="007D1819" w:rsidRPr="007C0CC5">
          <w:rPr>
            <w:color w:val="FFFFFF" w:themeColor="background1"/>
            <w:rPrChange w:id="3224" w:author="Dana de Jong" w:date="2018-08-01T15:43:00Z">
              <w:rPr>
                <w:i/>
                <w:iCs/>
              </w:rPr>
            </w:rPrChange>
          </w:rPr>
          <w:fldChar w:fldCharType="begin"/>
        </w:r>
        <w:r w:rsidR="007D1819">
          <w:instrText xml:space="preserve"> SEQ Equation \* ARABIC </w:instrText>
        </w:r>
      </w:ins>
      <w:r w:rsidR="007D1819" w:rsidRPr="007C0CC5">
        <w:rPr>
          <w:color w:val="FFFFFF" w:themeColor="background1"/>
          <w:rPrChange w:id="3225" w:author="Dana de Jong" w:date="2018-08-01T15:43:00Z">
            <w:rPr>
              <w:i/>
              <w:iCs/>
            </w:rPr>
          </w:rPrChange>
        </w:rPr>
        <w:fldChar w:fldCharType="separate"/>
      </w:r>
      <w:r w:rsidR="0047738F">
        <w:rPr>
          <w:noProof/>
        </w:rPr>
        <w:t>2</w:t>
      </w:r>
      <w:ins w:id="3226" w:author="Dana de Jong" w:date="2018-07-29T16:13:00Z">
        <w:r w:rsidR="007D1819" w:rsidRPr="007C0CC5">
          <w:rPr>
            <w:color w:val="FFFFFF" w:themeColor="background1"/>
            <w:rPrChange w:id="3227" w:author="Dana de Jong" w:date="2018-08-01T15:43:00Z">
              <w:rPr>
                <w:i/>
                <w:iCs/>
              </w:rPr>
            </w:rPrChange>
          </w:rPr>
          <w:fldChar w:fldCharType="end"/>
        </w:r>
      </w:ins>
      <w:bookmarkEnd w:id="3201"/>
      <w:bookmarkEnd w:id="3202"/>
      <w:bookmarkEnd w:id="3203"/>
      <w:bookmarkEnd w:id="3204"/>
      <w:bookmarkEnd w:id="3205"/>
      <w:bookmarkEnd w:id="3206"/>
      <w:ins w:id="3228" w:author="Dana de Jong" w:date="2018-08-01T12:14:00Z">
        <w:r w:rsidR="0019380F" w:rsidRPr="007C0CC5">
          <w:rPr>
            <w:color w:val="FFFFFF" w:themeColor="background1"/>
            <w:rPrChange w:id="3229" w:author="Dana de Jong" w:date="2018-08-01T12:15:00Z">
              <w:rPr/>
            </w:rPrChange>
          </w:rPr>
          <w:t xml:space="preserve">: </w:t>
        </w:r>
        <w:r w:rsidR="002D2430" w:rsidRPr="007C0CC5">
          <w:rPr>
            <w:color w:val="FFFFFF" w:themeColor="background1"/>
            <w:rPrChange w:id="3230" w:author="Dana de Jong" w:date="2018-08-01T12:15:00Z">
              <w:rPr/>
            </w:rPrChange>
          </w:rPr>
          <w:t>T</w:t>
        </w:r>
      </w:ins>
      <w:ins w:id="3231" w:author="Dana de Jong" w:date="2018-08-01T12:15:00Z">
        <w:r w:rsidR="002D2430" w:rsidRPr="007C0CC5">
          <w:rPr>
            <w:color w:val="FFFFFF" w:themeColor="background1"/>
            <w:rPrChange w:id="3232" w:author="Dana de Jong" w:date="2018-08-01T12:15:00Z">
              <w:rPr/>
            </w:rPrChange>
          </w:rPr>
          <w:t>DRIVE register restriction</w:t>
        </w:r>
      </w:ins>
      <w:bookmarkEnd w:id="3220"/>
      <w:ins w:id="3233" w:author="Dana de Jong" w:date="2018-07-29T15:53:00Z">
        <w:r w:rsidR="00F21BF9">
          <w:tab/>
        </w:r>
        <w:r w:rsidR="00F21BF9">
          <w:tab/>
        </w:r>
        <w:r w:rsidR="00F21BF9">
          <w:tab/>
        </w:r>
      </w:ins>
      <w:ins w:id="3234" w:author="Dana de Jong" w:date="2018-07-29T15:51:00Z">
        <w:r w:rsidR="00AD0CAC">
          <w:tab/>
        </w:r>
      </w:ins>
      <w:del w:id="3235" w:author="Dana de Jong" w:date="2018-07-29T15:51:00Z">
        <w:r w:rsidR="005F1123" w:rsidDel="00AD0CAC">
          <w:delText>(</w:delText>
        </w:r>
      </w:del>
      <w:del w:id="3236" w:author="Dana de Jong" w:date="2018-07-29T15:50:00Z">
        <w:r w:rsidR="005F1123" w:rsidDel="00AD0CAC">
          <w:delText>eqn X)</w:delText>
        </w:r>
      </w:del>
    </w:p>
    <w:p w14:paraId="0FC087EE" w14:textId="6A6A4CEF" w:rsidR="004E1BC9" w:rsidRDefault="00215B17">
      <w:pPr>
        <w:pStyle w:val="MathEquation"/>
        <w:pPrChange w:id="3237" w:author="Dana de Jong" w:date="2018-07-29T19:15:00Z">
          <w:pPr/>
        </w:pPrChange>
      </w:pPr>
      <w:bookmarkStart w:id="3238" w:name="_Toc520647054"/>
      <w:bookmarkStart w:id="3239" w:name="_Toc520650882"/>
      <w:bookmarkStart w:id="3240" w:name="_Toc520655876"/>
      <w:bookmarkStart w:id="3241" w:name="_Toc520659500"/>
      <w:bookmarkStart w:id="3242" w:name="_Toc520838795"/>
      <w:bookmarkStart w:id="3243" w:name="_Toc520881929"/>
      <m:oMath>
        <m:r>
          <w:rPr>
            <w:rFonts w:ascii="Cambria Math" w:hAnsi="Cambria Math"/>
          </w:rPr>
          <m:t>TDRIVE &gt; 2</m:t>
        </m:r>
        <m:r>
          <w:del w:id="3244" w:author="Dana de Jong" w:date="2018-07-29T15:52:00Z">
            <w:rPr>
              <w:rFonts w:ascii="Cambria Math" w:hAnsi="Cambria Math"/>
            </w:rPr>
            <m:t>x</m:t>
          </w:del>
        </m:r>
        <m:r>
          <w:rPr>
            <w:rFonts w:ascii="Cambria Math" w:hAnsi="Cambria Math"/>
          </w:rPr>
          <m:t>(Rise Time)</m:t>
        </m:r>
      </m:oMath>
      <w:ins w:id="3245" w:author="Dana de Jong" w:date="2018-07-29T15:51:00Z">
        <w:r w:rsidR="00AD0CAC">
          <w:tab/>
        </w:r>
        <w:r w:rsidR="00AD0CAC">
          <w:tab/>
        </w:r>
      </w:ins>
      <w:ins w:id="3246" w:author="Dana de Jong" w:date="2018-07-29T15:58:00Z">
        <w:r w:rsidR="005165A1">
          <w:tab/>
        </w:r>
        <w:r w:rsidR="005165A1">
          <w:tab/>
        </w:r>
        <w:r w:rsidR="005165A1">
          <w:tab/>
          <w:t>(</w:t>
        </w:r>
      </w:ins>
      <w:ins w:id="3247" w:author="Dana de Jong" w:date="2018-08-01T12:11:00Z">
        <w:r w:rsidR="00E87542">
          <w:t>2</w:t>
        </w:r>
      </w:ins>
      <w:ins w:id="3248" w:author="Dana de Jong" w:date="2018-07-29T15:58:00Z">
        <w:r w:rsidR="005165A1">
          <w:t>)</w:t>
        </w:r>
      </w:ins>
      <w:bookmarkEnd w:id="3238"/>
      <w:bookmarkEnd w:id="3239"/>
      <w:bookmarkEnd w:id="3240"/>
      <w:bookmarkEnd w:id="3241"/>
      <w:bookmarkEnd w:id="3242"/>
      <w:bookmarkEnd w:id="3243"/>
      <w:ins w:id="3249" w:author="Dana de Jong" w:date="2018-07-29T15:51:00Z">
        <w:r w:rsidR="00AD0CAC">
          <w:tab/>
        </w:r>
        <w:r w:rsidR="00AD0CAC">
          <w:tab/>
        </w:r>
        <w:r w:rsidR="00AD0CAC">
          <w:tab/>
        </w:r>
        <w:r w:rsidR="00AD0CAC">
          <w:tab/>
        </w:r>
        <w:r w:rsidR="00AD0CAC">
          <w:tab/>
        </w:r>
      </w:ins>
      <w:del w:id="3250" w:author="Dana de Jong" w:date="2018-07-29T15:51:00Z">
        <w:r w:rsidR="005F1123" w:rsidDel="00AD0CAC">
          <w:delText>(</w:delText>
        </w:r>
        <w:r w:rsidR="005F1123">
          <w:delText>eqn Y)</w:delText>
        </w:r>
      </w:del>
    </w:p>
    <w:p w14:paraId="682B7021" w14:textId="77777777" w:rsidR="004E1BC9" w:rsidRDefault="004E1BC9"/>
    <w:p w14:paraId="65798471" w14:textId="77777777" w:rsidR="004E1BC9" w:rsidRDefault="004E1BC9"/>
    <w:p w14:paraId="01DAD6D2" w14:textId="77777777" w:rsidR="004E1BC9" w:rsidRDefault="004E1BC9"/>
    <w:p w14:paraId="436FDBC1" w14:textId="77777777" w:rsidR="004E1BC9" w:rsidRDefault="004E1BC9">
      <w:pPr>
        <w:rPr>
          <w:ins w:id="3251" w:author="Dalton B" w:date="2018-07-31T22:13:00Z"/>
        </w:rPr>
      </w:pPr>
    </w:p>
    <w:p w14:paraId="0546B5FF" w14:textId="04C0B47C" w:rsidR="00A556CB" w:rsidDel="00A556CB" w:rsidRDefault="00A556CB">
      <w:pPr>
        <w:rPr>
          <w:del w:id="3252" w:author="Dalton B" w:date="2018-07-31T22:14:00Z"/>
        </w:rPr>
      </w:pPr>
    </w:p>
    <w:p w14:paraId="354E4E10" w14:textId="40A426DB" w:rsidR="004E1BC9" w:rsidRDefault="005F1123">
      <w:pPr>
        <w:rPr>
          <w:del w:id="3253" w:author="Dana de Jong" w:date="2018-07-29T16:05:00Z"/>
        </w:rPr>
      </w:pPr>
      <w:del w:id="3254" w:author="Dana de Jong" w:date="2018-07-29T16:05:00Z">
        <w:r>
          <w:delText>In this section, please provide details of the design method adopted for the project. In case a couple of approaches were followed, elaborate each method. Further, describe in details all other design alternatives explored. Please include the reason behind selecting the approach of choice. Please do supply details of how you arrived at component ratings. Please note, in case you need to use equations please use equation editor and number the equations in sequence as shown below. Further, please define all the symbols when you use them for the first time or in a glossary section.</w:delText>
        </w:r>
      </w:del>
    </w:p>
    <w:p w14:paraId="18158937" w14:textId="0C6CB696" w:rsidR="004E1BC9" w:rsidRDefault="005F1123">
      <w:pPr>
        <w:rPr>
          <w:del w:id="3255" w:author="Dana de Jong" w:date="2018-07-29T16:05:00Z"/>
        </w:rPr>
      </w:pPr>
      <w:del w:id="3256" w:author="Dana de Jong" w:date="2018-07-29T16:05:00Z">
        <w:r>
          <w:delText xml:space="preserve"> </w:delText>
        </w:r>
      </w:del>
    </w:p>
    <w:p w14:paraId="0D3DCED0" w14:textId="272C484F" w:rsidR="004E1BC9" w:rsidRDefault="005F1123">
      <w:pPr>
        <w:rPr>
          <w:del w:id="3257" w:author="Dana de Jong" w:date="2018-07-29T16:05:00Z"/>
        </w:rPr>
      </w:pPr>
      <w:del w:id="3258" w:author="Dana de Jong" w:date="2018-07-29T16:05:00Z">
        <w:r>
          <w:delText xml:space="preserve">                              </w:delText>
        </w:r>
        <w:r>
          <w:tab/>
          <w:delText xml:space="preserve">                                                                                </w:delText>
        </w:r>
        <w:r>
          <w:tab/>
          <w:delText xml:space="preserve">   </w:delText>
        </w:r>
        <w:r>
          <w:tab/>
          <w:delText>(1)</w:delText>
        </w:r>
      </w:del>
    </w:p>
    <w:p w14:paraId="1733AE26" w14:textId="4312B243" w:rsidR="004E1BC9" w:rsidRDefault="005F1123">
      <w:pPr>
        <w:rPr>
          <w:del w:id="3259" w:author="Dana de Jong" w:date="2018-07-29T16:05:00Z"/>
        </w:rPr>
      </w:pPr>
      <w:del w:id="3260" w:author="Dana de Jong" w:date="2018-07-29T16:05:00Z">
        <w:r>
          <w:delText xml:space="preserve"> </w:delText>
        </w:r>
      </w:del>
    </w:p>
    <w:p w14:paraId="34AC9E34" w14:textId="1AB3AAA6" w:rsidR="004E1BC9" w:rsidRDefault="005F1123">
      <w:pPr>
        <w:rPr>
          <w:del w:id="3261" w:author="Dana de Jong" w:date="2018-07-29T16:05:00Z"/>
        </w:rPr>
      </w:pPr>
      <w:del w:id="3262" w:author="Dana de Jong" w:date="2018-07-29T16:05:00Z">
        <w:r>
          <w:delText xml:space="preserve">                                                                                                  </w:delText>
        </w:r>
        <w:r>
          <w:tab/>
          <w:delText xml:space="preserve">   </w:delText>
        </w:r>
        <w:r>
          <w:tab/>
          <w:delText>(2)</w:delText>
        </w:r>
      </w:del>
    </w:p>
    <w:p w14:paraId="5D3E05C8" w14:textId="7DEDA30C" w:rsidR="004E1BC9" w:rsidRDefault="005F1123">
      <w:pPr>
        <w:rPr>
          <w:del w:id="3263" w:author="Dana de Jong" w:date="2018-07-29T16:05:00Z"/>
        </w:rPr>
      </w:pPr>
      <w:del w:id="3264" w:author="Dana de Jong" w:date="2018-07-29T16:05:00Z">
        <w:r>
          <w:delText xml:space="preserve"> </w:delText>
        </w:r>
      </w:del>
    </w:p>
    <w:p w14:paraId="2F70C224" w14:textId="1062F54E" w:rsidR="004E1BC9" w:rsidRDefault="005F1123">
      <w:pPr>
        <w:rPr>
          <w:del w:id="3265" w:author="Dana de Jong" w:date="2018-07-29T16:05:00Z"/>
        </w:rPr>
      </w:pPr>
      <w:del w:id="3266" w:author="Dana de Jong" w:date="2018-07-29T16:05:00Z">
        <w:r>
          <w:delText>where</w:delText>
        </w:r>
      </w:del>
    </w:p>
    <w:p w14:paraId="13D4BBEB" w14:textId="47B80378" w:rsidR="004E1BC9" w:rsidRDefault="005F1123">
      <w:pPr>
        <w:rPr>
          <w:del w:id="3267" w:author="Dana de Jong" w:date="2018-07-29T16:05:00Z"/>
        </w:rPr>
      </w:pPr>
      <w:del w:id="3268" w:author="Dana de Jong" w:date="2018-07-29T16:05:00Z">
        <w:r>
          <w:delText xml:space="preserve"> is the rms current in A</w:delText>
        </w:r>
      </w:del>
    </w:p>
    <w:p w14:paraId="6339DBDE" w14:textId="70668712" w:rsidR="004E1BC9" w:rsidRDefault="005F1123">
      <w:pPr>
        <w:rPr>
          <w:del w:id="3269" w:author="Dana de Jong" w:date="2018-07-29T16:05:00Z"/>
        </w:rPr>
      </w:pPr>
      <w:del w:id="3270" w:author="Dana de Jong" w:date="2018-07-29T16:05:00Z">
        <w:r>
          <w:delText xml:space="preserve"> is the rms voltage in V</w:delText>
        </w:r>
      </w:del>
    </w:p>
    <w:p w14:paraId="3DB4C803" w14:textId="42F2548B" w:rsidR="004E1BC9" w:rsidRDefault="005F1123">
      <w:pPr>
        <w:rPr>
          <w:del w:id="3271" w:author="Dana de Jong" w:date="2018-07-29T16:05:00Z"/>
        </w:rPr>
      </w:pPr>
      <w:del w:id="3272" w:author="Dana de Jong" w:date="2018-07-29T16:05:00Z">
        <w:r>
          <w:delText xml:space="preserve"> is the total impedance of the load in Ω</w:delText>
        </w:r>
      </w:del>
    </w:p>
    <w:p w14:paraId="5B69F84D" w14:textId="177B010F" w:rsidR="004E1BC9" w:rsidRDefault="005F1123">
      <w:pPr>
        <w:rPr>
          <w:del w:id="3273" w:author="Dana de Jong" w:date="2018-07-29T16:05:00Z"/>
        </w:rPr>
      </w:pPr>
      <w:del w:id="3274" w:author="Dana de Jong" w:date="2018-07-29T16:05:00Z">
        <w:r>
          <w:delText xml:space="preserve"> is the resistance of the load in Ω</w:delText>
        </w:r>
      </w:del>
    </w:p>
    <w:p w14:paraId="0B677A51" w14:textId="27DAB1C0" w:rsidR="004E1BC9" w:rsidRDefault="005F1123">
      <w:pPr>
        <w:rPr>
          <w:del w:id="3275" w:author="Dana de Jong" w:date="2018-07-29T16:05:00Z"/>
        </w:rPr>
      </w:pPr>
      <w:del w:id="3276" w:author="Dana de Jong" w:date="2018-07-29T16:05:00Z">
        <w:r>
          <w:delText xml:space="preserve"> is the reactance of the load in Ω</w:delText>
        </w:r>
      </w:del>
    </w:p>
    <w:p w14:paraId="1BCC2ED3" w14:textId="747AB752" w:rsidR="004E1BC9" w:rsidRDefault="005F1123">
      <w:pPr>
        <w:rPr>
          <w:del w:id="3277" w:author="Dana de Jong" w:date="2018-07-29T16:05:00Z"/>
        </w:rPr>
      </w:pPr>
      <w:del w:id="3278" w:author="Dana de Jong" w:date="2018-07-29T16:05:00Z">
        <w:r>
          <w:delText xml:space="preserve"> </w:delText>
        </w:r>
      </w:del>
    </w:p>
    <w:p w14:paraId="032D0D61" w14:textId="7DA0E1C0" w:rsidR="004E1BC9" w:rsidRDefault="005F1123">
      <w:pPr>
        <w:rPr>
          <w:del w:id="3279" w:author="Dana de Jong" w:date="2018-07-29T16:05:00Z"/>
        </w:rPr>
      </w:pPr>
      <w:del w:id="3280" w:author="Dana de Jong" w:date="2018-07-29T16:05:00Z">
        <w:r>
          <w:delText>Please detail the analysis steps for the method adopted. Analysis can be done using a set of mathematical equations, and/or using computer simulation tools. Results of the analysis backed by theoretical explanations are expected.</w:delText>
        </w:r>
      </w:del>
    </w:p>
    <w:p w14:paraId="7266E29B" w14:textId="1C74F744" w:rsidR="004E1BC9" w:rsidRDefault="005F1123">
      <w:pPr>
        <w:rPr>
          <w:del w:id="3281" w:author="Dana de Jong" w:date="2018-07-29T16:05:00Z"/>
        </w:rPr>
      </w:pPr>
      <w:del w:id="3282" w:author="Dana de Jong" w:date="2018-07-29T16:05:00Z">
        <w:r>
          <w:delText>As a part of the report, if figures have to be included, it is preferable each graph/image/chart appears similar to the sample graph shown in Fig. 1. That is, the axes must be clearly labelled. It is preferable to have a legend. Font size should be readable in print version of the report. And a caption must be provided explaining what the image is about.</w:delText>
        </w:r>
      </w:del>
    </w:p>
    <w:p w14:paraId="70104021" w14:textId="5F225D6D" w:rsidR="004E1BC9" w:rsidRDefault="005F1123">
      <w:pPr>
        <w:rPr>
          <w:del w:id="3283" w:author="Dana de Jong" w:date="2018-07-29T16:05:00Z"/>
        </w:rPr>
      </w:pPr>
      <w:del w:id="3284" w:author="Dana de Jong" w:date="2018-07-29T16:05:00Z">
        <w:r>
          <w:delText>Fig. 1. A sample graph with labels along x, and y axes. The image has multiple signals represented using different types of lines and identified using a text.</w:delText>
        </w:r>
      </w:del>
    </w:p>
    <w:p w14:paraId="5222FCCF" w14:textId="77777777" w:rsidR="001B0C08" w:rsidRDefault="001B0C08">
      <w:pPr>
        <w:rPr>
          <w:ins w:id="3285" w:author="Dan Kot" w:date="2018-07-23T19:41:00Z"/>
        </w:rPr>
      </w:pPr>
    </w:p>
    <w:p w14:paraId="6EC0573C" w14:textId="77777777" w:rsidR="00A556CB" w:rsidRDefault="00A556CB">
      <w:pPr>
        <w:keepNext w:val="0"/>
        <w:keepLines w:val="0"/>
        <w:widowControl/>
        <w:spacing w:line="276" w:lineRule="auto"/>
        <w:ind w:firstLine="0"/>
        <w:rPr>
          <w:ins w:id="3286" w:author="Dalton B" w:date="2018-07-31T22:14:00Z"/>
          <w:sz w:val="32"/>
          <w:szCs w:val="32"/>
        </w:rPr>
      </w:pPr>
      <w:bookmarkStart w:id="3287" w:name="_Toc520289854"/>
      <w:bookmarkStart w:id="3288" w:name="_Toc520289725"/>
      <w:bookmarkStart w:id="3289" w:name="_Toc520293536"/>
      <w:bookmarkStart w:id="3290" w:name="_Toc520289902"/>
      <w:bookmarkStart w:id="3291" w:name="_Toc520291961"/>
      <w:bookmarkStart w:id="3292" w:name="_Toc520291985"/>
      <w:bookmarkStart w:id="3293" w:name="_Toc520502309"/>
      <w:bookmarkStart w:id="3294" w:name="_Toc520564562"/>
      <w:bookmarkStart w:id="3295" w:name="_Toc520567502"/>
      <w:bookmarkStart w:id="3296" w:name="_Toc520568206"/>
      <w:bookmarkStart w:id="3297" w:name="_Toc520568844"/>
      <w:bookmarkStart w:id="3298" w:name="_Toc520570327"/>
      <w:bookmarkStart w:id="3299" w:name="_Toc520570566"/>
      <w:bookmarkStart w:id="3300" w:name="_Toc520571474"/>
      <w:bookmarkStart w:id="3301" w:name="_Toc520572254"/>
      <w:bookmarkStart w:id="3302" w:name="_Toc520572924"/>
      <w:bookmarkStart w:id="3303" w:name="_Toc520573088"/>
      <w:bookmarkStart w:id="3304" w:name="_Toc520574778"/>
      <w:bookmarkStart w:id="3305" w:name="_Toc520655928"/>
      <w:bookmarkStart w:id="3306" w:name="_Toc520659553"/>
      <w:ins w:id="3307" w:author="Dalton B" w:date="2018-07-31T22:14:00Z">
        <w:r>
          <w:br w:type="page"/>
        </w:r>
      </w:ins>
    </w:p>
    <w:p w14:paraId="508A5DFF" w14:textId="58CB002B" w:rsidR="66617AE6" w:rsidRDefault="6ECE85E5">
      <w:pPr>
        <w:pStyle w:val="Heading2"/>
        <w:rPr>
          <w:ins w:id="3308" w:author="Dan Kot" w:date="2018-07-23T19:47:00Z"/>
          <w:i/>
          <w:rPrChange w:id="3309" w:author="Dan Kot" w:date="2018-07-23T19:41:00Z">
            <w:rPr>
              <w:ins w:id="3310" w:author="Dan Kot" w:date="2018-07-23T19:47:00Z"/>
            </w:rPr>
          </w:rPrChange>
        </w:rPr>
        <w:pPrChange w:id="3311" w:author="Dan Kot" w:date="2018-07-23T12:43:00Z">
          <w:pPr/>
        </w:pPrChange>
      </w:pPr>
      <w:bookmarkStart w:id="3312" w:name="_Toc520838850"/>
      <w:bookmarkStart w:id="3313" w:name="_Toc520881984"/>
      <w:bookmarkStart w:id="3314" w:name="_Toc520892424"/>
      <w:ins w:id="3315" w:author="Dan Kot" w:date="2018-07-23T19:42:00Z">
        <w:r w:rsidRPr="393259EC">
          <w:rPr>
            <w:rPrChange w:id="3316" w:author="Dan Kot" w:date="2018-07-23T19:42:00Z">
              <w:rPr>
                <w:sz w:val="22"/>
              </w:rPr>
            </w:rPrChange>
          </w:rPr>
          <w:lastRenderedPageBreak/>
          <w:t>Rev</w:t>
        </w:r>
      </w:ins>
      <w:ins w:id="3317" w:author="Dana de Jong" w:date="2018-07-29T15:41:00Z">
        <w:r w:rsidR="009C1B98">
          <w:t>.</w:t>
        </w:r>
      </w:ins>
      <w:ins w:id="3318" w:author="Dana de Jong" w:date="2018-08-01T12:01:00Z">
        <w:r>
          <w:t xml:space="preserve"> </w:t>
        </w:r>
      </w:ins>
      <w:ins w:id="3319" w:author="Dalton B" w:date="2018-07-31T22:13:00Z">
        <w:del w:id="3320" w:author="Dana de Jong" w:date="2018-08-01T11:59:00Z">
          <w:r>
            <w:delText xml:space="preserve"> </w:delText>
          </w:r>
        </w:del>
      </w:ins>
      <w:ins w:id="3321" w:author="Dan Kot" w:date="2018-07-23T19:42:00Z">
        <w:del w:id="3322" w:author="Dana de Jong" w:date="2018-07-29T15:41:00Z">
          <w:r w:rsidRPr="393259EC">
            <w:rPr>
              <w:rPrChange w:id="3323" w:author="Dan Kot" w:date="2018-07-23T19:42:00Z">
                <w:rPr>
                  <w:sz w:val="22"/>
                </w:rPr>
              </w:rPrChange>
            </w:rPr>
            <w:delText xml:space="preserve"> </w:delText>
          </w:r>
        </w:del>
        <w:r w:rsidRPr="393259EC">
          <w:rPr>
            <w:rPrChange w:id="3324" w:author="Dan Kot" w:date="2018-07-23T19:42:00Z">
              <w:rPr>
                <w:sz w:val="22"/>
              </w:rPr>
            </w:rPrChange>
          </w:rPr>
          <w:t>2</w:t>
        </w:r>
      </w:ins>
      <w:bookmarkEnd w:id="3287"/>
      <w:bookmarkEnd w:id="3288"/>
      <w:bookmarkEnd w:id="3289"/>
      <w:bookmarkEnd w:id="3290"/>
      <w:bookmarkEnd w:id="3291"/>
      <w:bookmarkEnd w:id="3292"/>
      <w:ins w:id="3325" w:author="Dalton B" w:date="2018-07-25T14:40:00Z">
        <w:r w:rsidR="00217F32">
          <w:t xml:space="preserve"> </w:t>
        </w:r>
      </w:ins>
      <w:ins w:id="3326" w:author="Dalton B" w:date="2018-07-25T14:41:00Z">
        <w:r w:rsidR="009C6C60">
          <w:t>Hardware Selection</w:t>
        </w:r>
      </w:ins>
      <w:bookmarkEnd w:id="3293"/>
      <w:bookmarkEnd w:id="3294"/>
      <w:bookmarkEnd w:id="3295"/>
      <w:bookmarkEnd w:id="3296"/>
      <w:bookmarkEnd w:id="3297"/>
      <w:bookmarkEnd w:id="3298"/>
      <w:bookmarkEnd w:id="3299"/>
      <w:bookmarkEnd w:id="3300"/>
      <w:bookmarkEnd w:id="3301"/>
      <w:bookmarkEnd w:id="3302"/>
      <w:bookmarkEnd w:id="3303"/>
      <w:bookmarkEnd w:id="3304"/>
      <w:bookmarkEnd w:id="3305"/>
      <w:bookmarkEnd w:id="3306"/>
      <w:bookmarkEnd w:id="3312"/>
      <w:bookmarkEnd w:id="3313"/>
      <w:bookmarkEnd w:id="3314"/>
    </w:p>
    <w:p w14:paraId="7E8D14BC" w14:textId="0B4145DD" w:rsidR="7855B409" w:rsidRDefault="7855B409"/>
    <w:p w14:paraId="30346D51" w14:textId="0000B3D3" w:rsidR="06E5D5D1" w:rsidRDefault="638A0CD6">
      <w:pPr>
        <w:rPr>
          <w:ins w:id="3327" w:author="Dana de Jong" w:date="2018-07-29T16:07:00Z"/>
        </w:rPr>
      </w:pPr>
      <w:ins w:id="3328" w:author="Dan Kot" w:date="2018-07-23T19:46:00Z">
        <w:r w:rsidRPr="7855B409">
          <w:t>The</w:t>
        </w:r>
      </w:ins>
      <w:ins w:id="3329" w:author="Dan Kot" w:date="2018-07-23T19:45:00Z">
        <w:r w:rsidR="06E5D5D1" w:rsidRPr="7855B409">
          <w:t xml:space="preserve"> </w:t>
        </w:r>
      </w:ins>
      <w:ins w:id="3330" w:author="Dan Kot" w:date="2018-07-23T19:48:00Z">
        <w:r w:rsidR="5ACC9880" w:rsidRPr="7855B409">
          <w:t>p</w:t>
        </w:r>
      </w:ins>
      <w:ins w:id="3331" w:author="Dan Kot" w:date="2018-07-23T19:46:00Z">
        <w:r w:rsidRPr="7855B409">
          <w:t xml:space="preserve">urpose of </w:t>
        </w:r>
      </w:ins>
      <w:ins w:id="3332" w:author="Dalton B" w:date="2018-07-31T21:46:00Z">
        <w:r w:rsidR="00631342">
          <w:t>r</w:t>
        </w:r>
      </w:ins>
      <w:ins w:id="3333" w:author="Dan Kot" w:date="2018-07-23T19:46:00Z">
        <w:del w:id="3334" w:author="Dalton B" w:date="2018-07-31T21:46:00Z">
          <w:r w:rsidRPr="7855B409">
            <w:delText>R</w:delText>
          </w:r>
        </w:del>
        <w:r w:rsidRPr="7855B409">
          <w:t>ev</w:t>
        </w:r>
      </w:ins>
      <w:ins w:id="3335" w:author="Dana de Jong" w:date="2018-07-29T16:06:00Z">
        <w:r w:rsidR="002652BC">
          <w:t>.</w:t>
        </w:r>
      </w:ins>
      <w:ins w:id="3336" w:author="Dan Kot" w:date="2018-07-23T19:46:00Z">
        <w:del w:id="3337" w:author="Dana de Jong" w:date="2018-07-29T16:06:00Z">
          <w:r w:rsidRPr="7855B409">
            <w:delText xml:space="preserve"> </w:delText>
          </w:r>
        </w:del>
        <w:r w:rsidRPr="7855B409">
          <w:t>2 is to add p</w:t>
        </w:r>
      </w:ins>
      <w:ins w:id="3338" w:author="Dan Kot" w:date="2018-07-23T19:47:00Z">
        <w:r w:rsidR="6F8CC658" w:rsidRPr="7855B409">
          <w:t xml:space="preserve">rotection and </w:t>
        </w:r>
      </w:ins>
      <w:ins w:id="3339" w:author="Dan Kot" w:date="2018-07-23T19:48:00Z">
        <w:r w:rsidR="5ACC9880" w:rsidRPr="7855B409">
          <w:t>power conditioning to the already exis</w:t>
        </w:r>
        <w:r w:rsidR="30994C84" w:rsidRPr="7855B409">
          <w:t xml:space="preserve">ting </w:t>
        </w:r>
        <w:del w:id="3340" w:author="Dalton B" w:date="2018-07-31T21:46:00Z">
          <w:r w:rsidR="30994C84" w:rsidRPr="7855B409" w:rsidDel="00631342">
            <w:delText>R</w:delText>
          </w:r>
        </w:del>
      </w:ins>
      <w:ins w:id="3341" w:author="Dalton B" w:date="2018-07-31T21:46:00Z">
        <w:r w:rsidR="00631342">
          <w:t>r</w:t>
        </w:r>
      </w:ins>
      <w:ins w:id="3342" w:author="Dan Kot" w:date="2018-07-23T19:48:00Z">
        <w:r w:rsidR="30994C84" w:rsidRPr="7855B409">
          <w:t>ev</w:t>
        </w:r>
      </w:ins>
      <w:ins w:id="3343" w:author="Dana de Jong" w:date="2018-07-29T16:08:00Z">
        <w:r w:rsidR="002652BC">
          <w:t>.</w:t>
        </w:r>
      </w:ins>
      <w:ins w:id="3344" w:author="Dan Kot" w:date="2018-07-23T19:48:00Z">
        <w:del w:id="3345" w:author="Dana de Jong" w:date="2018-07-29T16:08:00Z">
          <w:r w:rsidR="30994C84" w:rsidRPr="7855B409">
            <w:delText xml:space="preserve"> </w:delText>
          </w:r>
        </w:del>
        <w:r w:rsidR="30994C84" w:rsidRPr="7855B409">
          <w:t>1 circuitry.</w:t>
        </w:r>
      </w:ins>
      <w:ins w:id="3346" w:author="Dana de Jong" w:date="2018-07-29T16:08:00Z">
        <w:r w:rsidR="30994C84" w:rsidRPr="7855B409">
          <w:t xml:space="preserve"> </w:t>
        </w:r>
        <w:r w:rsidR="002652BC">
          <w:t xml:space="preserve">The following sections </w:t>
        </w:r>
      </w:ins>
      <w:ins w:id="3347" w:author="Dana de Jong" w:date="2018-07-29T16:09:00Z">
        <w:r w:rsidR="005C294B">
          <w:t>detail</w:t>
        </w:r>
      </w:ins>
      <w:ins w:id="3348" w:author="Dana de Jong" w:date="2018-07-29T16:08:00Z">
        <w:r w:rsidR="002652BC">
          <w:t xml:space="preserve"> the hardware selection process and relevant considerations </w:t>
        </w:r>
      </w:ins>
      <w:ins w:id="3349" w:author="Dana de Jong" w:date="2018-07-29T16:09:00Z">
        <w:r w:rsidR="002652BC">
          <w:t>for this purpose.</w:t>
        </w:r>
      </w:ins>
      <w:ins w:id="3350" w:author="Dan Kot" w:date="2018-07-23T19:48:00Z">
        <w:del w:id="3351" w:author="Dana de Jong" w:date="2018-07-29T16:08:00Z">
          <w:r w:rsidR="30994C84" w:rsidRPr="7855B409" w:rsidDel="002652BC">
            <w:delText xml:space="preserve"> </w:delText>
          </w:r>
        </w:del>
      </w:ins>
    </w:p>
    <w:p w14:paraId="68F1D838" w14:textId="77777777" w:rsidR="002652BC" w:rsidRDefault="002652BC"/>
    <w:p w14:paraId="14641EF5" w14:textId="36DBD7CD" w:rsidR="008D1AF9" w:rsidRPr="008D1AF9" w:rsidDel="00411859" w:rsidRDefault="008D1AF9">
      <w:pPr>
        <w:pStyle w:val="Heading3"/>
        <w:rPr>
          <w:ins w:id="3352" w:author="Dalton B" w:date="2018-07-25T14:26:00Z"/>
          <w:del w:id="3353" w:author="Dan Kot" w:date="2018-07-26T20:41:00Z"/>
        </w:rPr>
        <w:pPrChange w:id="3354" w:author="Dana de Jong" w:date="2018-07-28T12:21:00Z">
          <w:pPr/>
        </w:pPrChange>
      </w:pPr>
    </w:p>
    <w:p w14:paraId="7A7BBF85" w14:textId="2F92A410" w:rsidR="008041B0" w:rsidRDefault="008041B0">
      <w:pPr>
        <w:pStyle w:val="Heading3"/>
        <w:pPrChange w:id="3355" w:author="Dalton B" w:date="2018-07-25T14:27:00Z">
          <w:pPr/>
        </w:pPrChange>
      </w:pPr>
      <w:bookmarkStart w:id="3356" w:name="_Toc520502310"/>
      <w:bookmarkStart w:id="3357" w:name="_Toc520564563"/>
      <w:bookmarkStart w:id="3358" w:name="_Toc520565679"/>
      <w:bookmarkStart w:id="3359" w:name="_Toc520567503"/>
      <w:bookmarkStart w:id="3360" w:name="_Toc520568207"/>
      <w:bookmarkStart w:id="3361" w:name="_Toc520568845"/>
      <w:bookmarkStart w:id="3362" w:name="_Toc520570328"/>
      <w:bookmarkStart w:id="3363" w:name="_Toc520570567"/>
      <w:bookmarkStart w:id="3364" w:name="_Toc520571475"/>
      <w:bookmarkStart w:id="3365" w:name="_Toc520572255"/>
      <w:bookmarkStart w:id="3366" w:name="_Toc520572925"/>
      <w:bookmarkStart w:id="3367" w:name="_Toc520573089"/>
      <w:bookmarkStart w:id="3368" w:name="_Toc520574779"/>
      <w:bookmarkStart w:id="3369" w:name="_Toc520655929"/>
      <w:bookmarkStart w:id="3370" w:name="_Toc520659554"/>
      <w:bookmarkStart w:id="3371" w:name="_Toc520838851"/>
      <w:bookmarkStart w:id="3372" w:name="_Toc520881985"/>
      <w:bookmarkStart w:id="3373" w:name="_Toc520892425"/>
      <w:ins w:id="3374" w:author="Dalton B" w:date="2018-07-25T14:26:00Z">
        <w:r>
          <w:t>Voltage Re</w:t>
        </w:r>
      </w:ins>
      <w:ins w:id="3375" w:author="Dalton B" w:date="2018-07-25T14:27:00Z">
        <w:r>
          <w:t>gulation</w:t>
        </w:r>
      </w:ins>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p>
    <w:p w14:paraId="5589FECA" w14:textId="6D5A4C51" w:rsidR="393259EC" w:rsidRDefault="393259EC">
      <w:pPr>
        <w:rPr>
          <w:del w:id="3376" w:author="Dan Kot" w:date="2018-07-23T19:45:00Z"/>
        </w:rPr>
      </w:pPr>
    </w:p>
    <w:p w14:paraId="03C317F7" w14:textId="35E73997" w:rsidR="32C434C7" w:rsidRDefault="32C434C7">
      <w:pPr>
        <w:rPr>
          <w:del w:id="3377" w:author="Dan Kot" w:date="2018-07-23T19:45:00Z"/>
        </w:rPr>
      </w:pPr>
    </w:p>
    <w:p w14:paraId="2EB66E28" w14:textId="6A9F6765" w:rsidR="06E5D5D1" w:rsidRDefault="06E5D5D1">
      <w:pPr>
        <w:rPr>
          <w:del w:id="3378" w:author="Dana de Jong" w:date="2018-07-29T16:09:00Z"/>
        </w:rPr>
      </w:pPr>
      <w:ins w:id="3379" w:author="Dan Kot" w:date="2018-07-23T19:45:00Z">
        <w:r w:rsidRPr="06E5D5D1">
          <w:t xml:space="preserve">The power supply </w:t>
        </w:r>
        <w:commentRangeStart w:id="3380"/>
        <w:del w:id="3381" w:author="Dana de Jong" w:date="2018-08-01T12:35:00Z">
          <w:r w:rsidRPr="06E5D5D1">
            <w:delText>will</w:delText>
          </w:r>
        </w:del>
      </w:ins>
      <w:ins w:id="3382" w:author="Dana de Jong" w:date="2018-08-01T12:35:00Z">
        <w:r w:rsidR="009A1EEF">
          <w:t>can</w:t>
        </w:r>
      </w:ins>
      <w:ins w:id="3383" w:author="Dan Kot" w:date="2018-07-23T19:45:00Z">
        <w:r w:rsidRPr="06E5D5D1">
          <w:t xml:space="preserve"> </w:t>
        </w:r>
      </w:ins>
      <w:commentRangeEnd w:id="3380"/>
      <w:r w:rsidR="00CF23DC">
        <w:rPr>
          <w:rStyle w:val="CommentReference"/>
        </w:rPr>
        <w:commentReference w:id="3380"/>
      </w:r>
      <w:ins w:id="3384" w:author="Dan Kot" w:date="2018-07-23T19:45:00Z">
        <w:r w:rsidRPr="06E5D5D1">
          <w:t xml:space="preserve">use an input voltage ranging from </w:t>
        </w:r>
      </w:ins>
      <w:ins w:id="3385" w:author="Dan Kot" w:date="2018-07-25T14:50:00Z">
        <w:r w:rsidR="00CB34A6">
          <w:t>8</w:t>
        </w:r>
      </w:ins>
      <w:ins w:id="3386" w:author="Dan Kot" w:date="2018-07-23T19:45:00Z">
        <w:r w:rsidRPr="06E5D5D1">
          <w:t>V – 50 V (based on the operating voltage of the motors)</w:t>
        </w:r>
        <w:del w:id="3387" w:author="Dana de Jong" w:date="2018-07-29T16:09:00Z">
          <w:r w:rsidRPr="06E5D5D1">
            <w:delText>,</w:delText>
          </w:r>
        </w:del>
        <w:r w:rsidRPr="06E5D5D1">
          <w:t xml:space="preserve"> and power both the opto</w:t>
        </w:r>
      </w:ins>
      <w:ins w:id="3388" w:author="Dana de Jong" w:date="2018-07-29T16:10:00Z">
        <w:r w:rsidR="007D1819">
          <w:t>-</w:t>
        </w:r>
      </w:ins>
      <w:ins w:id="3389" w:author="Dan Kot" w:date="2018-07-23T19:45:00Z">
        <w:del w:id="3390" w:author="Dana de Jong" w:date="2018-07-29T16:09:00Z">
          <w:r w:rsidRPr="06E5D5D1">
            <w:delText>-</w:delText>
          </w:r>
        </w:del>
        <w:r w:rsidRPr="06E5D5D1">
          <w:t xml:space="preserve">isolation protection and the microcontroller. </w:t>
        </w:r>
      </w:ins>
    </w:p>
    <w:p w14:paraId="0ECA7704" w14:textId="77777777" w:rsidR="00E522EC" w:rsidRDefault="00E522EC">
      <w:pPr>
        <w:rPr>
          <w:ins w:id="3391" w:author="Dana de Jong" w:date="2018-07-29T16:34:00Z"/>
        </w:rPr>
      </w:pPr>
    </w:p>
    <w:p w14:paraId="56D42BE6" w14:textId="55E9B276" w:rsidR="008D1AF9" w:rsidRPr="008D1AF9" w:rsidRDefault="008D1AF9">
      <w:pPr>
        <w:rPr>
          <w:ins w:id="3392" w:author="Dalton B" w:date="2018-07-25T14:24:00Z"/>
        </w:rPr>
      </w:pPr>
    </w:p>
    <w:p w14:paraId="5F70EEB5" w14:textId="30E4E08A" w:rsidR="00824EEB" w:rsidDel="001C4DDF" w:rsidRDefault="00824EEB">
      <w:pPr>
        <w:rPr>
          <w:del w:id="3393" w:author="Dalton B" w:date="2018-07-25T14:27:00Z"/>
        </w:rPr>
      </w:pPr>
    </w:p>
    <w:p w14:paraId="746C55DA" w14:textId="3B07C8C3" w:rsidR="06E5D5D1" w:rsidRDefault="06E5D5D1">
      <w:ins w:id="3394" w:author="Dan Kot" w:date="2018-07-23T19:45:00Z">
        <w:r w:rsidRPr="06E5D5D1">
          <w:t xml:space="preserve">The opto-isolation chip </w:t>
        </w:r>
      </w:ins>
      <w:ins w:id="3395" w:author="Dana de Jong" w:date="2018-07-29T16:09:00Z">
        <w:r w:rsidR="007D1819">
          <w:t>has the following requirements:</w:t>
        </w:r>
      </w:ins>
      <w:ins w:id="3396" w:author="Dan Kot" w:date="2018-07-23T19:45:00Z">
        <w:del w:id="3397" w:author="Dana de Jong" w:date="2018-07-29T16:09:00Z">
          <w:r w:rsidRPr="06E5D5D1">
            <w:delText>requires:</w:delText>
          </w:r>
        </w:del>
      </w:ins>
    </w:p>
    <w:p w14:paraId="2F1C2C43" w14:textId="38195317" w:rsidR="06E5D5D1" w:rsidRDefault="06E5D5D1">
      <w:pPr>
        <w:pStyle w:val="ListParagraph"/>
        <w:numPr>
          <w:ilvl w:val="0"/>
          <w:numId w:val="37"/>
        </w:numPr>
        <w:pPrChange w:id="3398" w:author="Dana de Jong" w:date="2018-07-29T19:15:00Z">
          <w:pPr/>
        </w:pPrChange>
      </w:pPr>
      <w:ins w:id="3399" w:author="Dan Kot" w:date="2018-07-23T19:45:00Z">
        <w:del w:id="3400" w:author="Dana de Jong" w:date="2018-07-29T16:10:00Z">
          <w:r w:rsidRPr="06E5D5D1">
            <w:delText>-</w:delText>
          </w:r>
          <w:r w:rsidRPr="06E5D5D1">
            <w:rPr>
              <w:sz w:val="14"/>
              <w:szCs w:val="14"/>
              <w:rPrChange w:id="3401" w:author="Dan Kot" w:date="2018-07-23T19:45:00Z">
                <w:rPr/>
              </w:rPrChange>
            </w:rPr>
            <w:delText xml:space="preserve">        </w:delText>
          </w:r>
        </w:del>
      </w:ins>
      <w:ins w:id="3402" w:author="Dan Kot" w:date="2018-07-25T14:52:00Z">
        <w:r w:rsidR="00367D80" w:rsidRPr="06E5D5D1">
          <w:t>Voltage</w:t>
        </w:r>
      </w:ins>
      <w:ins w:id="3403" w:author="Dana de Jong" w:date="2018-07-29T16:38:00Z">
        <w:r w:rsidR="00E522EC">
          <w:t xml:space="preserve">: </w:t>
        </w:r>
      </w:ins>
      <w:ins w:id="3404" w:author="Dan Kot" w:date="2018-07-25T14:52:00Z">
        <w:del w:id="3405" w:author="Dana de Jong" w:date="2018-07-29T16:38:00Z">
          <w:r w:rsidR="00367D80" w:rsidRPr="06E5D5D1">
            <w:delText xml:space="preserve"> </w:delText>
          </w:r>
        </w:del>
      </w:ins>
      <w:ins w:id="3406" w:author="Dan Kot" w:date="2018-07-25T14:53:00Z">
        <w:del w:id="3407" w:author="Dana de Jong" w:date="2018-07-29T16:38:00Z">
          <w:r w:rsidR="00367D80">
            <w:delText>–</w:delText>
          </w:r>
        </w:del>
      </w:ins>
      <w:ins w:id="3408" w:author="Dan Kot" w:date="2018-07-25T14:52:00Z">
        <w:del w:id="3409" w:author="Dana de Jong" w:date="2018-07-29T16:38:00Z">
          <w:r w:rsidR="00993AED">
            <w:delText xml:space="preserve"> </w:delText>
          </w:r>
        </w:del>
        <w:r w:rsidR="00993AED">
          <w:t>5</w:t>
        </w:r>
      </w:ins>
      <w:ins w:id="3410" w:author="Dan Kot" w:date="2018-07-25T14:53:00Z">
        <w:r w:rsidR="00367D80">
          <w:t xml:space="preserve"> </w:t>
        </w:r>
      </w:ins>
      <w:ins w:id="3411" w:author="Dan Kot" w:date="2018-07-25T14:52:00Z">
        <w:r w:rsidR="00993AED">
          <w:t>V</w:t>
        </w:r>
      </w:ins>
    </w:p>
    <w:p w14:paraId="1389153F" w14:textId="3E957DE9" w:rsidR="06E5D5D1" w:rsidRDefault="06E5D5D1">
      <w:pPr>
        <w:pStyle w:val="ListParagraph"/>
        <w:numPr>
          <w:ilvl w:val="0"/>
          <w:numId w:val="37"/>
        </w:numPr>
        <w:rPr>
          <w:del w:id="3412" w:author="Dana de Jong" w:date="2018-07-29T16:33:00Z"/>
        </w:rPr>
        <w:pPrChange w:id="3413" w:author="Dana de Jong" w:date="2018-07-29T19:15:00Z">
          <w:pPr/>
        </w:pPrChange>
      </w:pPr>
      <w:ins w:id="3414" w:author="Dan Kot" w:date="2018-07-23T19:45:00Z">
        <w:del w:id="3415" w:author="Dana de Jong" w:date="2018-07-29T16:10:00Z">
          <w:r w:rsidRPr="06E5D5D1">
            <w:delText>-</w:delText>
          </w:r>
          <w:r w:rsidRPr="06E5D5D1">
            <w:rPr>
              <w:sz w:val="14"/>
              <w:szCs w:val="14"/>
              <w:rPrChange w:id="3416" w:author="Dan Kot" w:date="2018-07-23T19:45:00Z">
                <w:rPr/>
              </w:rPrChange>
            </w:rPr>
            <w:delText xml:space="preserve">        </w:delText>
          </w:r>
        </w:del>
        <w:r w:rsidRPr="06E5D5D1">
          <w:t>Current</w:t>
        </w:r>
      </w:ins>
      <w:ins w:id="3417" w:author="Dana de Jong" w:date="2018-07-29T16:38:00Z">
        <w:r w:rsidR="00E522EC">
          <w:t xml:space="preserve">: </w:t>
        </w:r>
      </w:ins>
      <w:ins w:id="3418" w:author="Dan Kot" w:date="2018-07-23T19:45:00Z">
        <w:del w:id="3419" w:author="Dana de Jong" w:date="2018-07-29T16:38:00Z">
          <w:r w:rsidRPr="06E5D5D1">
            <w:delText xml:space="preserve"> </w:delText>
          </w:r>
        </w:del>
      </w:ins>
      <w:ins w:id="3420" w:author="Dan Kot" w:date="2018-07-26T20:00:00Z">
        <w:del w:id="3421" w:author="Dana de Jong" w:date="2018-07-29T16:38:00Z">
          <w:r w:rsidR="00A50DB9">
            <w:delText>–</w:delText>
          </w:r>
        </w:del>
      </w:ins>
      <w:ins w:id="3422" w:author="Dan Kot" w:date="2018-07-23T19:45:00Z">
        <w:del w:id="3423" w:author="Dana de Jong" w:date="2018-07-29T16:38:00Z">
          <w:r w:rsidRPr="06E5D5D1">
            <w:delText xml:space="preserve"> </w:delText>
          </w:r>
        </w:del>
      </w:ins>
      <w:ins w:id="3424" w:author="Dan Kot" w:date="2018-07-26T20:00:00Z">
        <w:r w:rsidR="00E5120D">
          <w:t>10 channels at 1.6mA eac</w:t>
        </w:r>
      </w:ins>
      <w:ins w:id="3425" w:author="Dan Kot" w:date="2018-07-26T20:01:00Z">
        <w:r w:rsidR="00E5120D">
          <w:t>h = 160mA</w:t>
        </w:r>
        <w:r w:rsidR="00346FC7">
          <w:t xml:space="preserve"> max</w:t>
        </w:r>
      </w:ins>
    </w:p>
    <w:p w14:paraId="5B00F435" w14:textId="42D2D130" w:rsidR="15EB48E9" w:rsidRDefault="15EB48E9">
      <w:pPr>
        <w:pStyle w:val="ListParagraph"/>
        <w:numPr>
          <w:ilvl w:val="0"/>
          <w:numId w:val="37"/>
        </w:numPr>
        <w:pPrChange w:id="3426" w:author="Dana de Jong" w:date="2018-07-29T19:15:00Z">
          <w:pPr/>
        </w:pPrChange>
      </w:pPr>
    </w:p>
    <w:p w14:paraId="29570B79" w14:textId="576CC0A9" w:rsidR="06E5D5D1" w:rsidRDefault="00E522EC">
      <w:ins w:id="3427" w:author="Dana de Jong" w:date="2018-07-29T16:33:00Z">
        <w:r>
          <w:t>T</w:t>
        </w:r>
      </w:ins>
      <w:ins w:id="3428" w:author="Dan Kot" w:date="2018-07-23T19:45:00Z">
        <w:del w:id="3429" w:author="Dana de Jong" w:date="2018-07-29T16:33:00Z">
          <w:r w:rsidR="06E5D5D1" w:rsidRPr="06E5D5D1">
            <w:delText>And t</w:delText>
          </w:r>
        </w:del>
        <w:r w:rsidR="06E5D5D1" w:rsidRPr="06E5D5D1">
          <w:t>he microcontroller requires</w:t>
        </w:r>
      </w:ins>
      <w:ins w:id="3430" w:author="Dana de Jong" w:date="2018-07-29T16:34:00Z">
        <w:r>
          <w:t>, with a supply range of 8 V to 50 V</w:t>
        </w:r>
      </w:ins>
      <w:ins w:id="3431" w:author="Dan Kot" w:date="2018-07-23T19:45:00Z">
        <w:r w:rsidR="06E5D5D1" w:rsidRPr="06E5D5D1">
          <w:t>:</w:t>
        </w:r>
      </w:ins>
    </w:p>
    <w:p w14:paraId="34644D74" w14:textId="080C32BB" w:rsidR="06E5D5D1" w:rsidRDefault="06E5D5D1">
      <w:pPr>
        <w:pStyle w:val="ListParagraph"/>
        <w:numPr>
          <w:ilvl w:val="0"/>
          <w:numId w:val="43"/>
        </w:numPr>
        <w:pPrChange w:id="3432" w:author="Dana de Jong" w:date="2018-07-29T19:15:00Z">
          <w:pPr/>
        </w:pPrChange>
      </w:pPr>
      <w:ins w:id="3433" w:author="Dan Kot" w:date="2018-07-23T19:45:00Z">
        <w:del w:id="3434" w:author="Dana de Jong" w:date="2018-07-29T16:37:00Z">
          <w:r w:rsidRPr="06E5D5D1">
            <w:delText>-</w:delText>
          </w:r>
          <w:r w:rsidRPr="06E5D5D1">
            <w:rPr>
              <w:sz w:val="14"/>
              <w:szCs w:val="14"/>
              <w:rPrChange w:id="3435" w:author="Dan Kot" w:date="2018-07-23T19:45:00Z">
                <w:rPr/>
              </w:rPrChange>
            </w:rPr>
            <w:delText xml:space="preserve">        </w:delText>
          </w:r>
        </w:del>
        <w:r w:rsidRPr="06E5D5D1">
          <w:t>Voltage</w:t>
        </w:r>
      </w:ins>
      <w:ins w:id="3436" w:author="Dana de Jong" w:date="2018-07-29T16:38:00Z">
        <w:r w:rsidR="00E522EC">
          <w:t xml:space="preserve">: </w:t>
        </w:r>
      </w:ins>
      <w:ins w:id="3437" w:author="Dan Kot" w:date="2018-07-23T19:45:00Z">
        <w:del w:id="3438" w:author="Dana de Jong" w:date="2018-07-29T16:38:00Z">
          <w:r w:rsidRPr="06E5D5D1">
            <w:delText xml:space="preserve"> </w:delText>
          </w:r>
        </w:del>
      </w:ins>
      <w:ins w:id="3439" w:author="Dan Kot" w:date="2018-07-25T14:52:00Z">
        <w:del w:id="3440" w:author="Dana de Jong" w:date="2018-07-29T16:38:00Z">
          <w:r w:rsidR="00993AED">
            <w:delText xml:space="preserve">- </w:delText>
          </w:r>
        </w:del>
      </w:ins>
      <w:ins w:id="3441" w:author="Dan Kot" w:date="2018-07-25T14:51:00Z">
        <w:r w:rsidR="000F3FB5">
          <w:t>3.3 V</w:t>
        </w:r>
      </w:ins>
    </w:p>
    <w:p w14:paraId="69254468" w14:textId="5702F6AA" w:rsidR="06E5D5D1" w:rsidRDefault="06E5D5D1">
      <w:pPr>
        <w:pStyle w:val="ListParagraph"/>
        <w:numPr>
          <w:ilvl w:val="0"/>
          <w:numId w:val="43"/>
        </w:numPr>
        <w:rPr>
          <w:del w:id="3442" w:author="Dana de Jong" w:date="2018-07-29T16:57:00Z"/>
        </w:rPr>
        <w:pPrChange w:id="3443" w:author="Dana de Jong" w:date="2018-07-29T19:15:00Z">
          <w:pPr/>
        </w:pPrChange>
      </w:pPr>
      <w:ins w:id="3444" w:author="Dan Kot" w:date="2018-07-23T19:45:00Z">
        <w:del w:id="3445" w:author="Dana de Jong" w:date="2018-07-29T16:37:00Z">
          <w:r w:rsidRPr="06E5D5D1">
            <w:delText>-</w:delText>
          </w:r>
          <w:r w:rsidRPr="06E5D5D1">
            <w:rPr>
              <w:sz w:val="14"/>
              <w:szCs w:val="14"/>
              <w:rPrChange w:id="3446" w:author="Dan Kot" w:date="2018-07-23T19:45:00Z">
                <w:rPr/>
              </w:rPrChange>
            </w:rPr>
            <w:delText xml:space="preserve">        </w:delText>
          </w:r>
        </w:del>
        <w:r w:rsidRPr="06E5D5D1">
          <w:t>Current</w:t>
        </w:r>
      </w:ins>
      <w:ins w:id="3447" w:author="Dana de Jong" w:date="2018-07-29T16:38:00Z">
        <w:r w:rsidR="00E522EC">
          <w:t xml:space="preserve">: </w:t>
        </w:r>
      </w:ins>
      <w:ins w:id="3448" w:author="Dan Kot" w:date="2018-07-23T19:45:00Z">
        <w:del w:id="3449" w:author="Dana de Jong" w:date="2018-07-29T16:38:00Z">
          <w:r w:rsidRPr="06E5D5D1" w:rsidDel="00E522EC">
            <w:delText xml:space="preserve"> </w:delText>
          </w:r>
        </w:del>
      </w:ins>
      <w:ins w:id="3450" w:author="Dan Kot" w:date="2018-07-26T20:01:00Z">
        <w:del w:id="3451" w:author="Dana de Jong" w:date="2018-07-29T16:38:00Z">
          <w:r w:rsidR="00346FC7" w:rsidDel="00E522EC">
            <w:delText>–</w:delText>
          </w:r>
        </w:del>
      </w:ins>
      <w:ins w:id="3452" w:author="Dan Kot" w:date="2018-07-23T19:45:00Z">
        <w:del w:id="3453" w:author="Dana de Jong" w:date="2018-07-29T16:38:00Z">
          <w:r w:rsidRPr="06E5D5D1" w:rsidDel="00E522EC">
            <w:delText xml:space="preserve"> </w:delText>
          </w:r>
        </w:del>
      </w:ins>
      <w:ins w:id="3454" w:author="Dan Kot" w:date="2018-07-26T20:01:00Z">
        <w:r w:rsidR="00346FC7">
          <w:t>130</w:t>
        </w:r>
      </w:ins>
      <w:ins w:id="3455" w:author="Dana de Jong" w:date="2018-07-29T16:38:00Z">
        <w:r w:rsidR="00E522EC">
          <w:t xml:space="preserve"> </w:t>
        </w:r>
      </w:ins>
      <w:ins w:id="3456" w:author="Dan Kot" w:date="2018-07-26T20:01:00Z">
        <w:r w:rsidR="00346FC7">
          <w:t xml:space="preserve">mA max </w:t>
        </w:r>
      </w:ins>
    </w:p>
    <w:p w14:paraId="60DE6653" w14:textId="7B6C925F" w:rsidR="15EB48E9" w:rsidRDefault="15EB48E9">
      <w:pPr>
        <w:pStyle w:val="ListParagraph"/>
        <w:numPr>
          <w:ilvl w:val="0"/>
          <w:numId w:val="43"/>
        </w:numPr>
        <w:rPr>
          <w:del w:id="3457" w:author="Dana de Jong" w:date="2018-07-29T16:34:00Z"/>
        </w:rPr>
        <w:pPrChange w:id="3458" w:author="Dana de Jong" w:date="2018-07-29T19:18:00Z">
          <w:pPr/>
        </w:pPrChange>
      </w:pPr>
    </w:p>
    <w:p w14:paraId="4EB82617" w14:textId="6C85E282" w:rsidR="06E5D5D1" w:rsidRDefault="06E5D5D1">
      <w:pPr>
        <w:pStyle w:val="ListParagraph"/>
        <w:rPr>
          <w:del w:id="3459" w:author="Dana de Jong" w:date="2018-07-29T16:34:00Z"/>
        </w:rPr>
        <w:pPrChange w:id="3460" w:author="Dana de Jong" w:date="2018-07-29T19:15:00Z">
          <w:pPr/>
        </w:pPrChange>
      </w:pPr>
      <w:ins w:id="3461" w:author="Dan Kot" w:date="2018-07-23T19:45:00Z">
        <w:del w:id="3462" w:author="Dana de Jong" w:date="2018-07-29T16:34:00Z">
          <w:r w:rsidRPr="06E5D5D1">
            <w:delText xml:space="preserve">With a supply range of </w:delText>
          </w:r>
        </w:del>
      </w:ins>
      <w:ins w:id="3463" w:author="Dan Kot" w:date="2018-07-25T14:51:00Z">
        <w:del w:id="3464" w:author="Dana de Jong" w:date="2018-07-29T16:34:00Z">
          <w:r w:rsidR="000F3FB5">
            <w:delText xml:space="preserve">8 </w:delText>
          </w:r>
        </w:del>
      </w:ins>
      <w:ins w:id="3465" w:author="Dan Kot" w:date="2018-07-23T19:45:00Z">
        <w:del w:id="3466" w:author="Dana de Jong" w:date="2018-07-29T16:34:00Z">
          <w:r w:rsidRPr="06E5D5D1">
            <w:delText>V to 50 V.</w:delText>
          </w:r>
        </w:del>
      </w:ins>
    </w:p>
    <w:p w14:paraId="2D7D307A" w14:textId="66D186A8" w:rsidR="15EB48E9" w:rsidRDefault="15EB48E9">
      <w:pPr>
        <w:pStyle w:val="ListParagraph"/>
        <w:numPr>
          <w:ilvl w:val="0"/>
          <w:numId w:val="43"/>
        </w:numPr>
        <w:pPrChange w:id="3467" w:author="Dana de Jong" w:date="2018-07-29T19:15:00Z">
          <w:pPr/>
        </w:pPrChange>
      </w:pPr>
    </w:p>
    <w:p w14:paraId="2308345F" w14:textId="3C8F88AB" w:rsidR="06E5D5D1" w:rsidRDefault="06E5D5D1">
      <w:pPr>
        <w:rPr>
          <w:del w:id="3468" w:author="Unknown"/>
        </w:rPr>
      </w:pPr>
      <w:ins w:id="3469" w:author="Dan Kot" w:date="2018-07-23T19:45:00Z">
        <w:r w:rsidRPr="06E5D5D1">
          <w:t>Based on the above requirements the following DC</w:t>
        </w:r>
      </w:ins>
      <w:ins w:id="3470" w:author="Dana de Jong" w:date="2018-07-29T16:38:00Z">
        <w:r w:rsidR="00E522EC">
          <w:t>-</w:t>
        </w:r>
      </w:ins>
      <w:ins w:id="3471" w:author="Dan Kot" w:date="2018-07-23T19:45:00Z">
        <w:del w:id="3472" w:author="Dana de Jong" w:date="2018-07-29T16:38:00Z">
          <w:r w:rsidRPr="06E5D5D1">
            <w:delText xml:space="preserve"> – </w:delText>
          </w:r>
        </w:del>
        <w:r w:rsidRPr="06E5D5D1">
          <w:t>DC regulators were selected:</w:t>
        </w:r>
      </w:ins>
    </w:p>
    <w:p w14:paraId="46DF3A38" w14:textId="6215D493" w:rsidR="15EB48E9" w:rsidRDefault="15EB48E9">
      <w:pPr>
        <w:ind w:firstLine="0"/>
        <w:rPr>
          <w:del w:id="3473" w:author="Unknown"/>
        </w:rPr>
        <w:pPrChange w:id="3474" w:author="Dana de Jong" w:date="2018-07-28T12:21:00Z">
          <w:pPr/>
        </w:pPrChange>
      </w:pPr>
    </w:p>
    <w:p w14:paraId="7A88ECA8" w14:textId="77777777" w:rsidR="00E522EC" w:rsidRDefault="00E522EC">
      <w:pPr>
        <w:pStyle w:val="ListParagraph"/>
        <w:ind w:left="0" w:firstLine="567"/>
        <w:rPr>
          <w:ins w:id="3475" w:author="Dana de Jong" w:date="2018-07-29T16:35:00Z"/>
        </w:rPr>
        <w:pPrChange w:id="3476" w:author="Dana de Jong" w:date="2018-07-29T16:35:00Z">
          <w:pPr/>
        </w:pPrChange>
      </w:pPr>
    </w:p>
    <w:p w14:paraId="55B45CB2" w14:textId="2908AF00" w:rsidR="00E522EC" w:rsidRDefault="00E522EC">
      <w:pPr>
        <w:pStyle w:val="ListParagraph"/>
        <w:numPr>
          <w:ilvl w:val="0"/>
          <w:numId w:val="38"/>
        </w:numPr>
        <w:rPr>
          <w:ins w:id="3477" w:author="Dana de Jong" w:date="2018-07-29T16:36:00Z"/>
        </w:rPr>
        <w:pPrChange w:id="3478" w:author="Dana de Jong" w:date="2018-07-29T16:35:00Z">
          <w:pPr/>
        </w:pPrChange>
      </w:pPr>
      <w:ins w:id="3479" w:author="Dana de Jong" w:date="2018-07-29T16:35:00Z">
        <w:r w:rsidRPr="00E522EC">
          <w:t>Allegro Micro</w:t>
        </w:r>
        <w:r>
          <w:t>systems</w:t>
        </w:r>
      </w:ins>
      <w:ins w:id="3480" w:author="Dana de Jong" w:date="2018-07-29T16:38:00Z">
        <w:r>
          <w:t xml:space="preserve">: </w:t>
        </w:r>
      </w:ins>
      <w:ins w:id="3481" w:author="Dana de Jong" w:date="2018-07-29T16:35:00Z">
        <w:r>
          <w:t xml:space="preserve">LLC A4402ELPTR-T </w:t>
        </w:r>
      </w:ins>
      <w:customXmlInsRangeStart w:id="3482" w:author="Dana de Jong" w:date="2018-07-29T17:24:00Z"/>
      <w:sdt>
        <w:sdtPr>
          <w:id w:val="1884978930"/>
          <w:citation/>
        </w:sdtPr>
        <w:sdtEndPr/>
        <w:sdtContent>
          <w:customXmlInsRangeEnd w:id="3482"/>
          <w:ins w:id="3483" w:author="Dana de Jong" w:date="2018-07-29T17:24:00Z">
            <w:r w:rsidR="008A246A">
              <w:fldChar w:fldCharType="begin"/>
            </w:r>
            <w:r w:rsidR="008A246A">
              <w:rPr>
                <w:lang w:val="en-US"/>
              </w:rPr>
              <w:instrText xml:space="preserve"> CITATION All17 \l 1033 </w:instrText>
            </w:r>
          </w:ins>
          <w:r w:rsidR="008A246A">
            <w:fldChar w:fldCharType="separate"/>
          </w:r>
          <w:r w:rsidR="0047738F" w:rsidRPr="0047738F">
            <w:rPr>
              <w:noProof/>
              <w:lang w:val="en-US"/>
            </w:rPr>
            <w:t>[8]</w:t>
          </w:r>
          <w:ins w:id="3484" w:author="Dana de Jong" w:date="2018-07-29T17:24:00Z">
            <w:r w:rsidR="008A246A">
              <w:fldChar w:fldCharType="end"/>
            </w:r>
          </w:ins>
          <w:customXmlInsRangeStart w:id="3485" w:author="Dana de Jong" w:date="2018-07-29T17:24:00Z"/>
        </w:sdtContent>
      </w:sdt>
      <w:customXmlInsRangeEnd w:id="3485"/>
    </w:p>
    <w:p w14:paraId="78EE0116" w14:textId="63636EC2" w:rsidR="00E522EC" w:rsidRDefault="00E522EC">
      <w:pPr>
        <w:pStyle w:val="ListParagraph"/>
        <w:numPr>
          <w:ilvl w:val="0"/>
          <w:numId w:val="38"/>
        </w:numPr>
        <w:rPr>
          <w:ins w:id="3486" w:author="Dana de Jong" w:date="2018-07-29T16:37:00Z"/>
        </w:rPr>
        <w:pPrChange w:id="3487" w:author="Dana de Jong" w:date="2018-07-29T16:35:00Z">
          <w:pPr/>
        </w:pPrChange>
      </w:pPr>
      <w:ins w:id="3488" w:author="Dana de Jong" w:date="2018-07-29T16:36:00Z">
        <w:r>
          <w:t>Texas Instruments</w:t>
        </w:r>
      </w:ins>
      <w:ins w:id="3489" w:author="Dana de Jong" w:date="2018-07-29T16:38:00Z">
        <w:r>
          <w:t xml:space="preserve">: </w:t>
        </w:r>
      </w:ins>
      <w:ins w:id="3490" w:author="Dana de Jong" w:date="2018-07-29T16:36:00Z">
        <w:r>
          <w:t xml:space="preserve">LMZ36002RVQT </w:t>
        </w:r>
      </w:ins>
      <w:customXmlInsRangeStart w:id="3491" w:author="Dana de Jong" w:date="2018-07-29T17:24:00Z"/>
      <w:sdt>
        <w:sdtPr>
          <w:id w:val="15354094"/>
          <w:citation/>
        </w:sdtPr>
        <w:sdtEndPr/>
        <w:sdtContent>
          <w:customXmlInsRangeEnd w:id="3491"/>
          <w:ins w:id="3492" w:author="Dana de Jong" w:date="2018-07-29T17:24:00Z">
            <w:r w:rsidR="008A246A">
              <w:fldChar w:fldCharType="begin"/>
            </w:r>
            <w:r w:rsidR="008A246A">
              <w:rPr>
                <w:lang w:val="en-US"/>
              </w:rPr>
              <w:instrText xml:space="preserve"> CITATION Tex18 \l 1033 </w:instrText>
            </w:r>
          </w:ins>
          <w:r w:rsidR="008A246A">
            <w:fldChar w:fldCharType="separate"/>
          </w:r>
          <w:r w:rsidR="0047738F" w:rsidRPr="0047738F">
            <w:rPr>
              <w:noProof/>
              <w:lang w:val="en-US"/>
            </w:rPr>
            <w:t>[9]</w:t>
          </w:r>
          <w:ins w:id="3493" w:author="Dana de Jong" w:date="2018-07-29T17:24:00Z">
            <w:r w:rsidR="008A246A">
              <w:fldChar w:fldCharType="end"/>
            </w:r>
          </w:ins>
          <w:customXmlInsRangeStart w:id="3494" w:author="Dana de Jong" w:date="2018-07-29T17:24:00Z"/>
        </w:sdtContent>
      </w:sdt>
      <w:customXmlInsRangeEnd w:id="3494"/>
    </w:p>
    <w:p w14:paraId="4337A934" w14:textId="5F1FC769" w:rsidR="00E522EC" w:rsidRDefault="00E522EC">
      <w:pPr>
        <w:ind w:firstLine="0"/>
        <w:rPr>
          <w:ins w:id="3495" w:author="Dana de Jong" w:date="2018-07-29T16:35:00Z"/>
        </w:rPr>
        <w:pPrChange w:id="3496" w:author="Dana de Jong" w:date="2018-07-29T19:18:00Z">
          <w:pPr/>
        </w:pPrChange>
      </w:pPr>
      <w:ins w:id="3497" w:author="Dana de Jong" w:date="2018-07-29T16:37:00Z">
        <w:r>
          <w:t>The following table details</w:t>
        </w:r>
      </w:ins>
      <w:ins w:id="3498" w:author="Dana de Jong" w:date="2018-07-29T16:39:00Z">
        <w:r>
          <w:t xml:space="preserve"> the features of</w:t>
        </w:r>
      </w:ins>
      <w:ins w:id="3499" w:author="Dana de Jong" w:date="2018-07-29T16:37:00Z">
        <w:r>
          <w:t xml:space="preserve"> these two regulators:</w:t>
        </w:r>
      </w:ins>
    </w:p>
    <w:p w14:paraId="7B5873E5" w14:textId="23F40436" w:rsidR="06E5D5D1" w:rsidRPr="00EC3404" w:rsidRDefault="06E5D5D1">
      <w:pPr>
        <w:rPr>
          <w:del w:id="3500" w:author="Dana de Jong" w:date="2018-07-29T16:35:00Z"/>
        </w:rPr>
      </w:pPr>
      <w:ins w:id="3501" w:author="Dan Kot" w:date="2018-07-23T19:45:00Z">
        <w:del w:id="3502" w:author="Dana de Jong" w:date="2018-07-29T16:35:00Z">
          <w:r w:rsidRPr="06E5D5D1">
            <w:delText>Allegro Microsystems - LLC A4402ELPTR-T</w:delText>
          </w:r>
        </w:del>
      </w:ins>
      <w:ins w:id="3503" w:author="Dan Kot" w:date="2018-07-23T19:50:00Z">
        <w:del w:id="3504" w:author="Dana de Jong" w:date="2018-07-29T16:35:00Z">
          <w:r w:rsidR="4C816DA8" w:rsidRPr="06E5D5D1">
            <w:delText xml:space="preserve"> [   ]</w:delText>
          </w:r>
        </w:del>
      </w:ins>
    </w:p>
    <w:p w14:paraId="06A4FAA5" w14:textId="0DDC5888" w:rsidR="06E5D5D1" w:rsidRDefault="06E5D5D1">
      <w:pPr>
        <w:ind w:firstLine="0"/>
        <w:rPr>
          <w:del w:id="3505" w:author="Dana de Jong" w:date="2018-07-29T16:36:00Z"/>
        </w:rPr>
        <w:pPrChange w:id="3506" w:author="Dan Kot" w:date="2018-07-23T19:45:00Z">
          <w:pPr/>
        </w:pPrChange>
      </w:pPr>
      <w:ins w:id="3507" w:author="Dan Kot" w:date="2018-07-23T19:45:00Z">
        <w:del w:id="3508" w:author="Dana de Jong" w:date="2018-07-29T16:36:00Z">
          <w:r w:rsidRPr="06E5D5D1">
            <w:delText xml:space="preserve">Texas Instruments </w:delText>
          </w:r>
        </w:del>
      </w:ins>
      <w:ins w:id="3509" w:author="Dan Kot" w:date="2018-07-23T19:50:00Z">
        <w:del w:id="3510" w:author="Dana de Jong" w:date="2018-07-29T16:36:00Z">
          <w:r w:rsidR="36EF32DA" w:rsidRPr="06E5D5D1">
            <w:delText>–</w:delText>
          </w:r>
        </w:del>
      </w:ins>
      <w:ins w:id="3511" w:author="Dan Kot" w:date="2018-07-23T19:45:00Z">
        <w:del w:id="3512" w:author="Dana de Jong" w:date="2018-07-29T16:36:00Z">
          <w:r w:rsidRPr="06E5D5D1">
            <w:delText xml:space="preserve"> LMZ36002RVQT</w:delText>
          </w:r>
        </w:del>
      </w:ins>
      <w:ins w:id="3513" w:author="Dan Kot" w:date="2018-07-23T19:50:00Z">
        <w:del w:id="3514" w:author="Dana de Jong" w:date="2018-07-29T16:36:00Z">
          <w:r w:rsidR="36EF32DA" w:rsidRPr="06E5D5D1">
            <w:delText xml:space="preserve">   [   ]</w:delText>
          </w:r>
        </w:del>
      </w:ins>
    </w:p>
    <w:p w14:paraId="22D12148" w14:textId="1171D137" w:rsidR="393259EC" w:rsidRDefault="393259EC">
      <w:pPr>
        <w:pStyle w:val="Heading4"/>
        <w:rPr>
          <w:ins w:id="3515" w:author="Dan Kot" w:date="2018-07-23T19:43:00Z"/>
          <w:del w:id="3516" w:author="Dan Kot" w:date="2018-07-23T19:44:00Z"/>
        </w:rPr>
        <w:pPrChange w:id="3517" w:author="Dan Kot" w:date="2018-07-23T19:43:00Z">
          <w:pPr/>
        </w:pPrChange>
      </w:pPr>
    </w:p>
    <w:p w14:paraId="1A297895" w14:textId="77777777" w:rsidR="311199E9" w:rsidRDefault="311199E9">
      <w:pPr>
        <w:pStyle w:val="Heading4"/>
        <w:rPr>
          <w:del w:id="3518" w:author="Dan Kot" w:date="2018-07-23T19:51:00Z"/>
        </w:rPr>
        <w:pPrChange w:id="3519" w:author="Dan Kot" w:date="2018-07-23T19:44:00Z">
          <w:pPr/>
        </w:pPrChange>
      </w:pPr>
    </w:p>
    <w:p w14:paraId="06A84E02" w14:textId="06886D50" w:rsidR="0E753E77" w:rsidRPr="00583CC7" w:rsidRDefault="0E753E77">
      <w:pPr>
        <w:pStyle w:val="Heading4"/>
        <w:rPr>
          <w:del w:id="3520" w:author="Dalton B" w:date="2018-07-25T14:26:00Z"/>
        </w:rPr>
        <w:pPrChange w:id="3521" w:author="Dan Kot" w:date="2018-07-23T19:51:00Z">
          <w:pPr/>
        </w:pPrChange>
      </w:pPr>
    </w:p>
    <w:p w14:paraId="2F2DA268" w14:textId="4808F3E5" w:rsidR="393259EC" w:rsidRPr="00583CC7" w:rsidRDefault="0E753E77">
      <w:pPr>
        <w:pStyle w:val="Heading4"/>
        <w:rPr>
          <w:del w:id="3522" w:author="Dana de Jong" w:date="2018-07-29T16:55:00Z"/>
        </w:rPr>
        <w:pPrChange w:id="3523" w:author="Dan Kot" w:date="2018-07-23T19:51:00Z">
          <w:pPr/>
        </w:pPrChange>
      </w:pPr>
      <w:ins w:id="3524" w:author="Dan Kot" w:date="2018-07-23T19:51:00Z">
        <w:del w:id="3525" w:author="Dana de Jong" w:date="2018-07-29T16:55:00Z">
          <w:r w:rsidRPr="0E753E77">
            <w:rPr>
              <w:rPrChange w:id="3526" w:author="Dan Kot" w:date="2018-07-23T19:51:00Z">
                <w:rPr>
                  <w:sz w:val="22"/>
                </w:rPr>
              </w:rPrChange>
            </w:rPr>
            <w:delText>Allegro Microsystems - LLC A4402ELPTR-T Features</w:delText>
          </w:r>
        </w:del>
      </w:ins>
    </w:p>
    <w:p w14:paraId="43A0F0CA" w14:textId="73062E51" w:rsidR="393259EC" w:rsidRDefault="438EDBFC">
      <w:pPr>
        <w:pStyle w:val="ListParagraph"/>
        <w:numPr>
          <w:ilvl w:val="0"/>
          <w:numId w:val="30"/>
        </w:numPr>
        <w:ind w:left="0" w:firstLine="0"/>
        <w:rPr>
          <w:ins w:id="3527" w:author="Dan Kot" w:date="2018-07-23T19:51:00Z"/>
          <w:del w:id="3528" w:author="Dana de Jong" w:date="2018-07-29T16:55:00Z"/>
        </w:rPr>
        <w:pPrChange w:id="3529" w:author="Dana de Jong" w:date="2018-07-28T12:21:00Z">
          <w:pPr>
            <w:ind w:firstLine="720"/>
          </w:pPr>
        </w:pPrChange>
      </w:pPr>
      <w:ins w:id="3530" w:author="Dan Kot" w:date="2018-07-23T19:51:00Z">
        <w:del w:id="3531" w:author="Dana de Jong" w:date="2018-07-29T16:55:00Z">
          <w:r w:rsidRPr="36DF53CC">
            <w:delText>Input Voltage – 6 V to 50 V</w:delText>
          </w:r>
        </w:del>
      </w:ins>
    </w:p>
    <w:p w14:paraId="36B959B8" w14:textId="6B282DD6" w:rsidR="393259EC" w:rsidRDefault="438EDBFC">
      <w:pPr>
        <w:pStyle w:val="ListParagraph"/>
        <w:numPr>
          <w:ilvl w:val="0"/>
          <w:numId w:val="30"/>
        </w:numPr>
        <w:ind w:left="0" w:firstLine="0"/>
        <w:rPr>
          <w:ins w:id="3532" w:author="Dan Kot" w:date="2018-07-23T19:51:00Z"/>
          <w:del w:id="3533" w:author="Dana de Jong" w:date="2018-07-29T16:55:00Z"/>
        </w:rPr>
        <w:pPrChange w:id="3534" w:author="Dalton" w:date="2018-07-29T11:10:00Z">
          <w:pPr/>
        </w:pPrChange>
      </w:pPr>
      <w:ins w:id="3535" w:author="Dan Kot" w:date="2018-07-23T19:51:00Z">
        <w:del w:id="3536" w:author="Dana de Jong" w:date="2018-07-29T16:55:00Z">
          <w:r w:rsidRPr="36DF53CC">
            <w:delText xml:space="preserve">               Output Voltage – 1.8 V to 5 V</w:delText>
          </w:r>
        </w:del>
      </w:ins>
    </w:p>
    <w:p w14:paraId="5FE0CC8D" w14:textId="55DB93B8" w:rsidR="393259EC" w:rsidRDefault="438EDBFC">
      <w:pPr>
        <w:pStyle w:val="ListParagraph"/>
        <w:numPr>
          <w:ilvl w:val="0"/>
          <w:numId w:val="30"/>
        </w:numPr>
        <w:ind w:left="0" w:firstLine="0"/>
        <w:rPr>
          <w:ins w:id="3537" w:author="Dan Kot" w:date="2018-07-23T19:51:00Z"/>
          <w:del w:id="3538" w:author="Dana de Jong" w:date="2018-07-29T16:55:00Z"/>
        </w:rPr>
        <w:pPrChange w:id="3539" w:author="Dalton" w:date="2018-07-29T11:10:00Z">
          <w:pPr/>
        </w:pPrChange>
      </w:pPr>
      <w:ins w:id="3540" w:author="Dan Kot" w:date="2018-07-23T19:51:00Z">
        <w:del w:id="3541" w:author="Dana de Jong" w:date="2018-07-29T16:55:00Z">
          <w:r w:rsidRPr="36DF53CC">
            <w:delText xml:space="preserve">               Regulation – Can be calculated based on external component selection</w:delText>
          </w:r>
        </w:del>
      </w:ins>
    </w:p>
    <w:p w14:paraId="3CBFC5D4" w14:textId="73358936" w:rsidR="393259EC" w:rsidRDefault="438EDBFC">
      <w:pPr>
        <w:pStyle w:val="ListParagraph"/>
        <w:numPr>
          <w:ilvl w:val="0"/>
          <w:numId w:val="30"/>
        </w:numPr>
        <w:ind w:left="0" w:firstLine="0"/>
        <w:rPr>
          <w:ins w:id="3542" w:author="Dan Kot" w:date="2018-07-23T19:51:00Z"/>
          <w:del w:id="3543" w:author="Dana de Jong" w:date="2018-07-29T16:55:00Z"/>
        </w:rPr>
        <w:pPrChange w:id="3544" w:author="Dalton" w:date="2018-07-29T11:10:00Z">
          <w:pPr/>
        </w:pPrChange>
      </w:pPr>
      <w:ins w:id="3545" w:author="Dan Kot" w:date="2018-07-23T19:51:00Z">
        <w:del w:id="3546" w:author="Dana de Jong" w:date="2018-07-29T16:55:00Z">
          <w:r w:rsidRPr="36DF53CC">
            <w:delText xml:space="preserve">                Output Current – 0 A to 1.2 A</w:delText>
          </w:r>
        </w:del>
      </w:ins>
    </w:p>
    <w:p w14:paraId="2BCF892D" w14:textId="139BC366" w:rsidR="393259EC" w:rsidRDefault="438EDBFC">
      <w:pPr>
        <w:pStyle w:val="ListParagraph"/>
        <w:numPr>
          <w:ilvl w:val="0"/>
          <w:numId w:val="30"/>
        </w:numPr>
        <w:ind w:left="0" w:firstLine="0"/>
        <w:rPr>
          <w:ins w:id="3547" w:author="Dan Kot" w:date="2018-07-23T19:51:00Z"/>
          <w:del w:id="3548" w:author="Dana de Jong" w:date="2018-07-29T16:55:00Z"/>
        </w:rPr>
        <w:pPrChange w:id="3549" w:author="Dalton" w:date="2018-07-29T11:10:00Z">
          <w:pPr/>
        </w:pPrChange>
      </w:pPr>
      <w:ins w:id="3550" w:author="Dan Kot" w:date="2018-07-23T19:51:00Z">
        <w:del w:id="3551" w:author="Dana de Jong" w:date="2018-07-29T16:55:00Z">
          <w:r w:rsidRPr="36DF53CC">
            <w:delText xml:space="preserve">               Efficiency – 65% to 88% based on output current and output voltage </w:delText>
          </w:r>
        </w:del>
      </w:ins>
    </w:p>
    <w:p w14:paraId="0F7B6A2A" w14:textId="1EA9AFD3" w:rsidR="393259EC" w:rsidRDefault="438EDBFC">
      <w:pPr>
        <w:pStyle w:val="ListParagraph"/>
        <w:numPr>
          <w:ilvl w:val="0"/>
          <w:numId w:val="30"/>
        </w:numPr>
        <w:ind w:left="0" w:firstLine="0"/>
        <w:rPr>
          <w:del w:id="3552" w:author="Dana de Jong" w:date="2018-07-29T16:55:00Z"/>
        </w:rPr>
        <w:pPrChange w:id="3553" w:author="Dana de Jong" w:date="2018-07-28T12:21:00Z">
          <w:pPr>
            <w:ind w:firstLine="720"/>
          </w:pPr>
        </w:pPrChange>
      </w:pPr>
      <w:ins w:id="3554" w:author="Dan Kot" w:date="2018-07-23T19:51:00Z">
        <w:del w:id="3555" w:author="Dana de Jong" w:date="2018-07-29T16:55:00Z">
          <w:r w:rsidRPr="36DF53CC">
            <w:delText>Built-in protection</w:delText>
          </w:r>
        </w:del>
      </w:ins>
      <w:ins w:id="3556" w:author="Dan Kot" w:date="2018-07-23T19:52:00Z">
        <w:del w:id="3557" w:author="Dana de Jong" w:date="2018-07-29T16:55:00Z">
          <w:r w:rsidR="1AFAF746" w:rsidRPr="36DF53CC">
            <w:delText>:</w:delText>
          </w:r>
        </w:del>
      </w:ins>
    </w:p>
    <w:p w14:paraId="5F2A1620" w14:textId="1807270A" w:rsidR="393259EC" w:rsidRDefault="438EDBFC">
      <w:pPr>
        <w:pStyle w:val="ListParagraph"/>
        <w:numPr>
          <w:ilvl w:val="0"/>
          <w:numId w:val="30"/>
        </w:numPr>
        <w:ind w:left="0" w:firstLine="0"/>
        <w:rPr>
          <w:del w:id="3558" w:author="Dana de Jong" w:date="2018-07-29T16:55:00Z"/>
        </w:rPr>
        <w:pPrChange w:id="3559" w:author="Dan Kot" w:date="2018-07-23T12:53:00Z">
          <w:pPr>
            <w:ind w:hanging="360"/>
          </w:pPr>
        </w:pPrChange>
      </w:pPr>
      <w:ins w:id="3560" w:author="Dan Kot" w:date="2018-07-23T19:51:00Z">
        <w:del w:id="3561" w:author="Dana de Jong" w:date="2018-07-29T16:55:00Z">
          <w:r w:rsidRPr="36DF53CC">
            <w:delText>o</w:delText>
          </w:r>
          <w:r w:rsidRPr="36DF53CC">
            <w:rPr>
              <w:sz w:val="14"/>
              <w:szCs w:val="14"/>
              <w:rPrChange w:id="3562" w:author="Dan Kot" w:date="2018-07-23T19:51:00Z">
                <w:rPr/>
              </w:rPrChange>
            </w:rPr>
            <w:delText xml:space="preserve">   </w:delText>
          </w:r>
          <w:r w:rsidRPr="36DF53CC">
            <w:delText xml:space="preserve">Overcurrent Protection </w:delText>
          </w:r>
        </w:del>
      </w:ins>
    </w:p>
    <w:p w14:paraId="3225EFD9" w14:textId="40866948" w:rsidR="393259EC" w:rsidRDefault="438EDBFC">
      <w:pPr>
        <w:pStyle w:val="ListParagraph"/>
        <w:numPr>
          <w:ilvl w:val="0"/>
          <w:numId w:val="30"/>
        </w:numPr>
        <w:ind w:left="0" w:firstLine="0"/>
        <w:rPr>
          <w:del w:id="3563" w:author="Dana de Jong" w:date="2018-07-29T16:55:00Z"/>
        </w:rPr>
        <w:pPrChange w:id="3564" w:author="Dan Kot" w:date="2018-07-23T12:53:00Z">
          <w:pPr>
            <w:ind w:hanging="360"/>
          </w:pPr>
        </w:pPrChange>
      </w:pPr>
      <w:ins w:id="3565" w:author="Dan Kot" w:date="2018-07-23T19:51:00Z">
        <w:del w:id="3566" w:author="Dana de Jong" w:date="2018-07-29T16:55:00Z">
          <w:r w:rsidRPr="36DF53CC">
            <w:delText>o</w:delText>
          </w:r>
          <w:r w:rsidRPr="36DF53CC">
            <w:rPr>
              <w:sz w:val="14"/>
              <w:szCs w:val="14"/>
              <w:rPrChange w:id="3567" w:author="Dan Kot" w:date="2018-07-23T19:51:00Z">
                <w:rPr/>
              </w:rPrChange>
            </w:rPr>
            <w:delText xml:space="preserve">   </w:delText>
          </w:r>
          <w:r w:rsidRPr="36DF53CC">
            <w:delText>Undervoltage Lockout (UVLO)</w:delText>
          </w:r>
        </w:del>
      </w:ins>
    </w:p>
    <w:p w14:paraId="0B9E776F" w14:textId="491BC7BB" w:rsidR="393259EC" w:rsidRDefault="438EDBFC">
      <w:pPr>
        <w:pStyle w:val="ListParagraph"/>
        <w:numPr>
          <w:ilvl w:val="0"/>
          <w:numId w:val="30"/>
        </w:numPr>
        <w:ind w:left="0" w:firstLine="0"/>
        <w:rPr>
          <w:del w:id="3568" w:author="Dana de Jong" w:date="2018-07-29T16:55:00Z"/>
        </w:rPr>
        <w:pPrChange w:id="3569" w:author="Dan Kot" w:date="2018-07-23T12:53:00Z">
          <w:pPr>
            <w:ind w:hanging="360"/>
          </w:pPr>
        </w:pPrChange>
      </w:pPr>
      <w:ins w:id="3570" w:author="Dan Kot" w:date="2018-07-23T19:51:00Z">
        <w:del w:id="3571" w:author="Dana de Jong" w:date="2018-07-29T16:55:00Z">
          <w:r w:rsidRPr="36DF53CC">
            <w:delText>o</w:delText>
          </w:r>
          <w:r w:rsidRPr="36DF53CC">
            <w:rPr>
              <w:sz w:val="14"/>
              <w:szCs w:val="14"/>
              <w:rPrChange w:id="3572" w:author="Dan Kot" w:date="2018-07-23T19:51:00Z">
                <w:rPr/>
              </w:rPrChange>
            </w:rPr>
            <w:delText xml:space="preserve">   </w:delText>
          </w:r>
          <w:r w:rsidRPr="36DF53CC">
            <w:delText xml:space="preserve">Thermal Shutdown Protection </w:delText>
          </w:r>
        </w:del>
      </w:ins>
    </w:p>
    <w:p w14:paraId="7E16A1A3" w14:textId="6E8F604D" w:rsidR="393259EC" w:rsidRDefault="438EDBFC">
      <w:pPr>
        <w:pStyle w:val="ListParagraph"/>
        <w:numPr>
          <w:ilvl w:val="0"/>
          <w:numId w:val="30"/>
        </w:numPr>
        <w:ind w:left="0" w:firstLine="0"/>
        <w:rPr>
          <w:ins w:id="3573" w:author="Dan Kot" w:date="2018-07-23T19:51:00Z"/>
          <w:del w:id="3574" w:author="Dana de Jong" w:date="2018-07-29T16:55:00Z"/>
        </w:rPr>
        <w:pPrChange w:id="3575" w:author="Dana de Jong" w:date="2018-07-28T12:21:00Z">
          <w:pPr>
            <w:ind w:firstLine="720"/>
          </w:pPr>
        </w:pPrChange>
      </w:pPr>
      <w:ins w:id="3576" w:author="Dan Kot" w:date="2018-07-23T19:51:00Z">
        <w:del w:id="3577" w:author="Dana de Jong" w:date="2018-07-29T16:55:00Z">
          <w:r w:rsidRPr="36DF53CC">
            <w:delText>Cost - $3.49</w:delText>
          </w:r>
        </w:del>
      </w:ins>
    </w:p>
    <w:p w14:paraId="1A5B4B3C" w14:textId="0D6E69E1" w:rsidR="393259EC" w:rsidRPr="00EC2792" w:rsidRDefault="393259EC">
      <w:pPr>
        <w:pStyle w:val="Heading4"/>
        <w:rPr>
          <w:ins w:id="3578" w:author="Dan Kot" w:date="2018-07-23T19:43:00Z"/>
          <w:del w:id="3579" w:author="Dana de Jong" w:date="2018-07-29T16:55:00Z"/>
        </w:rPr>
        <w:pPrChange w:id="3580" w:author="Dan Kot" w:date="2018-07-23T19:43:00Z">
          <w:pPr/>
        </w:pPrChange>
      </w:pPr>
    </w:p>
    <w:p w14:paraId="00EEBCAC" w14:textId="5FE0929C" w:rsidR="438EDBFC" w:rsidRPr="00EC2792" w:rsidRDefault="438EDBFC">
      <w:pPr>
        <w:pStyle w:val="Heading4"/>
        <w:rPr>
          <w:del w:id="3581" w:author="Dana de Jong" w:date="2018-07-29T16:55:00Z"/>
        </w:rPr>
        <w:pPrChange w:id="3582" w:author="Dan Kot" w:date="2018-07-23T19:51:00Z">
          <w:pPr/>
        </w:pPrChange>
      </w:pPr>
    </w:p>
    <w:p w14:paraId="79870457" w14:textId="45655B84" w:rsidR="37F409E9" w:rsidRPr="00EC2792" w:rsidRDefault="37F409E9">
      <w:pPr>
        <w:pStyle w:val="Heading4"/>
        <w:rPr>
          <w:del w:id="3583" w:author="Dana de Jong" w:date="2018-07-29T16:55:00Z"/>
        </w:rPr>
        <w:pPrChange w:id="3584" w:author="Dalton B" w:date="2018-07-26T19:58:00Z">
          <w:pPr/>
        </w:pPrChange>
      </w:pPr>
    </w:p>
    <w:p w14:paraId="5D7F995D" w14:textId="5F2B1868" w:rsidR="393259EC" w:rsidRPr="00EC2792" w:rsidRDefault="37F409E9">
      <w:pPr>
        <w:pStyle w:val="Heading4"/>
        <w:rPr>
          <w:del w:id="3585" w:author="Dana de Jong" w:date="2018-07-29T16:55:00Z"/>
        </w:rPr>
        <w:pPrChange w:id="3586" w:author="Dan Kot" w:date="2018-07-23T19:52:00Z">
          <w:pPr/>
        </w:pPrChange>
      </w:pPr>
      <w:ins w:id="3587" w:author="Dan Kot" w:date="2018-07-23T19:52:00Z">
        <w:del w:id="3588" w:author="Dana de Jong" w:date="2018-07-29T16:55:00Z">
          <w:r w:rsidRPr="00E70D40">
            <w:rPr>
              <w:sz w:val="24"/>
              <w:rPrChange w:id="3589" w:author="Dan Kot" w:date="2018-07-23T19:52:00Z">
                <w:rPr>
                  <w:sz w:val="22"/>
                </w:rPr>
              </w:rPrChange>
            </w:rPr>
            <w:delText>Texas</w:delText>
          </w:r>
          <w:r w:rsidRPr="37F409E9">
            <w:rPr>
              <w:sz w:val="24"/>
              <w:rPrChange w:id="3590" w:author="Dan Kot" w:date="2018-07-23T19:52:00Z">
                <w:rPr>
                  <w:sz w:val="22"/>
                </w:rPr>
              </w:rPrChange>
            </w:rPr>
            <w:delText xml:space="preserve"> Instruments - LMZ36002RVQT Features</w:delText>
          </w:r>
        </w:del>
      </w:ins>
    </w:p>
    <w:p w14:paraId="4EC5B308" w14:textId="520A64AB" w:rsidR="393259EC" w:rsidRDefault="1AFAF746">
      <w:pPr>
        <w:pStyle w:val="ListParagraph"/>
        <w:numPr>
          <w:ilvl w:val="0"/>
          <w:numId w:val="31"/>
        </w:numPr>
        <w:ind w:left="0" w:firstLine="0"/>
        <w:rPr>
          <w:ins w:id="3591" w:author="Dan Kot" w:date="2018-07-23T19:52:00Z"/>
          <w:del w:id="3592" w:author="Dana de Jong" w:date="2018-07-29T16:55:00Z"/>
        </w:rPr>
        <w:pPrChange w:id="3593" w:author="Dalton" w:date="2018-07-29T11:10:00Z">
          <w:pPr/>
        </w:pPrChange>
      </w:pPr>
      <w:ins w:id="3594" w:author="Dan Kot" w:date="2018-07-23T19:52:00Z">
        <w:del w:id="3595" w:author="Dana de Jong" w:date="2018-07-29T16:55:00Z">
          <w:r w:rsidRPr="36DF53CC">
            <w:rPr>
              <w:b/>
              <w:rPrChange w:id="3596" w:author="Dan Kot" w:date="2018-07-23T19:52:00Z">
                <w:rPr/>
              </w:rPrChange>
            </w:rPr>
            <w:delText xml:space="preserve">               </w:delText>
          </w:r>
          <w:r w:rsidRPr="36DF53CC">
            <w:delText>Input Voltage – 4.5 V to 60 V</w:delText>
          </w:r>
        </w:del>
      </w:ins>
    </w:p>
    <w:p w14:paraId="056E74E2" w14:textId="26D67E20" w:rsidR="393259EC" w:rsidRDefault="1AFAF746">
      <w:pPr>
        <w:pStyle w:val="ListParagraph"/>
        <w:numPr>
          <w:ilvl w:val="0"/>
          <w:numId w:val="31"/>
        </w:numPr>
        <w:ind w:left="0" w:firstLine="0"/>
        <w:rPr>
          <w:ins w:id="3597" w:author="Dan Kot" w:date="2018-07-23T19:52:00Z"/>
          <w:del w:id="3598" w:author="Dana de Jong" w:date="2018-07-29T16:55:00Z"/>
        </w:rPr>
        <w:pPrChange w:id="3599" w:author="Dalton" w:date="2018-07-29T11:10:00Z">
          <w:pPr/>
        </w:pPrChange>
      </w:pPr>
      <w:ins w:id="3600" w:author="Dan Kot" w:date="2018-07-23T19:52:00Z">
        <w:del w:id="3601" w:author="Dana de Jong" w:date="2018-07-29T16:55:00Z">
          <w:r w:rsidRPr="36DF53CC">
            <w:delText xml:space="preserve">               Output Voltage – 2.5 V to 7.5 V</w:delText>
          </w:r>
        </w:del>
      </w:ins>
    </w:p>
    <w:p w14:paraId="5F491C37" w14:textId="594CC591" w:rsidR="393259EC" w:rsidRDefault="1AFAF746">
      <w:pPr>
        <w:pStyle w:val="ListParagraph"/>
        <w:numPr>
          <w:ilvl w:val="0"/>
          <w:numId w:val="31"/>
        </w:numPr>
        <w:ind w:left="0" w:firstLine="0"/>
        <w:rPr>
          <w:ins w:id="3602" w:author="Dan Kot" w:date="2018-07-23T19:52:00Z"/>
          <w:del w:id="3603" w:author="Dana de Jong" w:date="2018-07-29T16:55:00Z"/>
        </w:rPr>
        <w:pPrChange w:id="3604" w:author="Dalton" w:date="2018-07-29T11:10:00Z">
          <w:pPr/>
        </w:pPrChange>
      </w:pPr>
      <w:ins w:id="3605" w:author="Dan Kot" w:date="2018-07-23T19:52:00Z">
        <w:del w:id="3606" w:author="Dana de Jong" w:date="2018-07-29T16:55:00Z">
          <w:r w:rsidRPr="36DF53CC">
            <w:delText xml:space="preserve">               Line Regulation - +/- 0.1% @ 300 mA</w:delText>
          </w:r>
        </w:del>
      </w:ins>
    </w:p>
    <w:p w14:paraId="00FC9C66" w14:textId="7F6FB6BD" w:rsidR="393259EC" w:rsidRDefault="1AFAF746">
      <w:pPr>
        <w:pStyle w:val="ListParagraph"/>
        <w:numPr>
          <w:ilvl w:val="0"/>
          <w:numId w:val="31"/>
        </w:numPr>
        <w:ind w:left="0" w:firstLine="0"/>
        <w:rPr>
          <w:ins w:id="3607" w:author="Dan Kot" w:date="2018-07-23T19:52:00Z"/>
          <w:del w:id="3608" w:author="Dana de Jong" w:date="2018-07-29T16:55:00Z"/>
        </w:rPr>
        <w:pPrChange w:id="3609" w:author="Dalton" w:date="2018-07-29T11:10:00Z">
          <w:pPr/>
        </w:pPrChange>
      </w:pPr>
      <w:ins w:id="3610" w:author="Dan Kot" w:date="2018-07-23T19:52:00Z">
        <w:del w:id="3611" w:author="Dana de Jong" w:date="2018-07-29T16:55:00Z">
          <w:r w:rsidRPr="36DF53CC">
            <w:delText xml:space="preserve">               Load Regulation - +/- 0.3% @ 300 mA</w:delText>
          </w:r>
        </w:del>
      </w:ins>
    </w:p>
    <w:p w14:paraId="41A9DECD" w14:textId="7D8B0B1E" w:rsidR="393259EC" w:rsidRDefault="1AFAF746">
      <w:pPr>
        <w:pStyle w:val="ListParagraph"/>
        <w:numPr>
          <w:ilvl w:val="0"/>
          <w:numId w:val="31"/>
        </w:numPr>
        <w:ind w:left="0" w:firstLine="0"/>
        <w:rPr>
          <w:ins w:id="3612" w:author="Dan Kot" w:date="2018-07-23T19:52:00Z"/>
          <w:del w:id="3613" w:author="Dana de Jong" w:date="2018-07-29T16:55:00Z"/>
        </w:rPr>
        <w:pPrChange w:id="3614" w:author="Dalton" w:date="2018-07-29T11:10:00Z">
          <w:pPr/>
        </w:pPrChange>
      </w:pPr>
      <w:ins w:id="3615" w:author="Dan Kot" w:date="2018-07-23T19:52:00Z">
        <w:del w:id="3616" w:author="Dana de Jong" w:date="2018-07-29T16:55:00Z">
          <w:r w:rsidRPr="36DF53CC">
            <w:delText xml:space="preserve">               Output Current – 0 A to 1.5 A</w:delText>
          </w:r>
        </w:del>
      </w:ins>
    </w:p>
    <w:p w14:paraId="18C85490" w14:textId="06A2157B" w:rsidR="393259EC" w:rsidRDefault="1AFAF746">
      <w:pPr>
        <w:pStyle w:val="ListParagraph"/>
        <w:numPr>
          <w:ilvl w:val="0"/>
          <w:numId w:val="31"/>
        </w:numPr>
        <w:ind w:left="0" w:firstLine="0"/>
        <w:rPr>
          <w:ins w:id="3617" w:author="Dan Kot" w:date="2018-07-23T19:52:00Z"/>
          <w:del w:id="3618" w:author="Dana de Jong" w:date="2018-07-29T16:55:00Z"/>
        </w:rPr>
        <w:pPrChange w:id="3619" w:author="Dalton" w:date="2018-07-29T11:10:00Z">
          <w:pPr/>
        </w:pPrChange>
      </w:pPr>
      <w:ins w:id="3620" w:author="Dan Kot" w:date="2018-07-23T19:52:00Z">
        <w:del w:id="3621" w:author="Dana de Jong" w:date="2018-07-29T16:55:00Z">
          <w:r w:rsidRPr="36DF53CC">
            <w:delText xml:space="preserve">               Efficiency – 83 % to 95 % based on switching frequency and output voltage</w:delText>
          </w:r>
        </w:del>
      </w:ins>
    </w:p>
    <w:p w14:paraId="1260880B" w14:textId="17AE9098" w:rsidR="393259EC" w:rsidRDefault="1AFAF746">
      <w:pPr>
        <w:pStyle w:val="ListParagraph"/>
        <w:numPr>
          <w:ilvl w:val="0"/>
          <w:numId w:val="31"/>
        </w:numPr>
        <w:ind w:left="0" w:firstLine="0"/>
        <w:rPr>
          <w:ins w:id="3622" w:author="Dan Kot" w:date="2018-07-23T19:52:00Z"/>
          <w:del w:id="3623" w:author="Dana de Jong" w:date="2018-07-29T16:55:00Z"/>
        </w:rPr>
        <w:pPrChange w:id="3624" w:author="Dalton" w:date="2018-07-29T11:10:00Z">
          <w:pPr/>
        </w:pPrChange>
      </w:pPr>
      <w:ins w:id="3625" w:author="Dan Kot" w:date="2018-07-23T19:52:00Z">
        <w:del w:id="3626" w:author="Dana de Jong" w:date="2018-07-29T16:55:00Z">
          <w:r w:rsidRPr="36DF53CC">
            <w:delText xml:space="preserve">               Built-in protection</w:delText>
          </w:r>
          <w:r w:rsidR="37F409E9" w:rsidRPr="36DF53CC">
            <w:delText>:</w:delText>
          </w:r>
          <w:r w:rsidRPr="36DF53CC">
            <w:delText xml:space="preserve">     </w:delText>
          </w:r>
        </w:del>
      </w:ins>
    </w:p>
    <w:p w14:paraId="1FCE3615" w14:textId="15C5AD43" w:rsidR="393259EC" w:rsidRDefault="1AFAF746">
      <w:pPr>
        <w:pStyle w:val="ListParagraph"/>
        <w:numPr>
          <w:ilvl w:val="0"/>
          <w:numId w:val="31"/>
        </w:numPr>
        <w:ind w:left="0" w:firstLine="0"/>
        <w:rPr>
          <w:del w:id="3627" w:author="Dana de Jong" w:date="2018-07-29T16:56:00Z"/>
        </w:rPr>
        <w:pPrChange w:id="3628" w:author="Dan Kot" w:date="2018-07-23T19:52:00Z">
          <w:pPr>
            <w:ind w:hanging="360"/>
          </w:pPr>
        </w:pPrChange>
      </w:pPr>
      <w:ins w:id="3629" w:author="Dan Kot" w:date="2018-07-23T19:52:00Z">
        <w:del w:id="3630" w:author="Dana de Jong" w:date="2018-07-29T16:56:00Z">
          <w:r w:rsidRPr="36DF53CC">
            <w:delText>o</w:delText>
          </w:r>
          <w:r w:rsidRPr="36DF53CC">
            <w:rPr>
              <w:sz w:val="14"/>
              <w:szCs w:val="14"/>
              <w:rPrChange w:id="3631" w:author="Dan Kot" w:date="2018-07-23T19:52:00Z">
                <w:rPr/>
              </w:rPrChange>
            </w:rPr>
            <w:delText xml:space="preserve">   </w:delText>
          </w:r>
          <w:r w:rsidRPr="36DF53CC">
            <w:delText>Programmable Undervoltage Lockout (UVLO)</w:delText>
          </w:r>
        </w:del>
      </w:ins>
    </w:p>
    <w:p w14:paraId="221D4A73" w14:textId="10E04A00" w:rsidR="393259EC" w:rsidRDefault="1AFAF746">
      <w:pPr>
        <w:pStyle w:val="ListParagraph"/>
        <w:numPr>
          <w:ilvl w:val="0"/>
          <w:numId w:val="31"/>
        </w:numPr>
        <w:ind w:left="0" w:firstLine="0"/>
        <w:rPr>
          <w:del w:id="3632" w:author="Dana de Jong" w:date="2018-07-29T16:56:00Z"/>
        </w:rPr>
        <w:pPrChange w:id="3633" w:author="Dan Kot" w:date="2018-07-23T19:52:00Z">
          <w:pPr>
            <w:ind w:hanging="360"/>
          </w:pPr>
        </w:pPrChange>
      </w:pPr>
      <w:ins w:id="3634" w:author="Dan Kot" w:date="2018-07-23T19:52:00Z">
        <w:del w:id="3635" w:author="Dana de Jong" w:date="2018-07-29T16:56:00Z">
          <w:r w:rsidRPr="36DF53CC">
            <w:delText>o</w:delText>
          </w:r>
          <w:r w:rsidRPr="36DF53CC">
            <w:rPr>
              <w:sz w:val="14"/>
              <w:szCs w:val="14"/>
              <w:rPrChange w:id="3636" w:author="Dan Kot" w:date="2018-07-23T19:52:00Z">
                <w:rPr/>
              </w:rPrChange>
            </w:rPr>
            <w:delText xml:space="preserve">   </w:delText>
          </w:r>
          <w:r w:rsidRPr="36DF53CC">
            <w:delText>Overtemperature Thermal Shutdown Protection</w:delText>
          </w:r>
        </w:del>
      </w:ins>
    </w:p>
    <w:p w14:paraId="69401541" w14:textId="1E3EB562" w:rsidR="393259EC" w:rsidRDefault="1AFAF746">
      <w:pPr>
        <w:pStyle w:val="ListParagraph"/>
        <w:numPr>
          <w:ilvl w:val="0"/>
          <w:numId w:val="31"/>
        </w:numPr>
        <w:ind w:left="0" w:firstLine="0"/>
        <w:rPr>
          <w:del w:id="3637" w:author="Dana de Jong" w:date="2018-07-29T16:56:00Z"/>
        </w:rPr>
        <w:pPrChange w:id="3638" w:author="Dan Kot" w:date="2018-07-23T19:52:00Z">
          <w:pPr>
            <w:ind w:hanging="360"/>
          </w:pPr>
        </w:pPrChange>
      </w:pPr>
      <w:ins w:id="3639" w:author="Dan Kot" w:date="2018-07-23T19:52:00Z">
        <w:del w:id="3640" w:author="Dana de Jong" w:date="2018-07-29T16:56:00Z">
          <w:r w:rsidRPr="36DF53CC">
            <w:delText>o</w:delText>
          </w:r>
          <w:r w:rsidRPr="36DF53CC">
            <w:rPr>
              <w:sz w:val="14"/>
              <w:szCs w:val="14"/>
              <w:rPrChange w:id="3641" w:author="Dan Kot" w:date="2018-07-23T19:52:00Z">
                <w:rPr/>
              </w:rPrChange>
            </w:rPr>
            <w:delText xml:space="preserve">   </w:delText>
          </w:r>
          <w:r w:rsidRPr="36DF53CC">
            <w:delText>Overcurrent Protection (Hiccup Mode)</w:delText>
          </w:r>
        </w:del>
      </w:ins>
    </w:p>
    <w:p w14:paraId="672ADB17" w14:textId="2B350BF5" w:rsidR="393259EC" w:rsidRDefault="1AFAF746">
      <w:pPr>
        <w:pStyle w:val="ListParagraph"/>
        <w:numPr>
          <w:ilvl w:val="0"/>
          <w:numId w:val="31"/>
        </w:numPr>
        <w:ind w:left="0" w:firstLine="0"/>
        <w:rPr>
          <w:del w:id="3642" w:author="Dana de Jong" w:date="2018-07-29T16:56:00Z"/>
        </w:rPr>
        <w:pPrChange w:id="3643" w:author="Dan Kot" w:date="2018-07-23T19:52:00Z">
          <w:pPr>
            <w:ind w:hanging="360"/>
          </w:pPr>
        </w:pPrChange>
      </w:pPr>
      <w:ins w:id="3644" w:author="Dan Kot" w:date="2018-07-23T19:52:00Z">
        <w:del w:id="3645" w:author="Dana de Jong" w:date="2018-07-29T16:56:00Z">
          <w:r w:rsidRPr="36DF53CC">
            <w:delText>o</w:delText>
          </w:r>
          <w:r w:rsidRPr="36DF53CC">
            <w:rPr>
              <w:sz w:val="14"/>
              <w:szCs w:val="14"/>
              <w:rPrChange w:id="3646" w:author="Dan Kot" w:date="2018-07-23T19:52:00Z">
                <w:rPr/>
              </w:rPrChange>
            </w:rPr>
            <w:delText xml:space="preserve">   </w:delText>
          </w:r>
          <w:r w:rsidRPr="36DF53CC">
            <w:delText>Pre-bias Output Start-Up</w:delText>
          </w:r>
        </w:del>
      </w:ins>
    </w:p>
    <w:p w14:paraId="4682EE1E" w14:textId="18504B14" w:rsidR="393259EC" w:rsidRDefault="1AFAF746">
      <w:pPr>
        <w:ind w:firstLine="0"/>
        <w:rPr>
          <w:ins w:id="3647" w:author="Dana de Jong" w:date="2018-07-29T16:43:00Z"/>
        </w:rPr>
        <w:pPrChange w:id="3648" w:author="Dalton" w:date="2018-07-29T11:10:00Z">
          <w:pPr/>
        </w:pPrChange>
      </w:pPr>
      <w:ins w:id="3649" w:author="Dan Kot" w:date="2018-07-23T19:52:00Z">
        <w:del w:id="3650" w:author="Dana de Jong" w:date="2018-07-29T16:56:00Z">
          <w:r w:rsidRPr="36DF53CC">
            <w:delText xml:space="preserve">               Cost - $17.46</w:delText>
          </w:r>
        </w:del>
      </w:ins>
    </w:p>
    <w:p w14:paraId="5E33726E" w14:textId="7CC80F45" w:rsidR="00EC3404" w:rsidRDefault="00EC3404">
      <w:pPr>
        <w:pStyle w:val="Caption"/>
        <w:rPr>
          <w:ins w:id="3651" w:author="Dana de Jong" w:date="2018-07-29T17:01:00Z"/>
        </w:rPr>
        <w:pPrChange w:id="3652" w:author="Dana de Jong" w:date="2018-07-29T17:01:00Z">
          <w:pPr/>
        </w:pPrChange>
      </w:pPr>
      <w:bookmarkStart w:id="3653" w:name="_Toc520655880"/>
      <w:bookmarkStart w:id="3654" w:name="_Toc520659505"/>
      <w:bookmarkStart w:id="3655" w:name="_Toc520838800"/>
      <w:bookmarkStart w:id="3656" w:name="_Toc520881934"/>
      <w:bookmarkStart w:id="3657" w:name="_Toc520892472"/>
      <w:ins w:id="3658" w:author="Dana de Jong" w:date="2018-07-29T17:01:00Z">
        <w:r>
          <w:t xml:space="preserve">Table </w:t>
        </w:r>
        <w:r>
          <w:fldChar w:fldCharType="begin"/>
        </w:r>
        <w:r>
          <w:instrText xml:space="preserve"> SEQ Table \* ARABIC </w:instrText>
        </w:r>
      </w:ins>
      <w:r>
        <w:fldChar w:fldCharType="separate"/>
      </w:r>
      <w:r w:rsidR="00A92A2E">
        <w:rPr>
          <w:noProof/>
        </w:rPr>
        <w:t>5</w:t>
      </w:r>
      <w:ins w:id="3659" w:author="Dana de Jong" w:date="2018-07-29T17:01:00Z">
        <w:r>
          <w:fldChar w:fldCharType="end"/>
        </w:r>
        <w:r>
          <w:t>. Feature</w:t>
        </w:r>
      </w:ins>
      <w:ins w:id="3660" w:author="Dana de Jong" w:date="2018-07-29T17:03:00Z">
        <w:r w:rsidR="00825015">
          <w:t xml:space="preserve"> and cost</w:t>
        </w:r>
      </w:ins>
      <w:ins w:id="3661" w:author="Dana de Jong" w:date="2018-07-29T17:01:00Z">
        <w:r>
          <w:t xml:space="preserve"> summary of </w:t>
        </w:r>
        <w:del w:id="3662" w:author="Dalton B" w:date="2018-07-31T21:46:00Z">
          <w:r w:rsidDel="000B2886">
            <w:delText>R</w:delText>
          </w:r>
        </w:del>
      </w:ins>
      <w:ins w:id="3663" w:author="Dalton B" w:date="2018-07-31T21:46:00Z">
        <w:r w:rsidR="000B2886">
          <w:t>r</w:t>
        </w:r>
      </w:ins>
      <w:ins w:id="3664" w:author="Dana de Jong" w:date="2018-07-29T17:01:00Z">
        <w:r>
          <w:t>ev.2 opto-isolation chip options</w:t>
        </w:r>
        <w:bookmarkEnd w:id="3653"/>
        <w:bookmarkEnd w:id="3654"/>
        <w:bookmarkEnd w:id="3655"/>
        <w:bookmarkEnd w:id="3656"/>
        <w:bookmarkEnd w:id="3657"/>
      </w:ins>
    </w:p>
    <w:tbl>
      <w:tblPr>
        <w:tblStyle w:val="TableGrid"/>
        <w:tblW w:w="0" w:type="auto"/>
        <w:tblLook w:val="04A0" w:firstRow="1" w:lastRow="0" w:firstColumn="1" w:lastColumn="0" w:noHBand="0" w:noVBand="1"/>
        <w:tblPrChange w:id="3665" w:author="Shakil Hussain" w:date="2018-07-29T17:02:00Z">
          <w:tblPr>
            <w:tblStyle w:val="TableGrid"/>
            <w:tblW w:w="0" w:type="auto"/>
            <w:tblLook w:val="04A0" w:firstRow="1" w:lastRow="0" w:firstColumn="1" w:lastColumn="0" w:noHBand="0" w:noVBand="1"/>
          </w:tblPr>
        </w:tblPrChange>
      </w:tblPr>
      <w:tblGrid>
        <w:gridCol w:w="2065"/>
        <w:gridCol w:w="3420"/>
        <w:gridCol w:w="3865"/>
        <w:tblGridChange w:id="3666">
          <w:tblGrid>
            <w:gridCol w:w="3116"/>
            <w:gridCol w:w="3117"/>
            <w:gridCol w:w="3117"/>
          </w:tblGrid>
        </w:tblGridChange>
      </w:tblGrid>
      <w:tr w:rsidR="00324E30" w14:paraId="59D9B3C9" w14:textId="77777777" w:rsidTr="00BF394C">
        <w:trPr>
          <w:ins w:id="3667" w:author="Dana de Jong" w:date="2018-07-29T16:43:00Z"/>
        </w:trPr>
        <w:tc>
          <w:tcPr>
            <w:tcW w:w="2065" w:type="dxa"/>
            <w:shd w:val="clear" w:color="auto" w:fill="F2F2F2" w:themeFill="background1" w:themeFillShade="F2"/>
            <w:tcPrChange w:id="3668" w:author="Shakil Hussain" w:date="2018-07-29T17:02:00Z">
              <w:tcPr>
                <w:tcW w:w="3116" w:type="dxa"/>
              </w:tcPr>
            </w:tcPrChange>
          </w:tcPr>
          <w:p w14:paraId="636B0BCA" w14:textId="728FA2BC" w:rsidR="00324E30" w:rsidRPr="00324E30" w:rsidRDefault="00324E30">
            <w:pPr>
              <w:pStyle w:val="NoSpacing"/>
              <w:rPr>
                <w:ins w:id="3669" w:author="Dana de Jong" w:date="2018-07-29T16:43:00Z"/>
                <w:b/>
                <w:rPrChange w:id="3670" w:author="Dana de Jong" w:date="2018-07-29T16:45:00Z">
                  <w:rPr>
                    <w:ins w:id="3671" w:author="Dana de Jong" w:date="2018-07-29T16:43:00Z"/>
                  </w:rPr>
                </w:rPrChange>
              </w:rPr>
              <w:pPrChange w:id="3672" w:author="Dana de Jong" w:date="2018-07-29T16:45:00Z">
                <w:pPr>
                  <w:ind w:firstLine="0"/>
                </w:pPr>
              </w:pPrChange>
            </w:pPr>
            <w:ins w:id="3673" w:author="Dana de Jong" w:date="2018-07-29T16:44:00Z">
              <w:r w:rsidRPr="00324E30">
                <w:rPr>
                  <w:b/>
                  <w:rPrChange w:id="3674" w:author="Dana de Jong" w:date="2018-07-29T16:45:00Z">
                    <w:rPr/>
                  </w:rPrChange>
                </w:rPr>
                <w:t>Features</w:t>
              </w:r>
            </w:ins>
          </w:p>
        </w:tc>
        <w:tc>
          <w:tcPr>
            <w:tcW w:w="3420" w:type="dxa"/>
            <w:shd w:val="clear" w:color="auto" w:fill="F2F2F2" w:themeFill="background1" w:themeFillShade="F2"/>
            <w:tcPrChange w:id="3675" w:author="Shakil Hussain" w:date="2018-07-29T17:02:00Z">
              <w:tcPr>
                <w:tcW w:w="3117" w:type="dxa"/>
              </w:tcPr>
            </w:tcPrChange>
          </w:tcPr>
          <w:p w14:paraId="1CB04111" w14:textId="35B15965" w:rsidR="00324E30" w:rsidRPr="00324E30" w:rsidRDefault="00324E30">
            <w:pPr>
              <w:pStyle w:val="NoSpacing"/>
              <w:rPr>
                <w:ins w:id="3676" w:author="Dana de Jong" w:date="2018-07-29T16:43:00Z"/>
                <w:b/>
                <w:rPrChange w:id="3677" w:author="Dana de Jong" w:date="2018-07-29T16:45:00Z">
                  <w:rPr>
                    <w:ins w:id="3678" w:author="Dana de Jong" w:date="2018-07-29T16:43:00Z"/>
                  </w:rPr>
                </w:rPrChange>
              </w:rPr>
              <w:pPrChange w:id="3679" w:author="Dana de Jong" w:date="2018-07-29T16:45:00Z">
                <w:pPr>
                  <w:ind w:firstLine="0"/>
                </w:pPr>
              </w:pPrChange>
            </w:pPr>
            <w:ins w:id="3680" w:author="Dana de Jong" w:date="2018-07-29T16:44:00Z">
              <w:r w:rsidRPr="00324E30">
                <w:rPr>
                  <w:b/>
                  <w:rPrChange w:id="3681" w:author="Dana de Jong" w:date="2018-07-29T16:45:00Z">
                    <w:rPr/>
                  </w:rPrChange>
                </w:rPr>
                <w:t>LLC A4402ELPTR-T (Allegro Microsystems)</w:t>
              </w:r>
            </w:ins>
          </w:p>
        </w:tc>
        <w:tc>
          <w:tcPr>
            <w:tcW w:w="3865" w:type="dxa"/>
            <w:shd w:val="clear" w:color="auto" w:fill="F2F2F2" w:themeFill="background1" w:themeFillShade="F2"/>
            <w:tcPrChange w:id="3682" w:author="Shakil Hussain" w:date="2018-07-29T17:02:00Z">
              <w:tcPr>
                <w:tcW w:w="3117" w:type="dxa"/>
              </w:tcPr>
            </w:tcPrChange>
          </w:tcPr>
          <w:p w14:paraId="30BCE63E" w14:textId="22707800" w:rsidR="00324E30" w:rsidRPr="00324E30" w:rsidRDefault="00324E30">
            <w:pPr>
              <w:pStyle w:val="NoSpacing"/>
              <w:rPr>
                <w:ins w:id="3683" w:author="Dana de Jong" w:date="2018-07-29T16:43:00Z"/>
                <w:b/>
                <w:rPrChange w:id="3684" w:author="Dana de Jong" w:date="2018-07-29T16:45:00Z">
                  <w:rPr>
                    <w:ins w:id="3685" w:author="Dana de Jong" w:date="2018-07-29T16:43:00Z"/>
                  </w:rPr>
                </w:rPrChange>
              </w:rPr>
              <w:pPrChange w:id="3686" w:author="Dana de Jong" w:date="2018-07-29T16:45:00Z">
                <w:pPr>
                  <w:ind w:firstLine="0"/>
                </w:pPr>
              </w:pPrChange>
            </w:pPr>
            <w:ins w:id="3687" w:author="Dana de Jong" w:date="2018-07-29T16:45:00Z">
              <w:r w:rsidRPr="00324E30">
                <w:rPr>
                  <w:b/>
                  <w:rPrChange w:id="3688" w:author="Dana de Jong" w:date="2018-07-29T16:45:00Z">
                    <w:rPr/>
                  </w:rPrChange>
                </w:rPr>
                <w:t>LMZ36002RVQT (Texas Instruments)</w:t>
              </w:r>
            </w:ins>
          </w:p>
        </w:tc>
      </w:tr>
      <w:tr w:rsidR="00583A81" w14:paraId="55EE79CC" w14:textId="77777777" w:rsidTr="00BF394C">
        <w:trPr>
          <w:ins w:id="3689" w:author="Dana de Jong" w:date="2018-07-29T16:50:00Z"/>
        </w:trPr>
        <w:tc>
          <w:tcPr>
            <w:tcW w:w="2065" w:type="dxa"/>
            <w:tcPrChange w:id="3690" w:author="Shakil Hussain" w:date="2018-07-29T17:02:00Z">
              <w:tcPr>
                <w:tcW w:w="3116" w:type="dxa"/>
              </w:tcPr>
            </w:tcPrChange>
          </w:tcPr>
          <w:p w14:paraId="7CE33D37" w14:textId="55B5746A" w:rsidR="00583A81" w:rsidRPr="008E1FB3" w:rsidRDefault="00583A81" w:rsidP="00324E30">
            <w:pPr>
              <w:pStyle w:val="NoSpacing"/>
              <w:rPr>
                <w:ins w:id="3691" w:author="Dana de Jong" w:date="2018-07-29T16:50:00Z"/>
                <w:i/>
                <w:rPrChange w:id="3692" w:author="Dana de Jong" w:date="2018-07-29T16:55:00Z">
                  <w:rPr>
                    <w:ins w:id="3693" w:author="Dana de Jong" w:date="2018-07-29T16:50:00Z"/>
                  </w:rPr>
                </w:rPrChange>
              </w:rPr>
            </w:pPr>
            <w:ins w:id="3694" w:author="Dana de Jong" w:date="2018-07-29T16:50:00Z">
              <w:r w:rsidRPr="008E1FB3">
                <w:rPr>
                  <w:i/>
                  <w:rPrChange w:id="3695" w:author="Dana de Jong" w:date="2018-07-29T16:55:00Z">
                    <w:rPr/>
                  </w:rPrChange>
                </w:rPr>
                <w:t>Cost</w:t>
              </w:r>
            </w:ins>
          </w:p>
        </w:tc>
        <w:tc>
          <w:tcPr>
            <w:tcW w:w="3420" w:type="dxa"/>
            <w:tcPrChange w:id="3696" w:author="Shakil Hussain" w:date="2018-07-29T17:02:00Z">
              <w:tcPr>
                <w:tcW w:w="3117" w:type="dxa"/>
              </w:tcPr>
            </w:tcPrChange>
          </w:tcPr>
          <w:p w14:paraId="34B05ABF" w14:textId="2D3FF51A" w:rsidR="00583A81" w:rsidRDefault="00583A81" w:rsidP="00324E30">
            <w:pPr>
              <w:pStyle w:val="NoSpacing"/>
              <w:rPr>
                <w:ins w:id="3697" w:author="Dana de Jong" w:date="2018-07-29T16:50:00Z"/>
              </w:rPr>
            </w:pPr>
            <w:ins w:id="3698" w:author="Dana de Jong" w:date="2018-07-29T16:50:00Z">
              <w:r>
                <w:t>$3.49</w:t>
              </w:r>
            </w:ins>
          </w:p>
        </w:tc>
        <w:tc>
          <w:tcPr>
            <w:tcW w:w="3865" w:type="dxa"/>
            <w:tcPrChange w:id="3699" w:author="Shakil Hussain" w:date="2018-07-29T17:02:00Z">
              <w:tcPr>
                <w:tcW w:w="3117" w:type="dxa"/>
              </w:tcPr>
            </w:tcPrChange>
          </w:tcPr>
          <w:p w14:paraId="6C961D49" w14:textId="7734FB77" w:rsidR="00583A81" w:rsidRDefault="00583A81" w:rsidP="00324E30">
            <w:pPr>
              <w:pStyle w:val="NoSpacing"/>
              <w:rPr>
                <w:ins w:id="3700" w:author="Dana de Jong" w:date="2018-07-29T16:50:00Z"/>
              </w:rPr>
            </w:pPr>
            <w:ins w:id="3701" w:author="Dana de Jong" w:date="2018-07-29T16:50:00Z">
              <w:r>
                <w:t>$</w:t>
              </w:r>
            </w:ins>
            <w:ins w:id="3702" w:author="Dana de Jong" w:date="2018-07-29T16:51:00Z">
              <w:r>
                <w:t>17.36</w:t>
              </w:r>
            </w:ins>
          </w:p>
        </w:tc>
      </w:tr>
      <w:tr w:rsidR="00324E30" w14:paraId="41E253A2" w14:textId="77777777" w:rsidTr="00BF394C">
        <w:trPr>
          <w:ins w:id="3703" w:author="Dana de Jong" w:date="2018-07-29T16:43:00Z"/>
        </w:trPr>
        <w:tc>
          <w:tcPr>
            <w:tcW w:w="2065" w:type="dxa"/>
            <w:tcPrChange w:id="3704" w:author="Shakil Hussain" w:date="2018-07-29T17:02:00Z">
              <w:tcPr>
                <w:tcW w:w="3116" w:type="dxa"/>
              </w:tcPr>
            </w:tcPrChange>
          </w:tcPr>
          <w:p w14:paraId="0FD30901" w14:textId="5E86160E" w:rsidR="00324E30" w:rsidRPr="008E1FB3" w:rsidRDefault="00324E30">
            <w:pPr>
              <w:pStyle w:val="NoSpacing"/>
              <w:rPr>
                <w:ins w:id="3705" w:author="Dana de Jong" w:date="2018-07-29T16:43:00Z"/>
                <w:i/>
                <w:rPrChange w:id="3706" w:author="Dana de Jong" w:date="2018-07-29T16:55:00Z">
                  <w:rPr>
                    <w:ins w:id="3707" w:author="Dana de Jong" w:date="2018-07-29T16:43:00Z"/>
                  </w:rPr>
                </w:rPrChange>
              </w:rPr>
              <w:pPrChange w:id="3708" w:author="Dana de Jong" w:date="2018-07-29T16:45:00Z">
                <w:pPr>
                  <w:ind w:firstLine="0"/>
                </w:pPr>
              </w:pPrChange>
            </w:pPr>
            <w:ins w:id="3709" w:author="Dana de Jong" w:date="2018-07-29T16:45:00Z">
              <w:r w:rsidRPr="008E1FB3">
                <w:rPr>
                  <w:i/>
                  <w:rPrChange w:id="3710" w:author="Dana de Jong" w:date="2018-07-29T16:55:00Z">
                    <w:rPr/>
                  </w:rPrChange>
                </w:rPr>
                <w:t>Input voltage</w:t>
              </w:r>
            </w:ins>
          </w:p>
        </w:tc>
        <w:tc>
          <w:tcPr>
            <w:tcW w:w="3420" w:type="dxa"/>
            <w:tcPrChange w:id="3711" w:author="Shakil Hussain" w:date="2018-07-29T17:02:00Z">
              <w:tcPr>
                <w:tcW w:w="3117" w:type="dxa"/>
              </w:tcPr>
            </w:tcPrChange>
          </w:tcPr>
          <w:p w14:paraId="2E0D1CD1" w14:textId="05135730" w:rsidR="00324E30" w:rsidRDefault="00275B63">
            <w:pPr>
              <w:pStyle w:val="NoSpacing"/>
              <w:rPr>
                <w:ins w:id="3712" w:author="Dana de Jong" w:date="2018-07-29T16:43:00Z"/>
              </w:rPr>
              <w:pPrChange w:id="3713" w:author="Dana de Jong" w:date="2018-07-29T16:45:00Z">
                <w:pPr>
                  <w:ind w:firstLine="0"/>
                </w:pPr>
              </w:pPrChange>
            </w:pPr>
            <w:ins w:id="3714" w:author="Dana de Jong" w:date="2018-07-29T16:48:00Z">
              <w:r>
                <w:t>6 V to 50 V</w:t>
              </w:r>
            </w:ins>
          </w:p>
        </w:tc>
        <w:tc>
          <w:tcPr>
            <w:tcW w:w="3865" w:type="dxa"/>
            <w:tcPrChange w:id="3715" w:author="Shakil Hussain" w:date="2018-07-29T17:02:00Z">
              <w:tcPr>
                <w:tcW w:w="3117" w:type="dxa"/>
              </w:tcPr>
            </w:tcPrChange>
          </w:tcPr>
          <w:p w14:paraId="48175345" w14:textId="3C0D1876" w:rsidR="00324E30" w:rsidRDefault="008E1FB3">
            <w:pPr>
              <w:pStyle w:val="NoSpacing"/>
              <w:rPr>
                <w:ins w:id="3716" w:author="Dana de Jong" w:date="2018-07-29T16:43:00Z"/>
              </w:rPr>
              <w:pPrChange w:id="3717" w:author="Dana de Jong" w:date="2018-07-29T16:45:00Z">
                <w:pPr>
                  <w:ind w:firstLine="0"/>
                </w:pPr>
              </w:pPrChange>
            </w:pPr>
            <w:ins w:id="3718" w:author="Dana de Jong" w:date="2018-07-29T16:52:00Z">
              <w:r>
                <w:t>4.5 V to 60 V</w:t>
              </w:r>
            </w:ins>
          </w:p>
        </w:tc>
      </w:tr>
      <w:tr w:rsidR="00324E30" w14:paraId="32AC7713" w14:textId="77777777" w:rsidTr="00BF394C">
        <w:trPr>
          <w:ins w:id="3719" w:author="Dana de Jong" w:date="2018-07-29T16:43:00Z"/>
        </w:trPr>
        <w:tc>
          <w:tcPr>
            <w:tcW w:w="2065" w:type="dxa"/>
            <w:tcPrChange w:id="3720" w:author="Shakil Hussain" w:date="2018-07-29T17:02:00Z">
              <w:tcPr>
                <w:tcW w:w="3116" w:type="dxa"/>
              </w:tcPr>
            </w:tcPrChange>
          </w:tcPr>
          <w:p w14:paraId="22AF5854" w14:textId="2B428AA8" w:rsidR="00324E30" w:rsidRPr="008E1FB3" w:rsidRDefault="00324E30">
            <w:pPr>
              <w:pStyle w:val="NoSpacing"/>
              <w:rPr>
                <w:ins w:id="3721" w:author="Dana de Jong" w:date="2018-07-29T16:43:00Z"/>
                <w:i/>
                <w:rPrChange w:id="3722" w:author="Dana de Jong" w:date="2018-07-29T16:55:00Z">
                  <w:rPr>
                    <w:ins w:id="3723" w:author="Dana de Jong" w:date="2018-07-29T16:43:00Z"/>
                  </w:rPr>
                </w:rPrChange>
              </w:rPr>
              <w:pPrChange w:id="3724" w:author="Dana de Jong" w:date="2018-07-29T16:45:00Z">
                <w:pPr>
                  <w:ind w:firstLine="0"/>
                </w:pPr>
              </w:pPrChange>
            </w:pPr>
            <w:ins w:id="3725" w:author="Dana de Jong" w:date="2018-07-29T16:45:00Z">
              <w:r w:rsidRPr="008E1FB3">
                <w:rPr>
                  <w:i/>
                  <w:rPrChange w:id="3726" w:author="Dana de Jong" w:date="2018-07-29T16:55:00Z">
                    <w:rPr/>
                  </w:rPrChange>
                </w:rPr>
                <w:t>Output voltage</w:t>
              </w:r>
            </w:ins>
          </w:p>
        </w:tc>
        <w:tc>
          <w:tcPr>
            <w:tcW w:w="3420" w:type="dxa"/>
            <w:tcPrChange w:id="3727" w:author="Shakil Hussain" w:date="2018-07-29T17:02:00Z">
              <w:tcPr>
                <w:tcW w:w="3117" w:type="dxa"/>
              </w:tcPr>
            </w:tcPrChange>
          </w:tcPr>
          <w:p w14:paraId="3BDC4643" w14:textId="534CB21A" w:rsidR="00324E30" w:rsidRDefault="00275B63">
            <w:pPr>
              <w:pStyle w:val="NoSpacing"/>
              <w:rPr>
                <w:ins w:id="3728" w:author="Dana de Jong" w:date="2018-07-29T16:43:00Z"/>
              </w:rPr>
              <w:pPrChange w:id="3729" w:author="Dana de Jong" w:date="2018-07-29T16:45:00Z">
                <w:pPr>
                  <w:ind w:firstLine="0"/>
                </w:pPr>
              </w:pPrChange>
            </w:pPr>
            <w:ins w:id="3730" w:author="Dana de Jong" w:date="2018-07-29T16:48:00Z">
              <w:r>
                <w:t>1.8 V to 5 V</w:t>
              </w:r>
            </w:ins>
          </w:p>
        </w:tc>
        <w:tc>
          <w:tcPr>
            <w:tcW w:w="3865" w:type="dxa"/>
            <w:tcPrChange w:id="3731" w:author="Shakil Hussain" w:date="2018-07-29T17:02:00Z">
              <w:tcPr>
                <w:tcW w:w="3117" w:type="dxa"/>
              </w:tcPr>
            </w:tcPrChange>
          </w:tcPr>
          <w:p w14:paraId="0C805794" w14:textId="6FDC9BC2" w:rsidR="00324E30" w:rsidRDefault="008E1FB3">
            <w:pPr>
              <w:pStyle w:val="NoSpacing"/>
              <w:rPr>
                <w:ins w:id="3732" w:author="Dana de Jong" w:date="2018-07-29T16:43:00Z"/>
              </w:rPr>
              <w:pPrChange w:id="3733" w:author="Dana de Jong" w:date="2018-07-29T16:45:00Z">
                <w:pPr>
                  <w:ind w:firstLine="0"/>
                </w:pPr>
              </w:pPrChange>
            </w:pPr>
            <w:ins w:id="3734" w:author="Dana de Jong" w:date="2018-07-29T16:53:00Z">
              <w:r>
                <w:t>2.5 V to 7.5 V</w:t>
              </w:r>
            </w:ins>
          </w:p>
        </w:tc>
      </w:tr>
      <w:tr w:rsidR="00324E30" w14:paraId="1288A2DB" w14:textId="77777777" w:rsidTr="00BF394C">
        <w:trPr>
          <w:ins w:id="3735" w:author="Dana de Jong" w:date="2018-07-29T16:43:00Z"/>
        </w:trPr>
        <w:tc>
          <w:tcPr>
            <w:tcW w:w="2065" w:type="dxa"/>
            <w:tcPrChange w:id="3736" w:author="Shakil Hussain" w:date="2018-07-29T17:02:00Z">
              <w:tcPr>
                <w:tcW w:w="3116" w:type="dxa"/>
              </w:tcPr>
            </w:tcPrChange>
          </w:tcPr>
          <w:p w14:paraId="1D60D11F" w14:textId="581162C0" w:rsidR="00324E30" w:rsidRPr="008E1FB3" w:rsidRDefault="00324E30">
            <w:pPr>
              <w:pStyle w:val="NoSpacing"/>
              <w:rPr>
                <w:ins w:id="3737" w:author="Dana de Jong" w:date="2018-07-29T16:43:00Z"/>
                <w:i/>
                <w:rPrChange w:id="3738" w:author="Dana de Jong" w:date="2018-07-29T16:55:00Z">
                  <w:rPr>
                    <w:ins w:id="3739" w:author="Dana de Jong" w:date="2018-07-29T16:43:00Z"/>
                  </w:rPr>
                </w:rPrChange>
              </w:rPr>
              <w:pPrChange w:id="3740" w:author="Dana de Jong" w:date="2018-07-29T16:45:00Z">
                <w:pPr>
                  <w:ind w:firstLine="0"/>
                </w:pPr>
              </w:pPrChange>
            </w:pPr>
            <w:ins w:id="3741" w:author="Dana de Jong" w:date="2018-07-29T16:45:00Z">
              <w:r w:rsidRPr="008E1FB3">
                <w:rPr>
                  <w:i/>
                  <w:rPrChange w:id="3742" w:author="Dana de Jong" w:date="2018-07-29T16:55:00Z">
                    <w:rPr/>
                  </w:rPrChange>
                </w:rPr>
                <w:t>Regulation</w:t>
              </w:r>
            </w:ins>
          </w:p>
        </w:tc>
        <w:tc>
          <w:tcPr>
            <w:tcW w:w="3420" w:type="dxa"/>
            <w:tcPrChange w:id="3743" w:author="Shakil Hussain" w:date="2018-07-29T17:02:00Z">
              <w:tcPr>
                <w:tcW w:w="3117" w:type="dxa"/>
              </w:tcPr>
            </w:tcPrChange>
          </w:tcPr>
          <w:p w14:paraId="2643551A" w14:textId="16DB2B40" w:rsidR="00324E30" w:rsidRDefault="00583A81">
            <w:pPr>
              <w:pStyle w:val="NoSpacing"/>
              <w:rPr>
                <w:ins w:id="3744" w:author="Dana de Jong" w:date="2018-07-29T16:43:00Z"/>
              </w:rPr>
              <w:pPrChange w:id="3745" w:author="Dana de Jong" w:date="2018-07-29T16:45:00Z">
                <w:pPr>
                  <w:ind w:firstLine="0"/>
                </w:pPr>
              </w:pPrChange>
            </w:pPr>
            <w:ins w:id="3746" w:author="Dana de Jong" w:date="2018-07-29T16:49:00Z">
              <w:r>
                <w:t>Can be calculated based on external component selection</w:t>
              </w:r>
            </w:ins>
          </w:p>
        </w:tc>
        <w:tc>
          <w:tcPr>
            <w:tcW w:w="3865" w:type="dxa"/>
            <w:tcPrChange w:id="3747" w:author="Shakil Hussain" w:date="2018-07-29T17:02:00Z">
              <w:tcPr>
                <w:tcW w:w="3117" w:type="dxa"/>
              </w:tcPr>
            </w:tcPrChange>
          </w:tcPr>
          <w:p w14:paraId="43778DFE" w14:textId="77777777" w:rsidR="008E1FB3" w:rsidRDefault="008E1FB3">
            <w:pPr>
              <w:pStyle w:val="NoSpacing"/>
              <w:numPr>
                <w:ilvl w:val="0"/>
                <w:numId w:val="45"/>
              </w:numPr>
              <w:rPr>
                <w:ins w:id="3748" w:author="Dana de Jong" w:date="2018-07-29T16:53:00Z"/>
              </w:rPr>
              <w:pPrChange w:id="3749" w:author="Dana de Jong" w:date="2018-07-29T16:53:00Z">
                <w:pPr>
                  <w:ind w:firstLine="0"/>
                </w:pPr>
              </w:pPrChange>
            </w:pPr>
            <w:ins w:id="3750" w:author="Dana de Jong" w:date="2018-07-29T16:53:00Z">
              <w:r>
                <w:t>Line regulation: +/- 0.1% @ 300 mA</w:t>
              </w:r>
            </w:ins>
          </w:p>
          <w:p w14:paraId="00247AD3" w14:textId="795CEB8D" w:rsidR="00324E30" w:rsidRDefault="008E1FB3">
            <w:pPr>
              <w:pStyle w:val="NoSpacing"/>
              <w:numPr>
                <w:ilvl w:val="0"/>
                <w:numId w:val="45"/>
              </w:numPr>
              <w:rPr>
                <w:ins w:id="3751" w:author="Dana de Jong" w:date="2018-07-29T16:43:00Z"/>
              </w:rPr>
              <w:pPrChange w:id="3752" w:author="Dana de Jong" w:date="2018-07-29T16:53:00Z">
                <w:pPr>
                  <w:ind w:firstLine="0"/>
                </w:pPr>
              </w:pPrChange>
            </w:pPr>
            <w:ins w:id="3753" w:author="Dana de Jong" w:date="2018-07-29T16:53:00Z">
              <w:r>
                <w:t>Load regulation: +/- 0.3% @ 300 mA</w:t>
              </w:r>
            </w:ins>
          </w:p>
        </w:tc>
      </w:tr>
      <w:tr w:rsidR="00324E30" w14:paraId="111BCFDF" w14:textId="77777777" w:rsidTr="00BF394C">
        <w:trPr>
          <w:ins w:id="3754" w:author="Dana de Jong" w:date="2018-07-29T16:43:00Z"/>
        </w:trPr>
        <w:tc>
          <w:tcPr>
            <w:tcW w:w="2065" w:type="dxa"/>
            <w:tcPrChange w:id="3755" w:author="Shakil Hussain" w:date="2018-07-29T17:02:00Z">
              <w:tcPr>
                <w:tcW w:w="3116" w:type="dxa"/>
              </w:tcPr>
            </w:tcPrChange>
          </w:tcPr>
          <w:p w14:paraId="1EDC79DD" w14:textId="5C8F1D1E" w:rsidR="00324E30" w:rsidRPr="008E1FB3" w:rsidRDefault="00324E30">
            <w:pPr>
              <w:pStyle w:val="NoSpacing"/>
              <w:rPr>
                <w:ins w:id="3756" w:author="Dana de Jong" w:date="2018-07-29T16:43:00Z"/>
                <w:i/>
                <w:rPrChange w:id="3757" w:author="Dana de Jong" w:date="2018-07-29T16:55:00Z">
                  <w:rPr>
                    <w:ins w:id="3758" w:author="Dana de Jong" w:date="2018-07-29T16:43:00Z"/>
                  </w:rPr>
                </w:rPrChange>
              </w:rPr>
              <w:pPrChange w:id="3759" w:author="Dana de Jong" w:date="2018-07-29T16:45:00Z">
                <w:pPr>
                  <w:ind w:firstLine="0"/>
                </w:pPr>
              </w:pPrChange>
            </w:pPr>
            <w:ins w:id="3760" w:author="Dana de Jong" w:date="2018-07-29T16:45:00Z">
              <w:r w:rsidRPr="008E1FB3">
                <w:rPr>
                  <w:i/>
                  <w:rPrChange w:id="3761" w:author="Dana de Jong" w:date="2018-07-29T16:55:00Z">
                    <w:rPr/>
                  </w:rPrChange>
                </w:rPr>
                <w:t>Output current</w:t>
              </w:r>
            </w:ins>
          </w:p>
        </w:tc>
        <w:tc>
          <w:tcPr>
            <w:tcW w:w="3420" w:type="dxa"/>
            <w:tcPrChange w:id="3762" w:author="Shakil Hussain" w:date="2018-07-29T17:02:00Z">
              <w:tcPr>
                <w:tcW w:w="3117" w:type="dxa"/>
              </w:tcPr>
            </w:tcPrChange>
          </w:tcPr>
          <w:p w14:paraId="0B3BCE04" w14:textId="40156B9B" w:rsidR="00324E30" w:rsidRDefault="00583A81">
            <w:pPr>
              <w:pStyle w:val="NoSpacing"/>
              <w:rPr>
                <w:ins w:id="3763" w:author="Dana de Jong" w:date="2018-07-29T16:43:00Z"/>
              </w:rPr>
              <w:pPrChange w:id="3764" w:author="Dana de Jong" w:date="2018-07-29T16:45:00Z">
                <w:pPr>
                  <w:ind w:firstLine="0"/>
                </w:pPr>
              </w:pPrChange>
            </w:pPr>
            <w:ins w:id="3765" w:author="Dana de Jong" w:date="2018-07-29T16:49:00Z">
              <w:r>
                <w:t>0 A to 1.2 A</w:t>
              </w:r>
            </w:ins>
          </w:p>
        </w:tc>
        <w:tc>
          <w:tcPr>
            <w:tcW w:w="3865" w:type="dxa"/>
            <w:tcPrChange w:id="3766" w:author="Shakil Hussain" w:date="2018-07-29T17:02:00Z">
              <w:tcPr>
                <w:tcW w:w="3117" w:type="dxa"/>
              </w:tcPr>
            </w:tcPrChange>
          </w:tcPr>
          <w:p w14:paraId="105B1405" w14:textId="34B32419" w:rsidR="00324E30" w:rsidRDefault="008E1FB3">
            <w:pPr>
              <w:pStyle w:val="NoSpacing"/>
              <w:rPr>
                <w:ins w:id="3767" w:author="Dana de Jong" w:date="2018-07-29T16:43:00Z"/>
              </w:rPr>
              <w:pPrChange w:id="3768" w:author="Dana de Jong" w:date="2018-07-29T16:45:00Z">
                <w:pPr>
                  <w:ind w:firstLine="0"/>
                </w:pPr>
              </w:pPrChange>
            </w:pPr>
            <w:ins w:id="3769" w:author="Dana de Jong" w:date="2018-07-29T16:54:00Z">
              <w:r>
                <w:t>0 A to 1.5 A</w:t>
              </w:r>
            </w:ins>
          </w:p>
        </w:tc>
      </w:tr>
      <w:tr w:rsidR="00324E30" w14:paraId="53AAF0D4" w14:textId="77777777" w:rsidTr="00BF394C">
        <w:trPr>
          <w:ins w:id="3770" w:author="Dana de Jong" w:date="2018-07-29T16:43:00Z"/>
        </w:trPr>
        <w:tc>
          <w:tcPr>
            <w:tcW w:w="2065" w:type="dxa"/>
            <w:tcPrChange w:id="3771" w:author="Shakil Hussain" w:date="2018-07-29T17:02:00Z">
              <w:tcPr>
                <w:tcW w:w="3116" w:type="dxa"/>
              </w:tcPr>
            </w:tcPrChange>
          </w:tcPr>
          <w:p w14:paraId="73025F7F" w14:textId="32CE0E92" w:rsidR="00324E30" w:rsidRPr="008E1FB3" w:rsidRDefault="00324E30">
            <w:pPr>
              <w:pStyle w:val="NoSpacing"/>
              <w:rPr>
                <w:ins w:id="3772" w:author="Dana de Jong" w:date="2018-07-29T16:43:00Z"/>
                <w:i/>
                <w:rPrChange w:id="3773" w:author="Dana de Jong" w:date="2018-07-29T16:55:00Z">
                  <w:rPr>
                    <w:ins w:id="3774" w:author="Dana de Jong" w:date="2018-07-29T16:43:00Z"/>
                  </w:rPr>
                </w:rPrChange>
              </w:rPr>
              <w:pPrChange w:id="3775" w:author="Dana de Jong" w:date="2018-07-29T16:45:00Z">
                <w:pPr>
                  <w:ind w:firstLine="0"/>
                </w:pPr>
              </w:pPrChange>
            </w:pPr>
            <w:ins w:id="3776" w:author="Dana de Jong" w:date="2018-07-29T16:45:00Z">
              <w:r w:rsidRPr="008E1FB3">
                <w:rPr>
                  <w:i/>
                  <w:rPrChange w:id="3777" w:author="Dana de Jong" w:date="2018-07-29T16:55:00Z">
                    <w:rPr/>
                  </w:rPrChange>
                </w:rPr>
                <w:t>Efficiency</w:t>
              </w:r>
            </w:ins>
          </w:p>
        </w:tc>
        <w:tc>
          <w:tcPr>
            <w:tcW w:w="3420" w:type="dxa"/>
            <w:tcPrChange w:id="3778" w:author="Shakil Hussain" w:date="2018-07-29T17:02:00Z">
              <w:tcPr>
                <w:tcW w:w="3117" w:type="dxa"/>
              </w:tcPr>
            </w:tcPrChange>
          </w:tcPr>
          <w:p w14:paraId="3D1681E6" w14:textId="4BFDD551" w:rsidR="00324E30" w:rsidRDefault="00583A81">
            <w:pPr>
              <w:pStyle w:val="NoSpacing"/>
              <w:rPr>
                <w:ins w:id="3779" w:author="Dana de Jong" w:date="2018-07-29T16:43:00Z"/>
              </w:rPr>
              <w:pPrChange w:id="3780" w:author="Dana de Jong" w:date="2018-07-29T16:45:00Z">
                <w:pPr>
                  <w:ind w:firstLine="0"/>
                </w:pPr>
              </w:pPrChange>
            </w:pPr>
            <w:ins w:id="3781" w:author="Dana de Jong" w:date="2018-07-29T16:49:00Z">
              <w:r>
                <w:t>65% to 88%</w:t>
              </w:r>
            </w:ins>
            <w:ins w:id="3782" w:author="Dana de Jong" w:date="2018-07-29T16:54:00Z">
              <w:r w:rsidR="008E1FB3">
                <w:t>,</w:t>
              </w:r>
            </w:ins>
            <w:ins w:id="3783" w:author="Dana de Jong" w:date="2018-07-29T16:49:00Z">
              <w:r>
                <w:t xml:space="preserve"> based on output current and output voltage</w:t>
              </w:r>
            </w:ins>
          </w:p>
        </w:tc>
        <w:tc>
          <w:tcPr>
            <w:tcW w:w="3865" w:type="dxa"/>
            <w:tcPrChange w:id="3784" w:author="Shakil Hussain" w:date="2018-07-29T17:02:00Z">
              <w:tcPr>
                <w:tcW w:w="3117" w:type="dxa"/>
              </w:tcPr>
            </w:tcPrChange>
          </w:tcPr>
          <w:p w14:paraId="23822AA6" w14:textId="38A5CEDD" w:rsidR="00324E30" w:rsidRDefault="008E1FB3">
            <w:pPr>
              <w:pStyle w:val="NoSpacing"/>
              <w:rPr>
                <w:ins w:id="3785" w:author="Dana de Jong" w:date="2018-07-29T16:43:00Z"/>
              </w:rPr>
              <w:pPrChange w:id="3786" w:author="Dana de Jong" w:date="2018-07-29T16:45:00Z">
                <w:pPr>
                  <w:ind w:firstLine="0"/>
                </w:pPr>
              </w:pPrChange>
            </w:pPr>
            <w:ins w:id="3787" w:author="Dana de Jong" w:date="2018-07-29T16:54:00Z">
              <w:r>
                <w:t>83% to 95%, based on switching frequency and output voltage</w:t>
              </w:r>
            </w:ins>
          </w:p>
        </w:tc>
      </w:tr>
      <w:tr w:rsidR="00A8184C" w14:paraId="60A0032F" w14:textId="77777777" w:rsidTr="00BF394C">
        <w:trPr>
          <w:ins w:id="3788" w:author="Dana de Jong" w:date="2018-07-29T16:43:00Z"/>
        </w:trPr>
        <w:tc>
          <w:tcPr>
            <w:tcW w:w="2065" w:type="dxa"/>
            <w:tcPrChange w:id="3789" w:author="Shakil Hussain" w:date="2018-07-29T17:02:00Z">
              <w:tcPr>
                <w:tcW w:w="3116" w:type="dxa"/>
              </w:tcPr>
            </w:tcPrChange>
          </w:tcPr>
          <w:p w14:paraId="5FE5DCA4" w14:textId="14B51758" w:rsidR="00A8184C" w:rsidRPr="008E1FB3" w:rsidRDefault="00A8184C">
            <w:pPr>
              <w:pStyle w:val="NoSpacing"/>
              <w:rPr>
                <w:ins w:id="3790" w:author="Dana de Jong" w:date="2018-07-29T16:43:00Z"/>
                <w:i/>
                <w:rPrChange w:id="3791" w:author="Dana de Jong" w:date="2018-07-29T16:55:00Z">
                  <w:rPr>
                    <w:ins w:id="3792" w:author="Dana de Jong" w:date="2018-07-29T16:43:00Z"/>
                  </w:rPr>
                </w:rPrChange>
              </w:rPr>
              <w:pPrChange w:id="3793" w:author="Dana de Jong" w:date="2018-07-29T16:45:00Z">
                <w:pPr>
                  <w:ind w:firstLine="0"/>
                </w:pPr>
              </w:pPrChange>
            </w:pPr>
            <w:ins w:id="3794" w:author="Dana de Jong" w:date="2018-07-29T16:45:00Z">
              <w:r w:rsidRPr="008E1FB3">
                <w:rPr>
                  <w:i/>
                  <w:rPrChange w:id="3795" w:author="Dana de Jong" w:date="2018-07-29T16:55:00Z">
                    <w:rPr/>
                  </w:rPrChange>
                </w:rPr>
                <w:t>Built-in</w:t>
              </w:r>
            </w:ins>
            <w:ins w:id="3796" w:author="Dana de Jong" w:date="2018-07-29T16:46:00Z">
              <w:r w:rsidRPr="008E1FB3">
                <w:rPr>
                  <w:i/>
                  <w:rPrChange w:id="3797" w:author="Dana de Jong" w:date="2018-07-29T16:55:00Z">
                    <w:rPr/>
                  </w:rPrChange>
                </w:rPr>
                <w:t xml:space="preserve"> </w:t>
              </w:r>
            </w:ins>
            <w:ins w:id="3798" w:author="Dana de Jong" w:date="2018-07-29T16:45:00Z">
              <w:r w:rsidRPr="008E1FB3">
                <w:rPr>
                  <w:i/>
                  <w:rPrChange w:id="3799" w:author="Dana de Jong" w:date="2018-07-29T16:55:00Z">
                    <w:rPr/>
                  </w:rPrChange>
                </w:rPr>
                <w:t>protection</w:t>
              </w:r>
            </w:ins>
          </w:p>
        </w:tc>
        <w:tc>
          <w:tcPr>
            <w:tcW w:w="3420" w:type="dxa"/>
            <w:tcPrChange w:id="3800" w:author="Shakil Hussain" w:date="2018-07-29T17:02:00Z">
              <w:tcPr>
                <w:tcW w:w="3117" w:type="dxa"/>
              </w:tcPr>
            </w:tcPrChange>
          </w:tcPr>
          <w:p w14:paraId="05E90272" w14:textId="77777777" w:rsidR="00A8184C" w:rsidRPr="0071261D" w:rsidRDefault="00A8184C">
            <w:pPr>
              <w:pStyle w:val="NoSpacing"/>
              <w:numPr>
                <w:ilvl w:val="0"/>
                <w:numId w:val="44"/>
              </w:numPr>
              <w:rPr>
                <w:ins w:id="3801" w:author="Dana de Jong" w:date="2018-07-29T16:51:00Z"/>
                <w:sz w:val="22"/>
                <w:rPrChange w:id="3802" w:author="Dana de Jong" w:date="2018-07-29T16:57:00Z">
                  <w:rPr>
                    <w:ins w:id="3803" w:author="Dana de Jong" w:date="2018-07-29T16:51:00Z"/>
                  </w:rPr>
                </w:rPrChange>
              </w:rPr>
              <w:pPrChange w:id="3804" w:author="Dana de Jong" w:date="2018-07-29T16:51:00Z">
                <w:pPr>
                  <w:ind w:firstLine="0"/>
                </w:pPr>
              </w:pPrChange>
            </w:pPr>
            <w:ins w:id="3805" w:author="Dana de Jong" w:date="2018-07-29T16:51:00Z">
              <w:r w:rsidRPr="0071261D">
                <w:rPr>
                  <w:sz w:val="22"/>
                  <w:rPrChange w:id="3806" w:author="Dana de Jong" w:date="2018-07-29T16:57:00Z">
                    <w:rPr/>
                  </w:rPrChange>
                </w:rPr>
                <w:t>Overcurrent protection</w:t>
              </w:r>
            </w:ins>
          </w:p>
          <w:p w14:paraId="6CD601F6" w14:textId="77777777" w:rsidR="00A8184C" w:rsidRPr="0071261D" w:rsidRDefault="00A8184C">
            <w:pPr>
              <w:pStyle w:val="NoSpacing"/>
              <w:numPr>
                <w:ilvl w:val="0"/>
                <w:numId w:val="44"/>
              </w:numPr>
              <w:rPr>
                <w:ins w:id="3807" w:author="Dana de Jong" w:date="2018-07-29T16:52:00Z"/>
                <w:sz w:val="22"/>
                <w:rPrChange w:id="3808" w:author="Dana de Jong" w:date="2018-07-29T16:57:00Z">
                  <w:rPr>
                    <w:ins w:id="3809" w:author="Dana de Jong" w:date="2018-07-29T16:52:00Z"/>
                  </w:rPr>
                </w:rPrChange>
              </w:rPr>
              <w:pPrChange w:id="3810" w:author="Dana de Jong" w:date="2018-07-29T16:51:00Z">
                <w:pPr>
                  <w:ind w:firstLine="0"/>
                </w:pPr>
              </w:pPrChange>
            </w:pPr>
            <w:ins w:id="3811" w:author="Dana de Jong" w:date="2018-07-29T16:51:00Z">
              <w:r w:rsidRPr="0071261D">
                <w:rPr>
                  <w:sz w:val="22"/>
                  <w:rPrChange w:id="3812" w:author="Dana de Jong" w:date="2018-07-29T16:57:00Z">
                    <w:rPr/>
                  </w:rPrChange>
                </w:rPr>
                <w:t>Under</w:t>
              </w:r>
            </w:ins>
            <w:ins w:id="3813" w:author="Dana de Jong" w:date="2018-07-29T16:52:00Z">
              <w:r w:rsidRPr="0071261D">
                <w:rPr>
                  <w:sz w:val="22"/>
                  <w:rPrChange w:id="3814" w:author="Dana de Jong" w:date="2018-07-29T16:57:00Z">
                    <w:rPr/>
                  </w:rPrChange>
                </w:rPr>
                <w:t>-</w:t>
              </w:r>
            </w:ins>
            <w:ins w:id="3815" w:author="Dana de Jong" w:date="2018-07-29T16:51:00Z">
              <w:r w:rsidRPr="0071261D">
                <w:rPr>
                  <w:sz w:val="22"/>
                  <w:rPrChange w:id="3816" w:author="Dana de Jong" w:date="2018-07-29T16:57:00Z">
                    <w:rPr/>
                  </w:rPrChange>
                </w:rPr>
                <w:t xml:space="preserve">voltage </w:t>
              </w:r>
            </w:ins>
            <w:ins w:id="3817" w:author="Dana de Jong" w:date="2018-07-29T16:52:00Z">
              <w:r w:rsidRPr="0071261D">
                <w:rPr>
                  <w:sz w:val="22"/>
                  <w:rPrChange w:id="3818" w:author="Dana de Jong" w:date="2018-07-29T16:57:00Z">
                    <w:rPr/>
                  </w:rPrChange>
                </w:rPr>
                <w:t>protection</w:t>
              </w:r>
            </w:ins>
          </w:p>
          <w:p w14:paraId="14A0E710" w14:textId="77777777" w:rsidR="00A8184C" w:rsidRPr="0071261D" w:rsidRDefault="00A8184C">
            <w:pPr>
              <w:pStyle w:val="NoSpacing"/>
              <w:numPr>
                <w:ilvl w:val="0"/>
                <w:numId w:val="44"/>
              </w:numPr>
              <w:rPr>
                <w:ins w:id="3819" w:author="Dana de Jong" w:date="2018-07-29T16:52:00Z"/>
                <w:sz w:val="22"/>
                <w:rPrChange w:id="3820" w:author="Dana de Jong" w:date="2018-07-29T16:57:00Z">
                  <w:rPr>
                    <w:ins w:id="3821" w:author="Dana de Jong" w:date="2018-07-29T16:52:00Z"/>
                  </w:rPr>
                </w:rPrChange>
              </w:rPr>
              <w:pPrChange w:id="3822" w:author="Dana de Jong" w:date="2018-07-29T16:51:00Z">
                <w:pPr>
                  <w:ind w:firstLine="0"/>
                </w:pPr>
              </w:pPrChange>
            </w:pPr>
            <w:ins w:id="3823" w:author="Dana de Jong" w:date="2018-07-29T16:52:00Z">
              <w:r w:rsidRPr="0071261D">
                <w:rPr>
                  <w:sz w:val="22"/>
                  <w:rPrChange w:id="3824" w:author="Dana de Jong" w:date="2018-07-29T16:57:00Z">
                    <w:rPr/>
                  </w:rPrChange>
                </w:rPr>
                <w:t>Under-voltage lockout (UVLO)</w:t>
              </w:r>
            </w:ins>
          </w:p>
          <w:p w14:paraId="104E6170" w14:textId="042FF0CA" w:rsidR="00A8184C" w:rsidRPr="0071261D" w:rsidRDefault="00A8184C">
            <w:pPr>
              <w:pStyle w:val="NoSpacing"/>
              <w:numPr>
                <w:ilvl w:val="0"/>
                <w:numId w:val="44"/>
              </w:numPr>
              <w:rPr>
                <w:ins w:id="3825" w:author="Dana de Jong" w:date="2018-07-29T16:43:00Z"/>
                <w:sz w:val="22"/>
                <w:rPrChange w:id="3826" w:author="Dana de Jong" w:date="2018-07-29T16:57:00Z">
                  <w:rPr>
                    <w:ins w:id="3827" w:author="Dana de Jong" w:date="2018-07-29T16:43:00Z"/>
                  </w:rPr>
                </w:rPrChange>
              </w:rPr>
              <w:pPrChange w:id="3828" w:author="Dana de Jong" w:date="2018-07-29T16:51:00Z">
                <w:pPr>
                  <w:ind w:firstLine="0"/>
                </w:pPr>
              </w:pPrChange>
            </w:pPr>
            <w:ins w:id="3829" w:author="Dana de Jong" w:date="2018-07-29T16:52:00Z">
              <w:r w:rsidRPr="0071261D">
                <w:rPr>
                  <w:sz w:val="22"/>
                  <w:rPrChange w:id="3830" w:author="Dana de Jong" w:date="2018-07-29T16:57:00Z">
                    <w:rPr/>
                  </w:rPrChange>
                </w:rPr>
                <w:t>Thermal shutdown protection</w:t>
              </w:r>
            </w:ins>
          </w:p>
        </w:tc>
        <w:tc>
          <w:tcPr>
            <w:tcW w:w="3865" w:type="dxa"/>
            <w:tcPrChange w:id="3831" w:author="Shakil Hussain" w:date="2018-07-29T17:02:00Z">
              <w:tcPr>
                <w:tcW w:w="3117" w:type="dxa"/>
              </w:tcPr>
            </w:tcPrChange>
          </w:tcPr>
          <w:p w14:paraId="0A8D7304" w14:textId="77777777" w:rsidR="00A8184C" w:rsidRPr="0071261D" w:rsidRDefault="00A8184C">
            <w:pPr>
              <w:pStyle w:val="NoSpacing"/>
              <w:numPr>
                <w:ilvl w:val="0"/>
                <w:numId w:val="44"/>
              </w:numPr>
              <w:rPr>
                <w:ins w:id="3832" w:author="Dana de Jong" w:date="2018-07-29T16:54:00Z"/>
                <w:sz w:val="22"/>
                <w:rPrChange w:id="3833" w:author="Dana de Jong" w:date="2018-07-29T16:57:00Z">
                  <w:rPr>
                    <w:ins w:id="3834" w:author="Dana de Jong" w:date="2018-07-29T16:54:00Z"/>
                  </w:rPr>
                </w:rPrChange>
              </w:rPr>
              <w:pPrChange w:id="3835" w:author="Dana de Jong" w:date="2018-07-29T16:54:00Z">
                <w:pPr>
                  <w:ind w:firstLine="0"/>
                </w:pPr>
              </w:pPrChange>
            </w:pPr>
            <w:ins w:id="3836" w:author="Dana de Jong" w:date="2018-07-29T16:54:00Z">
              <w:r w:rsidRPr="0071261D">
                <w:rPr>
                  <w:sz w:val="22"/>
                  <w:rPrChange w:id="3837" w:author="Dana de Jong" w:date="2018-07-29T16:57:00Z">
                    <w:rPr/>
                  </w:rPrChange>
                </w:rPr>
                <w:t>Programmable under-voltage lockout (UVLO)</w:t>
              </w:r>
            </w:ins>
          </w:p>
          <w:p w14:paraId="6BF2E6C0" w14:textId="67437B52" w:rsidR="00A8184C" w:rsidRPr="0071261D" w:rsidRDefault="00A8184C">
            <w:pPr>
              <w:pStyle w:val="NoSpacing"/>
              <w:numPr>
                <w:ilvl w:val="0"/>
                <w:numId w:val="44"/>
              </w:numPr>
              <w:rPr>
                <w:ins w:id="3838" w:author="Dana de Jong" w:date="2018-07-29T16:55:00Z"/>
                <w:sz w:val="22"/>
                <w:rPrChange w:id="3839" w:author="Dana de Jong" w:date="2018-07-29T16:57:00Z">
                  <w:rPr>
                    <w:ins w:id="3840" w:author="Dana de Jong" w:date="2018-07-29T16:55:00Z"/>
                  </w:rPr>
                </w:rPrChange>
              </w:rPr>
              <w:pPrChange w:id="3841" w:author="Dana de Jong" w:date="2018-07-29T16:54:00Z">
                <w:pPr>
                  <w:ind w:firstLine="0"/>
                </w:pPr>
              </w:pPrChange>
            </w:pPr>
            <w:ins w:id="3842" w:author="Dana de Jong" w:date="2018-07-29T16:55:00Z">
              <w:r w:rsidRPr="0071261D">
                <w:rPr>
                  <w:sz w:val="22"/>
                  <w:rPrChange w:id="3843" w:author="Dana de Jong" w:date="2018-07-29T16:57:00Z">
                    <w:rPr/>
                  </w:rPrChange>
                </w:rPr>
                <w:t>Over-temperature thermal shutdown protection</w:t>
              </w:r>
            </w:ins>
          </w:p>
          <w:p w14:paraId="22DEE942" w14:textId="77777777" w:rsidR="00A8184C" w:rsidRPr="0071261D" w:rsidRDefault="00A8184C">
            <w:pPr>
              <w:pStyle w:val="NoSpacing"/>
              <w:numPr>
                <w:ilvl w:val="0"/>
                <w:numId w:val="44"/>
              </w:numPr>
              <w:rPr>
                <w:ins w:id="3844" w:author="Dana de Jong" w:date="2018-07-29T16:55:00Z"/>
                <w:sz w:val="22"/>
                <w:rPrChange w:id="3845" w:author="Dana de Jong" w:date="2018-07-29T16:57:00Z">
                  <w:rPr>
                    <w:ins w:id="3846" w:author="Dana de Jong" w:date="2018-07-29T16:55:00Z"/>
                  </w:rPr>
                </w:rPrChange>
              </w:rPr>
              <w:pPrChange w:id="3847" w:author="Dana de Jong" w:date="2018-07-29T16:54:00Z">
                <w:pPr>
                  <w:ind w:firstLine="0"/>
                </w:pPr>
              </w:pPrChange>
            </w:pPr>
            <w:ins w:id="3848" w:author="Dana de Jong" w:date="2018-07-29T16:55:00Z">
              <w:r w:rsidRPr="0071261D">
                <w:rPr>
                  <w:sz w:val="22"/>
                  <w:rPrChange w:id="3849" w:author="Dana de Jong" w:date="2018-07-29T16:57:00Z">
                    <w:rPr/>
                  </w:rPrChange>
                </w:rPr>
                <w:t>Over-current protection (Hiccup Mode)</w:t>
              </w:r>
            </w:ins>
          </w:p>
          <w:p w14:paraId="29FCC1B5" w14:textId="557AEA6D" w:rsidR="00A8184C" w:rsidRPr="0071261D" w:rsidRDefault="00A8184C">
            <w:pPr>
              <w:pStyle w:val="NoSpacing"/>
              <w:numPr>
                <w:ilvl w:val="0"/>
                <w:numId w:val="44"/>
              </w:numPr>
              <w:rPr>
                <w:ins w:id="3850" w:author="Dana de Jong" w:date="2018-07-29T16:43:00Z"/>
                <w:sz w:val="22"/>
                <w:rPrChange w:id="3851" w:author="Dana de Jong" w:date="2018-07-29T16:57:00Z">
                  <w:rPr>
                    <w:ins w:id="3852" w:author="Dana de Jong" w:date="2018-07-29T16:43:00Z"/>
                  </w:rPr>
                </w:rPrChange>
              </w:rPr>
              <w:pPrChange w:id="3853" w:author="Dana de Jong" w:date="2018-07-29T16:55:00Z">
                <w:pPr>
                  <w:ind w:firstLine="0"/>
                </w:pPr>
              </w:pPrChange>
            </w:pPr>
            <w:ins w:id="3854" w:author="Dana de Jong" w:date="2018-07-29T16:55:00Z">
              <w:r w:rsidRPr="0071261D">
                <w:rPr>
                  <w:sz w:val="22"/>
                  <w:rPrChange w:id="3855" w:author="Dana de Jong" w:date="2018-07-29T16:57:00Z">
                    <w:rPr/>
                  </w:rPrChange>
                </w:rPr>
                <w:t>Pre-bias output start-up</w:t>
              </w:r>
            </w:ins>
          </w:p>
        </w:tc>
      </w:tr>
    </w:tbl>
    <w:p w14:paraId="4384123C" w14:textId="64CFC503" w:rsidR="00324E30" w:rsidDel="0071261D" w:rsidRDefault="00324E30">
      <w:pPr>
        <w:rPr>
          <w:ins w:id="3856" w:author="Dan Kot" w:date="2018-07-23T19:52:00Z"/>
          <w:del w:id="3857" w:author="Dana de Jong" w:date="2018-07-29T16:57:00Z"/>
        </w:rPr>
      </w:pPr>
    </w:p>
    <w:p w14:paraId="195F1BC7" w14:textId="7D96CEBB" w:rsidR="37F409E9" w:rsidRDefault="37F409E9"/>
    <w:p w14:paraId="5F841868" w14:textId="508FE91F" w:rsidR="393259EC" w:rsidRDefault="1AFAF746">
      <w:pPr>
        <w:rPr>
          <w:del w:id="3858" w:author="Dalton B" w:date="2018-07-28T19:53:00Z"/>
          <w:color w:val="000000" w:themeColor="text1"/>
        </w:rPr>
      </w:pPr>
      <w:ins w:id="3859" w:author="Dan Kot" w:date="2018-07-23T19:52:00Z">
        <w:r w:rsidRPr="36DF53CC">
          <w:t xml:space="preserve">Both components are </w:t>
        </w:r>
        <w:del w:id="3860" w:author="Dana de Jong" w:date="2018-07-29T17:05:00Z">
          <w:r w:rsidRPr="36DF53CC">
            <w:delText>good</w:delText>
          </w:r>
        </w:del>
      </w:ins>
      <w:ins w:id="3861" w:author="Dana de Jong" w:date="2018-07-29T17:05:00Z">
        <w:r w:rsidR="00813CB2">
          <w:t>suitable</w:t>
        </w:r>
      </w:ins>
      <w:ins w:id="3862" w:author="Dan Kot" w:date="2018-07-23T19:52:00Z">
        <w:r w:rsidRPr="36DF53CC">
          <w:t xml:space="preserve"> for </w:t>
        </w:r>
        <w:del w:id="3863" w:author="Dana de Jong" w:date="2018-07-29T17:05:00Z">
          <w:r w:rsidRPr="36DF53CC">
            <w:delText>this</w:delText>
          </w:r>
        </w:del>
      </w:ins>
      <w:ins w:id="3864" w:author="Dana de Jong" w:date="2018-07-29T17:05:00Z">
        <w:r w:rsidR="00813CB2">
          <w:t>the project’s</w:t>
        </w:r>
      </w:ins>
      <w:ins w:id="3865" w:author="Dan Kot" w:date="2018-07-23T19:52:00Z">
        <w:r w:rsidRPr="36DF53CC">
          <w:t xml:space="preserve"> application</w:t>
        </w:r>
      </w:ins>
      <w:ins w:id="3866" w:author="Dana de Jong" w:date="2018-07-29T17:04:00Z">
        <w:r w:rsidR="00813CB2">
          <w:t xml:space="preserve">: </w:t>
        </w:r>
      </w:ins>
      <w:ins w:id="3867" w:author="Dan Kot" w:date="2018-07-23T19:52:00Z">
        <w:del w:id="3868" w:author="Dana de Jong" w:date="2018-07-29T17:04:00Z">
          <w:r w:rsidRPr="36DF53CC">
            <w:delText xml:space="preserve">, </w:delText>
          </w:r>
        </w:del>
        <w:r w:rsidRPr="36DF53CC">
          <w:t xml:space="preserve">they both meet the specifications required by the project </w:t>
        </w:r>
        <w:del w:id="3869" w:author="Dana de Jong" w:date="2018-07-29T17:05:00Z">
          <w:r w:rsidRPr="36DF53CC">
            <w:delText>also</w:delText>
          </w:r>
        </w:del>
      </w:ins>
      <w:ins w:id="3870" w:author="Dana de Jong" w:date="2018-07-29T17:05:00Z">
        <w:r w:rsidR="00813CB2">
          <w:t>and</w:t>
        </w:r>
      </w:ins>
      <w:ins w:id="3871" w:author="Dan Kot" w:date="2018-07-23T19:52:00Z">
        <w:r w:rsidRPr="36DF53CC">
          <w:t xml:space="preserve"> include </w:t>
        </w:r>
        <w:del w:id="3872" w:author="Dana de Jong" w:date="2018-07-29T17:05:00Z">
          <w:r w:rsidRPr="36DF53CC">
            <w:delText>needed</w:delText>
          </w:r>
        </w:del>
      </w:ins>
      <w:ins w:id="3873" w:author="Dana de Jong" w:date="2018-07-29T17:05:00Z">
        <w:r w:rsidR="00813CB2">
          <w:t>necessary</w:t>
        </w:r>
      </w:ins>
      <w:ins w:id="3874" w:author="Dan Kot" w:date="2018-07-23T19:52:00Z">
        <w:r w:rsidRPr="36DF53CC">
          <w:t xml:space="preserve"> protection</w:t>
        </w:r>
      </w:ins>
      <w:ins w:id="3875" w:author="Dana de Jong" w:date="2018-07-29T17:05:00Z">
        <w:r w:rsidR="00813CB2">
          <w:t xml:space="preserve">; however, </w:t>
        </w:r>
      </w:ins>
      <w:ins w:id="3876" w:author="Dan Kot" w:date="2018-07-25T14:54:00Z">
        <w:del w:id="3877" w:author="Dana de Jong" w:date="2018-07-29T17:05:00Z">
          <w:r w:rsidR="00FC2BC8">
            <w:delText>,</w:delText>
          </w:r>
        </w:del>
      </w:ins>
      <w:ins w:id="3878" w:author="Dan Kot" w:date="2018-07-23T19:52:00Z">
        <w:del w:id="3879" w:author="Dana de Jong" w:date="2018-07-29T17:05:00Z">
          <w:r w:rsidRPr="36DF53CC">
            <w:delText xml:space="preserve"> but </w:delText>
          </w:r>
        </w:del>
        <w:r w:rsidRPr="36DF53CC">
          <w:t>due to the large price difference between the two, some protection can be given up</w:t>
        </w:r>
      </w:ins>
      <w:ins w:id="3880" w:author="Dana de Jong" w:date="2018-07-29T17:05:00Z">
        <w:r w:rsidRPr="36DF53CC">
          <w:t xml:space="preserve"> </w:t>
        </w:r>
        <w:r w:rsidR="00813CB2">
          <w:t>–</w:t>
        </w:r>
      </w:ins>
      <w:ins w:id="3881" w:author="Dan Kot" w:date="2018-07-23T19:52:00Z">
        <w:r w:rsidRPr="36DF53CC">
          <w:t xml:space="preserve"> </w:t>
        </w:r>
        <w:del w:id="3882" w:author="Dana de Jong" w:date="2018-07-29T17:05:00Z">
          <w:r w:rsidRPr="36DF53CC" w:rsidDel="00813CB2">
            <w:delText>making</w:delText>
          </w:r>
        </w:del>
      </w:ins>
      <w:ins w:id="3883" w:author="Dana de Jong" w:date="2018-07-29T17:05:00Z">
        <w:r w:rsidR="00813CB2">
          <w:t>reducing</w:t>
        </w:r>
      </w:ins>
      <w:ins w:id="3884" w:author="Dan Kot" w:date="2018-07-23T19:52:00Z">
        <w:r w:rsidRPr="36DF53CC">
          <w:t xml:space="preserve"> the overall cos</w:t>
        </w:r>
        <w:del w:id="3885" w:author="Dana de Jong" w:date="2018-07-29T17:05:00Z">
          <w:r w:rsidRPr="36DF53CC">
            <w:delText xml:space="preserve">ts </w:delText>
          </w:r>
        </w:del>
      </w:ins>
      <w:ins w:id="3886" w:author="Dana de Jong" w:date="2018-07-29T17:05:00Z">
        <w:r w:rsidR="00813CB2">
          <w:t>t</w:t>
        </w:r>
      </w:ins>
      <w:ins w:id="3887" w:author="Dan Kot" w:date="2018-07-23T19:52:00Z">
        <w:del w:id="3888" w:author="Dana de Jong" w:date="2018-07-29T17:05:00Z">
          <w:r w:rsidRPr="36DF53CC">
            <w:delText>less</w:delText>
          </w:r>
        </w:del>
        <w:r w:rsidRPr="36DF53CC">
          <w:t xml:space="preserve">. Therefore, the </w:t>
        </w:r>
        <w:r w:rsidRPr="36DF53CC">
          <w:rPr>
            <w:color w:val="000000" w:themeColor="text1"/>
            <w:rPrChange w:id="3889" w:author="Dan Kot" w:date="2018-07-23T19:52:00Z">
              <w:rPr/>
            </w:rPrChange>
          </w:rPr>
          <w:t xml:space="preserve">Allegro Microsystems - LLC A4402ELPTR-T component </w:t>
        </w:r>
        <w:del w:id="3890" w:author="Dana de Jong" w:date="2018-07-29T17:06:00Z">
          <w:r w:rsidRPr="36DF53CC">
            <w:rPr>
              <w:color w:val="000000" w:themeColor="text1"/>
              <w:rPrChange w:id="3891" w:author="Dan Kot" w:date="2018-07-23T19:52:00Z">
                <w:rPr/>
              </w:rPrChange>
            </w:rPr>
            <w:delText>will</w:delText>
          </w:r>
        </w:del>
      </w:ins>
      <w:ins w:id="3892" w:author="Dana de Jong" w:date="2018-07-29T17:06:00Z">
        <w:r w:rsidR="00813CB2">
          <w:rPr>
            <w:color w:val="000000" w:themeColor="text1"/>
          </w:rPr>
          <w:t>is</w:t>
        </w:r>
      </w:ins>
      <w:ins w:id="3893" w:author="Dan Kot" w:date="2018-07-23T19:52:00Z">
        <w:r w:rsidRPr="36DF53CC">
          <w:rPr>
            <w:color w:val="000000" w:themeColor="text1"/>
            <w:rPrChange w:id="3894" w:author="Dan Kot" w:date="2018-07-23T19:52:00Z">
              <w:rPr/>
            </w:rPrChange>
          </w:rPr>
          <w:t xml:space="preserve"> </w:t>
        </w:r>
        <w:del w:id="3895" w:author="Dana de Jong" w:date="2018-07-29T17:06:00Z">
          <w:r w:rsidRPr="36DF53CC" w:rsidDel="00813CB2">
            <w:rPr>
              <w:color w:val="000000" w:themeColor="text1"/>
              <w:rPrChange w:id="3896" w:author="Dan Kot" w:date="2018-07-23T19:52:00Z">
                <w:rPr/>
              </w:rPrChange>
            </w:rPr>
            <w:delText xml:space="preserve">be </w:delText>
          </w:r>
        </w:del>
        <w:r w:rsidRPr="36DF53CC">
          <w:rPr>
            <w:color w:val="000000" w:themeColor="text1"/>
            <w:rPrChange w:id="3897" w:author="Dan Kot" w:date="2018-07-23T19:52:00Z">
              <w:rPr/>
            </w:rPrChange>
          </w:rPr>
          <w:t>selected</w:t>
        </w:r>
      </w:ins>
      <w:ins w:id="3898" w:author="Dana de Jong" w:date="2018-07-29T17:06:00Z">
        <w:r w:rsidR="00813CB2">
          <w:rPr>
            <w:color w:val="000000" w:themeColor="text1"/>
          </w:rPr>
          <w:t xml:space="preserve"> for the </w:t>
        </w:r>
      </w:ins>
      <w:ins w:id="3899" w:author="Dalton B" w:date="2018-07-31T21:46:00Z">
        <w:r w:rsidR="00CD61F8">
          <w:rPr>
            <w:color w:val="000000" w:themeColor="text1"/>
          </w:rPr>
          <w:t>r</w:t>
        </w:r>
      </w:ins>
      <w:ins w:id="3900" w:author="Dana de Jong" w:date="2018-07-29T17:06:00Z">
        <w:del w:id="3901" w:author="Dalton B" w:date="2018-07-31T21:46:00Z">
          <w:r w:rsidR="00813CB2">
            <w:rPr>
              <w:color w:val="000000" w:themeColor="text1"/>
            </w:rPr>
            <w:delText>R</w:delText>
          </w:r>
        </w:del>
        <w:r w:rsidR="00813CB2">
          <w:rPr>
            <w:color w:val="000000" w:themeColor="text1"/>
          </w:rPr>
          <w:t>ev.2 design</w:t>
        </w:r>
      </w:ins>
      <w:ins w:id="3902" w:author="Dan Kot" w:date="2018-07-23T19:52:00Z">
        <w:r w:rsidRPr="36DF53CC">
          <w:rPr>
            <w:color w:val="000000" w:themeColor="text1"/>
            <w:rPrChange w:id="3903" w:author="Dan Kot" w:date="2018-07-23T19:52:00Z">
              <w:rPr/>
            </w:rPrChange>
          </w:rPr>
          <w:t>.</w:t>
        </w:r>
      </w:ins>
      <w:ins w:id="3904" w:author="Dana de Jong" w:date="2018-07-29T17:27:00Z">
        <w:r w:rsidR="00E84E56">
          <w:rPr>
            <w:color w:val="000000" w:themeColor="text1"/>
          </w:rPr>
          <w:t xml:space="preserve"> The </w:t>
        </w:r>
      </w:ins>
      <w:ins w:id="3905" w:author="Dana de Jong" w:date="2018-07-29T17:36:00Z">
        <w:r w:rsidR="00A3375E">
          <w:rPr>
            <w:color w:val="000000" w:themeColor="text1"/>
          </w:rPr>
          <w:t xml:space="preserve">application circuit and calculations </w:t>
        </w:r>
      </w:ins>
      <w:ins w:id="3906" w:author="Dana de Jong" w:date="2018-08-01T12:36:00Z">
        <w:r w:rsidR="006A5C6E">
          <w:rPr>
            <w:color w:val="000000" w:themeColor="text1"/>
          </w:rPr>
          <w:t>are</w:t>
        </w:r>
      </w:ins>
      <w:ins w:id="3907" w:author="Dana de Jong" w:date="2018-07-29T17:36:00Z">
        <w:r w:rsidR="00A3375E">
          <w:rPr>
            <w:color w:val="000000" w:themeColor="text1"/>
          </w:rPr>
          <w:t xml:space="preserve"> detailed below.</w:t>
        </w:r>
      </w:ins>
    </w:p>
    <w:p w14:paraId="0BB6EC8C" w14:textId="77777777" w:rsidR="00BF394C" w:rsidRDefault="00BF394C">
      <w:pPr>
        <w:rPr>
          <w:ins w:id="3908" w:author="Shakil Hussain" w:date="2018-07-29T17:01:00Z"/>
          <w:color w:val="000000" w:themeColor="text1"/>
        </w:rPr>
      </w:pPr>
    </w:p>
    <w:p w14:paraId="26519ADE" w14:textId="23AF01A7" w:rsidR="00061914" w:rsidRDefault="00061914">
      <w:pPr>
        <w:rPr>
          <w:ins w:id="3909" w:author="Dan Kot" w:date="2018-07-26T20:00:00Z"/>
        </w:rPr>
      </w:pPr>
    </w:p>
    <w:p w14:paraId="3A339984" w14:textId="14D47572" w:rsidR="0051440E" w:rsidRPr="00EC2792" w:rsidRDefault="0051440E">
      <w:pPr>
        <w:pStyle w:val="Heading3"/>
        <w:rPr>
          <w:del w:id="3910" w:author="Dalton B" w:date="2018-07-28T18:31:00Z"/>
        </w:rPr>
        <w:pPrChange w:id="3911" w:author="Dana de Jong" w:date="2018-07-29T19:18:00Z">
          <w:pPr>
            <w:pStyle w:val="Heading4"/>
          </w:pPr>
        </w:pPrChange>
      </w:pPr>
    </w:p>
    <w:p w14:paraId="721A90B3" w14:textId="002E1958" w:rsidR="00FC3578" w:rsidRPr="00BF394C" w:rsidRDefault="00FC3578">
      <w:pPr>
        <w:pStyle w:val="Heading3"/>
        <w:rPr>
          <w:ins w:id="3912" w:author="Dalton B" w:date="2018-07-28T18:53:00Z"/>
          <w:rPrChange w:id="3913" w:author="Shakil Hussain" w:date="2018-07-29T19:18:00Z">
            <w:rPr>
              <w:ins w:id="3914" w:author="Dalton B" w:date="2018-07-28T18:53:00Z"/>
              <w:color w:val="666666"/>
              <w:szCs w:val="24"/>
            </w:rPr>
          </w:rPrChange>
        </w:rPr>
        <w:pPrChange w:id="3915" w:author="Dalton B" w:date="2018-07-28T18:58:00Z">
          <w:pPr/>
        </w:pPrChange>
      </w:pPr>
      <w:bookmarkStart w:id="3916" w:name="_Toc520655930"/>
      <w:bookmarkStart w:id="3917" w:name="_Toc520659555"/>
      <w:bookmarkStart w:id="3918" w:name="_Toc520838852"/>
      <w:bookmarkStart w:id="3919" w:name="_Toc520881986"/>
      <w:bookmarkStart w:id="3920" w:name="_Toc520892426"/>
      <w:ins w:id="3921" w:author="Dalton B" w:date="2018-07-28T18:53:00Z">
        <w:r w:rsidRPr="00FB1E0F">
          <w:t xml:space="preserve">Application </w:t>
        </w:r>
        <w:r>
          <w:t>Circuit and Calculations</w:t>
        </w:r>
        <w:bookmarkEnd w:id="3916"/>
        <w:bookmarkEnd w:id="3917"/>
        <w:bookmarkEnd w:id="3918"/>
        <w:bookmarkEnd w:id="3919"/>
        <w:bookmarkEnd w:id="3920"/>
      </w:ins>
    </w:p>
    <w:p w14:paraId="72AE4988" w14:textId="4918F4D3" w:rsidR="0051440E" w:rsidRDefault="0051440E">
      <w:pPr>
        <w:rPr>
          <w:ins w:id="3922" w:author="Dan Kot" w:date="2018-07-25T15:15:00Z"/>
          <w:del w:id="3923" w:author="Dalton B" w:date="2018-07-28T18:31:00Z"/>
        </w:rPr>
      </w:pPr>
      <w:ins w:id="3924" w:author="Dan Kot" w:date="2018-07-25T15:15:00Z">
        <w:del w:id="3925" w:author="Dalton B" w:date="2018-07-28T18:29:00Z">
          <w:r w:rsidRPr="00FB1E0F">
            <w:rPr>
              <w:color w:val="666666"/>
              <w:szCs w:val="24"/>
            </w:rPr>
            <w:delText>Component</w:delText>
          </w:r>
        </w:del>
        <w:del w:id="3926" w:author="Dalton B" w:date="2018-07-28T18:52:00Z">
          <w:r w:rsidRPr="00EC2792">
            <w:delText xml:space="preserve"> Selection- Allegro Microsystems - LLC A4402ELPTR-T – Application </w:delText>
          </w:r>
        </w:del>
      </w:ins>
    </w:p>
    <w:p w14:paraId="7A35C734" w14:textId="77777777" w:rsidR="002630A4" w:rsidRDefault="002630A4">
      <w:pPr>
        <w:rPr>
          <w:ins w:id="3927" w:author="Dan Kot" w:date="2018-07-25T15:16:00Z"/>
          <w:del w:id="3928" w:author="Dalton B" w:date="2018-07-28T18:41:00Z"/>
        </w:rPr>
      </w:pPr>
    </w:p>
    <w:p w14:paraId="155603CD" w14:textId="0BA1C2D6" w:rsidR="0051440E" w:rsidRDefault="0051440E">
      <w:pPr>
        <w:rPr>
          <w:ins w:id="3929" w:author="Dan Kot" w:date="2018-07-25T15:15:00Z"/>
        </w:rPr>
      </w:pPr>
      <w:ins w:id="3930" w:author="Dan Kot" w:date="2018-07-25T15:15:00Z">
        <w:r>
          <w:t xml:space="preserve">The A4402 chip is a buck converter with an integrated linear regulator used to convert </w:t>
        </w:r>
      </w:ins>
      <w:ins w:id="3931" w:author="Dalton B" w:date="2018-07-31T21:47:00Z">
        <w:r w:rsidR="005B2BDD">
          <w:t xml:space="preserve">the input voltage to </w:t>
        </w:r>
      </w:ins>
      <w:commentRangeStart w:id="3932"/>
      <w:ins w:id="3933" w:author="Dan Kot" w:date="2018-07-25T15:15:00Z">
        <w:r w:rsidDel="005B2BDD">
          <w:t xml:space="preserve">12V </w:t>
        </w:r>
      </w:ins>
      <w:commentRangeEnd w:id="3932"/>
      <w:r w:rsidR="008D7B64">
        <w:rPr>
          <w:rStyle w:val="CommentReference"/>
        </w:rPr>
        <w:commentReference w:id="3932"/>
      </w:r>
      <w:ins w:id="3934" w:author="Dan Kot" w:date="2018-07-25T15:15:00Z">
        <w:r>
          <w:t xml:space="preserve">DC to </w:t>
        </w:r>
      </w:ins>
      <w:ins w:id="3935" w:author="Dalton B" w:date="2018-07-31T21:48:00Z">
        <w:r w:rsidR="004976EB">
          <w:t xml:space="preserve">approximately </w:t>
        </w:r>
      </w:ins>
      <w:ins w:id="3936" w:author="Dan Kot" w:date="2018-07-25T15:15:00Z">
        <w:r>
          <w:t xml:space="preserve">~5V DC. </w:t>
        </w:r>
      </w:ins>
    </w:p>
    <w:p w14:paraId="1FDC9CF3" w14:textId="77777777" w:rsidR="0051440E" w:rsidRDefault="0051440E">
      <w:pPr>
        <w:rPr>
          <w:ins w:id="3937" w:author="Dan Kot" w:date="2018-07-25T15:15:00Z"/>
          <w:noProof/>
        </w:rPr>
      </w:pPr>
    </w:p>
    <w:p w14:paraId="38E42FEC" w14:textId="77777777" w:rsidR="00E22BFE" w:rsidRDefault="00683EED">
      <w:pPr>
        <w:rPr>
          <w:ins w:id="3938" w:author="Dana de Jong" w:date="2018-07-29T17:32:00Z"/>
        </w:rPr>
      </w:pPr>
      <w:ins w:id="3939" w:author="Dalton B" w:date="2018-07-25T15:00:00Z">
        <w:r>
          <w:rPr>
            <w:noProof/>
            <w:lang w:val="en-US" w:eastAsia="en-US"/>
          </w:rPr>
          <mc:AlternateContent>
            <mc:Choice Requires="wps">
              <w:drawing>
                <wp:anchor distT="0" distB="0" distL="114300" distR="114300" simplePos="0" relativeHeight="251658243" behindDoc="0" locked="0" layoutInCell="1" allowOverlap="1" wp14:anchorId="3688E172" wp14:editId="635E1CBD">
                  <wp:simplePos x="0" y="0"/>
                  <wp:positionH relativeFrom="column">
                    <wp:posOffset>0</wp:posOffset>
                  </wp:positionH>
                  <wp:positionV relativeFrom="paragraph">
                    <wp:posOffset>3282315</wp:posOffset>
                  </wp:positionV>
                  <wp:extent cx="500253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002530" cy="635"/>
                          </a:xfrm>
                          <a:prstGeom prst="rect">
                            <a:avLst/>
                          </a:prstGeom>
                          <a:solidFill>
                            <a:prstClr val="white"/>
                          </a:solidFill>
                          <a:ln>
                            <a:noFill/>
                          </a:ln>
                        </wps:spPr>
                        <wps:txbx>
                          <w:txbxContent>
                            <w:p w14:paraId="428A2B15" w14:textId="6F3ABDDD" w:rsidR="002E4771" w:rsidRPr="003A3798" w:rsidRDefault="002E4771" w:rsidP="007C2C78">
                              <w:pPr>
                                <w:pStyle w:val="Caption"/>
                                <w:rPr>
                                  <w:noProof/>
                                </w:rPr>
                              </w:pPr>
                              <w:bookmarkStart w:id="3940" w:name="_Toc520564541"/>
                              <w:bookmarkStart w:id="3941" w:name="_Toc520567477"/>
                              <w:bookmarkStart w:id="3942" w:name="_Toc520568180"/>
                              <w:bookmarkStart w:id="3943" w:name="_Toc520568818"/>
                              <w:bookmarkStart w:id="3944" w:name="_Toc520570299"/>
                              <w:bookmarkStart w:id="3945" w:name="_Toc520570538"/>
                              <w:bookmarkStart w:id="3946" w:name="_Toc520571446"/>
                              <w:bookmarkStart w:id="3947" w:name="_Toc520572226"/>
                              <w:bookmarkStart w:id="3948" w:name="_Toc520572896"/>
                              <w:bookmarkStart w:id="3949" w:name="_Toc520573060"/>
                              <w:bookmarkStart w:id="3950" w:name="_Toc520574748"/>
                              <w:bookmarkStart w:id="3951" w:name="_Toc520655896"/>
                              <w:bookmarkStart w:id="3952" w:name="_Toc520659521"/>
                              <w:bookmarkStart w:id="3953" w:name="_Toc520838818"/>
                              <w:bookmarkStart w:id="3954" w:name="_Toc520881952"/>
                              <w:bookmarkStart w:id="3955" w:name="_Toc520892452"/>
                              <w:ins w:id="3956" w:author="Dalton B" w:date="2018-07-25T15:00:00Z">
                                <w:r>
                                  <w:t xml:space="preserve">Figure </w:t>
                                </w:r>
                                <w:r>
                                  <w:fldChar w:fldCharType="begin"/>
                                </w:r>
                                <w:r>
                                  <w:instrText xml:space="preserve"> SEQ Figure \* ARABIC </w:instrText>
                                </w:r>
                              </w:ins>
                              <w:r>
                                <w:fldChar w:fldCharType="separate"/>
                              </w:r>
                              <w:r>
                                <w:rPr>
                                  <w:noProof/>
                                </w:rPr>
                                <w:t>13</w:t>
                              </w:r>
                              <w:ins w:id="3957" w:author="Dalton B" w:date="2018-07-25T15:00:00Z">
                                <w:r>
                                  <w:fldChar w:fldCharType="end"/>
                                </w:r>
                              </w:ins>
                              <w:ins w:id="3958" w:author="Dana de Jong" w:date="2018-07-28T19:43:00Z">
                                <w:r>
                                  <w:t xml:space="preserve">. </w:t>
                                </w:r>
                              </w:ins>
                              <w:ins w:id="3959" w:author="Dalton B" w:date="2018-07-25T15:00:00Z">
                                <w:del w:id="3960" w:author="Dana de Jong" w:date="2018-07-28T19:43:00Z">
                                  <w:r w:rsidRPr="002F26C9">
                                    <w:delText xml:space="preserve"> - </w:delText>
                                  </w:r>
                                </w:del>
                              </w:ins>
                              <w:ins w:id="3961" w:author="Dalton B" w:date="2018-07-28T19:54:00Z">
                                <w:r>
                                  <w:t xml:space="preserve">Buck converter </w:t>
                                </w:r>
                              </w:ins>
                              <w:ins w:id="3962" w:author="Dalton B" w:date="2018-07-25T15:00:00Z">
                                <w:r>
                                  <w:t xml:space="preserve">typical application circuit </w:t>
                                </w:r>
                              </w:ins>
                              <w:customXmlInsRangeStart w:id="3963" w:author="Dalton B" w:date="2018-07-25T15:00:00Z"/>
                              <w:sdt>
                                <w:sdtPr>
                                  <w:id w:val="806981920"/>
                                  <w:citation/>
                                </w:sdtPr>
                                <w:sdtEndPr/>
                                <w:sdtContent>
                                  <w:customXmlInsRangeEnd w:id="3963"/>
                                  <w:ins w:id="3964" w:author="Dalton B" w:date="2018-07-25T15:00:00Z">
                                    <w:r>
                                      <w:fldChar w:fldCharType="begin"/>
                                    </w:r>
                                    <w:r>
                                      <w:rPr>
                                        <w:lang w:val="en-CA"/>
                                      </w:rPr>
                                      <w:instrText xml:space="preserve"> CITATION All17 \l 4105 </w:instrText>
                                    </w:r>
                                  </w:ins>
                                  <w:r>
                                    <w:fldChar w:fldCharType="separate"/>
                                  </w:r>
                                  <w:r w:rsidRPr="00877803">
                                    <w:rPr>
                                      <w:noProof/>
                                      <w:lang w:val="en-CA"/>
                                    </w:rPr>
                                    <w:t>[8]</w:t>
                                  </w:r>
                                  <w:ins w:id="3965" w:author="Dalton B" w:date="2018-07-25T15:00:00Z">
                                    <w:r>
                                      <w:fldChar w:fldCharType="end"/>
                                    </w:r>
                                  </w:ins>
                                  <w:customXmlInsRangeStart w:id="3966" w:author="Dalton B" w:date="2018-07-25T15:00:00Z"/>
                                </w:sdtContent>
                              </w:sdt>
                              <w:customXmlInsRangeEnd w:id="3966"/>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88E172" id="_x0000_t202" coordsize="21600,21600" o:spt="202" path="m,l,21600r21600,l21600,xe">
                  <v:stroke joinstyle="miter"/>
                  <v:path gradientshapeok="t" o:connecttype="rect"/>
                </v:shapetype>
                <v:shape id="Text Box 29" o:spid="_x0000_s1026" type="#_x0000_t202" style="position:absolute;left:0;text-align:left;margin-left:0;margin-top:258.45pt;width:393.9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" stroked="f">
                  <v:textbox style="mso-fit-shape-to-text:t" inset="0,0,0,0">
                    <w:txbxContent>
                      <w:p w14:paraId="428A2B15" w14:textId="6F3ABDDD" w:rsidR="002E4771" w:rsidRPr="003A3798" w:rsidRDefault="002E4771" w:rsidP="007C2C78">
                        <w:pPr>
                          <w:pStyle w:val="Caption"/>
                          <w:rPr>
                            <w:noProof/>
                          </w:rPr>
                        </w:pPr>
                        <w:bookmarkStart w:id="3967" w:name="_Toc520564541"/>
                        <w:bookmarkStart w:id="3968" w:name="_Toc520567477"/>
                        <w:bookmarkStart w:id="3969" w:name="_Toc520568180"/>
                        <w:bookmarkStart w:id="3970" w:name="_Toc520568818"/>
                        <w:bookmarkStart w:id="3971" w:name="_Toc520570299"/>
                        <w:bookmarkStart w:id="3972" w:name="_Toc520570538"/>
                        <w:bookmarkStart w:id="3973" w:name="_Toc520571446"/>
                        <w:bookmarkStart w:id="3974" w:name="_Toc520572226"/>
                        <w:bookmarkStart w:id="3975" w:name="_Toc520572896"/>
                        <w:bookmarkStart w:id="3976" w:name="_Toc520573060"/>
                        <w:bookmarkStart w:id="3977" w:name="_Toc520574748"/>
                        <w:bookmarkStart w:id="3978" w:name="_Toc520655896"/>
                        <w:bookmarkStart w:id="3979" w:name="_Toc520659521"/>
                        <w:bookmarkStart w:id="3980" w:name="_Toc520838818"/>
                        <w:bookmarkStart w:id="3981" w:name="_Toc520881952"/>
                        <w:bookmarkStart w:id="3982" w:name="_Toc520892452"/>
                        <w:ins w:id="3983" w:author="Dalton B" w:date="2018-07-25T15:00:00Z">
                          <w:r>
                            <w:t xml:space="preserve">Figure </w:t>
                          </w:r>
                          <w:r>
                            <w:fldChar w:fldCharType="begin"/>
                          </w:r>
                          <w:r>
                            <w:instrText xml:space="preserve"> SEQ Figure \* ARABIC </w:instrText>
                          </w:r>
                        </w:ins>
                        <w:r>
                          <w:fldChar w:fldCharType="separate"/>
                        </w:r>
                        <w:r>
                          <w:rPr>
                            <w:noProof/>
                          </w:rPr>
                          <w:t>13</w:t>
                        </w:r>
                        <w:ins w:id="3984" w:author="Dalton B" w:date="2018-07-25T15:00:00Z">
                          <w:r>
                            <w:fldChar w:fldCharType="end"/>
                          </w:r>
                        </w:ins>
                        <w:ins w:id="3985" w:author="Dana de Jong" w:date="2018-07-28T19:43:00Z">
                          <w:r>
                            <w:t xml:space="preserve">. </w:t>
                          </w:r>
                        </w:ins>
                        <w:ins w:id="3986" w:author="Dalton B" w:date="2018-07-25T15:00:00Z">
                          <w:del w:id="3987" w:author="Dana de Jong" w:date="2018-07-28T19:43:00Z">
                            <w:r w:rsidRPr="002F26C9">
                              <w:delText xml:space="preserve"> - </w:delText>
                            </w:r>
                          </w:del>
                        </w:ins>
                        <w:ins w:id="3988" w:author="Dalton B" w:date="2018-07-28T19:54:00Z">
                          <w:r>
                            <w:t xml:space="preserve">Buck converter </w:t>
                          </w:r>
                        </w:ins>
                        <w:ins w:id="3989" w:author="Dalton B" w:date="2018-07-25T15:00:00Z">
                          <w:r>
                            <w:t xml:space="preserve">typical application circuit </w:t>
                          </w:r>
                        </w:ins>
                        <w:customXmlInsRangeStart w:id="3990" w:author="Dalton B" w:date="2018-07-25T15:00:00Z"/>
                        <w:sdt>
                          <w:sdtPr>
                            <w:id w:val="806981920"/>
                            <w:citation/>
                          </w:sdtPr>
                          <w:sdtEndPr/>
                          <w:sdtContent>
                            <w:customXmlInsRangeEnd w:id="3990"/>
                            <w:ins w:id="3991" w:author="Dalton B" w:date="2018-07-25T15:00:00Z">
                              <w:r>
                                <w:fldChar w:fldCharType="begin"/>
                              </w:r>
                              <w:r>
                                <w:rPr>
                                  <w:lang w:val="en-CA"/>
                                </w:rPr>
                                <w:instrText xml:space="preserve"> CITATION All17 \l 4105 </w:instrText>
                              </w:r>
                            </w:ins>
                            <w:r>
                              <w:fldChar w:fldCharType="separate"/>
                            </w:r>
                            <w:r w:rsidRPr="00877803">
                              <w:rPr>
                                <w:noProof/>
                                <w:lang w:val="en-CA"/>
                              </w:rPr>
                              <w:t>[8]</w:t>
                            </w:r>
                            <w:ins w:id="3992" w:author="Dalton B" w:date="2018-07-25T15:00:00Z">
                              <w:r>
                                <w:fldChar w:fldCharType="end"/>
                              </w:r>
                            </w:ins>
                            <w:customXmlInsRangeStart w:id="3993" w:author="Dalton B" w:date="2018-07-25T15:00:00Z"/>
                          </w:sdtContent>
                        </w:sdt>
                        <w:customXmlInsRangeEnd w:id="3993"/>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p>
                    </w:txbxContent>
                  </v:textbox>
                  <w10:wrap type="square"/>
                </v:shape>
              </w:pict>
            </mc:Fallback>
          </mc:AlternateContent>
        </w:r>
      </w:ins>
      <w:ins w:id="3994" w:author="Dan Kot" w:date="2018-07-25T15:15:00Z">
        <w:r w:rsidR="0051440E">
          <w:rPr>
            <w:noProof/>
            <w:lang w:val="en-US" w:eastAsia="en-US"/>
          </w:rPr>
          <w:drawing>
            <wp:anchor distT="0" distB="0" distL="114300" distR="114300" simplePos="0" relativeHeight="251658241" behindDoc="0" locked="0" layoutInCell="1" allowOverlap="1" wp14:anchorId="7420B7A5" wp14:editId="26322C87">
              <wp:simplePos x="914400" y="914400"/>
              <wp:positionH relativeFrom="column">
                <wp:align>left</wp:align>
              </wp:positionH>
              <wp:positionV relativeFrom="paragraph">
                <wp:align>top</wp:align>
              </wp:positionV>
              <wp:extent cx="5002631" cy="3225521"/>
              <wp:effectExtent l="0" t="0" r="762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002631" cy="3225521"/>
                      </a:xfrm>
                      <a:prstGeom prst="rect">
                        <a:avLst/>
                      </a:prstGeom>
                    </pic:spPr>
                  </pic:pic>
                </a:graphicData>
              </a:graphic>
            </wp:anchor>
          </w:drawing>
        </w:r>
        <w:r w:rsidR="0051440E">
          <w:rPr>
            <w:b/>
          </w:rPr>
          <w:br w:type="textWrapping" w:clear="all"/>
        </w:r>
      </w:ins>
    </w:p>
    <w:p w14:paraId="6D7DE912" w14:textId="65B4A0D1" w:rsidR="0051440E" w:rsidRDefault="0051440E">
      <w:pPr>
        <w:rPr>
          <w:ins w:id="3995" w:author="Dan Kot" w:date="2018-07-25T15:18:00Z"/>
          <w:del w:id="3996" w:author="Dalton B" w:date="2018-07-28T18:32:00Z"/>
        </w:rPr>
      </w:pPr>
      <w:ins w:id="3997" w:author="Dan Kot" w:date="2018-07-25T15:15:00Z">
        <w:r w:rsidRPr="00F50461">
          <w:t xml:space="preserve">The above circuit </w:t>
        </w:r>
        <w:del w:id="3998" w:author="Dana de Jong" w:date="2018-08-01T12:36:00Z">
          <w:r w:rsidRPr="00F50461">
            <w:delText>will</w:delText>
          </w:r>
        </w:del>
      </w:ins>
      <w:ins w:id="3999" w:author="Dana de Jong" w:date="2018-08-01T12:36:00Z">
        <w:r w:rsidR="006A5C6E">
          <w:t>can</w:t>
        </w:r>
      </w:ins>
      <w:ins w:id="4000" w:author="Dan Kot" w:date="2018-07-25T15:15:00Z">
        <w:r w:rsidRPr="00F50461">
          <w:t xml:space="preserve"> </w:t>
        </w:r>
        <w:r>
          <w:t>provide a 5 V output with up to 1.2 A of current</w:t>
        </w:r>
      </w:ins>
      <w:ins w:id="4001" w:author="Dalton B" w:date="2018-07-28T18:32:00Z">
        <w:r>
          <w:t xml:space="preserve">. </w:t>
        </w:r>
        <w:r w:rsidR="00357BDF">
          <w:t>The required calculation</w:t>
        </w:r>
      </w:ins>
      <w:ins w:id="4002" w:author="Dalton B" w:date="2018-07-28T18:33:00Z">
        <w:r w:rsidR="00C578E0">
          <w:t xml:space="preserve">s are outlined </w:t>
        </w:r>
        <w:r w:rsidR="007B7183">
          <w:t>in the</w:t>
        </w:r>
      </w:ins>
      <w:ins w:id="4003" w:author="Dalton B" w:date="2018-07-28T18:34:00Z">
        <w:r w:rsidR="007B7183">
          <w:t xml:space="preserve"> manufacture</w:t>
        </w:r>
      </w:ins>
      <w:ins w:id="4004" w:author="Dana de Jong" w:date="2018-07-29T17:37:00Z">
        <w:r w:rsidR="00A3375E">
          <w:t>’s</w:t>
        </w:r>
      </w:ins>
      <w:ins w:id="4005" w:author="Dalton B" w:date="2018-07-28T18:33:00Z">
        <w:r w:rsidR="007B7183">
          <w:t xml:space="preserve"> spec</w:t>
        </w:r>
      </w:ins>
      <w:ins w:id="4006" w:author="Dana de Jong" w:date="2018-07-29T17:37:00Z">
        <w:r w:rsidR="00A3375E">
          <w:t>ification</w:t>
        </w:r>
      </w:ins>
      <w:ins w:id="4007" w:author="Dalton B" w:date="2018-07-28T18:33:00Z">
        <w:r w:rsidR="007B7183">
          <w:t xml:space="preserve"> </w:t>
        </w:r>
      </w:ins>
      <w:ins w:id="4008" w:author="Dalton B" w:date="2018-07-28T18:34:00Z">
        <w:r w:rsidR="007B7183">
          <w:t>sheet</w:t>
        </w:r>
      </w:ins>
      <w:ins w:id="4009" w:author="Dalton B" w:date="2018-07-28T18:35:00Z">
        <w:r w:rsidR="006B69FE">
          <w:t xml:space="preserve"> </w:t>
        </w:r>
      </w:ins>
      <w:customXmlInsRangeStart w:id="4010" w:author="Dalton B" w:date="2018-07-28T18:35:00Z"/>
      <w:sdt>
        <w:sdtPr>
          <w:id w:val="920603649"/>
          <w:citation/>
        </w:sdtPr>
        <w:sdtEndPr/>
        <w:sdtContent>
          <w:customXmlInsRangeEnd w:id="4010"/>
          <w:ins w:id="4011" w:author="Dalton B" w:date="2018-07-28T18:35:00Z">
            <w:r w:rsidR="006A0485">
              <w:fldChar w:fldCharType="begin"/>
            </w:r>
            <w:r w:rsidR="006A0485">
              <w:rPr>
                <w:lang w:val="en-CA"/>
              </w:rPr>
              <w:instrText xml:space="preserve"> CITATION All17 \l 4105 </w:instrText>
            </w:r>
          </w:ins>
          <w:r w:rsidR="006A0485">
            <w:fldChar w:fldCharType="separate"/>
          </w:r>
          <w:r w:rsidR="0047738F" w:rsidRPr="0047738F">
            <w:rPr>
              <w:noProof/>
              <w:lang w:val="en-CA"/>
            </w:rPr>
            <w:t>[8]</w:t>
          </w:r>
          <w:ins w:id="4012" w:author="Dalton B" w:date="2018-07-28T18:35:00Z">
            <w:r w:rsidR="006A0485">
              <w:fldChar w:fldCharType="end"/>
            </w:r>
          </w:ins>
          <w:customXmlInsRangeStart w:id="4013" w:author="Dalton B" w:date="2018-07-28T18:35:00Z"/>
        </w:sdtContent>
      </w:sdt>
      <w:customXmlInsRangeEnd w:id="4013"/>
      <w:ins w:id="4014" w:author="Dan Kot" w:date="2018-07-25T15:15:00Z">
        <w:r>
          <w:t>.</w:t>
        </w:r>
        <w:del w:id="4015" w:author="Dalton B" w:date="2018-07-28T18:32:00Z">
          <w:r w:rsidDel="00357BDF">
            <w:delText xml:space="preserve"> </w:delText>
          </w:r>
        </w:del>
      </w:ins>
    </w:p>
    <w:p w14:paraId="61489469" w14:textId="77777777" w:rsidR="00065978" w:rsidRDefault="00065978">
      <w:pPr>
        <w:rPr>
          <w:ins w:id="4016" w:author="Dan Kot" w:date="2018-07-25T15:18:00Z"/>
          <w:del w:id="4017" w:author="Dalton B" w:date="2018-07-28T18:32:00Z"/>
        </w:rPr>
      </w:pPr>
    </w:p>
    <w:p w14:paraId="12634CBB" w14:textId="77777777" w:rsidR="0051440E" w:rsidRPr="00F50461" w:rsidRDefault="0051440E">
      <w:pPr>
        <w:rPr>
          <w:ins w:id="4018" w:author="Dan Kot" w:date="2018-07-25T15:15:00Z"/>
        </w:rPr>
      </w:pPr>
      <w:ins w:id="4019" w:author="Dan Kot" w:date="2018-07-25T15:15:00Z">
        <w:del w:id="4020" w:author="Dan Kot" w:date="2018-07-25T15:15:00Z">
          <w:r w:rsidRPr="00F50461">
            <w:delText>Calculations:</w:delText>
          </w:r>
        </w:del>
      </w:ins>
    </w:p>
    <w:p w14:paraId="07D100A5" w14:textId="0F3A224F" w:rsidR="1AFAF746" w:rsidRDefault="0051440E">
      <w:pPr>
        <w:rPr>
          <w:del w:id="4021" w:author="Dan Kot" w:date="2018-07-23T19:54:00Z"/>
        </w:rPr>
      </w:pPr>
      <w:ins w:id="4022" w:author="Dan Kot" w:date="2018-07-25T15:15:00Z">
        <w:del w:id="4023" w:author="Dalton B" w:date="2018-07-28T18:36:00Z">
          <w:r>
            <w:rPr>
              <w:noProof/>
              <w:lang w:val="en-US" w:eastAsia="en-US"/>
            </w:rPr>
            <w:drawing>
              <wp:anchor distT="0" distB="0" distL="114300" distR="114300" simplePos="0" relativeHeight="251658242" behindDoc="0" locked="0" layoutInCell="1" allowOverlap="1" wp14:anchorId="5CE42627" wp14:editId="0361266C">
                <wp:simplePos x="914400" y="4426299"/>
                <wp:positionH relativeFrom="column">
                  <wp:align>left</wp:align>
                </wp:positionH>
                <wp:positionV relativeFrom="paragraph">
                  <wp:align>top</wp:align>
                </wp:positionV>
                <wp:extent cx="2747010" cy="335597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748964" cy="3358109"/>
                        </a:xfrm>
                        <a:prstGeom prst="rect">
                          <a:avLst/>
                        </a:prstGeom>
                      </pic:spPr>
                    </pic:pic>
                  </a:graphicData>
                </a:graphic>
                <wp14:sizeRelH relativeFrom="margin">
                  <wp14:pctWidth>0</wp14:pctWidth>
                </wp14:sizeRelH>
                <wp14:sizeRelV relativeFrom="margin">
                  <wp14:pctHeight>0</wp14:pctHeight>
                </wp14:sizeRelV>
              </wp:anchor>
            </w:drawing>
          </w:r>
          <w:r>
            <w:rPr>
              <w:b/>
            </w:rPr>
            <w:br w:type="textWrapping" w:clear="all"/>
          </w:r>
        </w:del>
      </w:ins>
      <w:ins w:id="4024" w:author="Dan Kot" w:date="2018-07-23T19:52:00Z">
        <w:r w:rsidR="1AFAF746" w:rsidRPr="36DF53CC">
          <w:t xml:space="preserve"> </w:t>
        </w:r>
      </w:ins>
    </w:p>
    <w:p w14:paraId="23E78B46" w14:textId="62B9642A" w:rsidR="393259EC" w:rsidDel="00806055" w:rsidRDefault="393259EC">
      <w:pPr>
        <w:rPr>
          <w:del w:id="4025" w:author="Dan Kot" w:date="2018-07-25T14:48:00Z"/>
        </w:rPr>
      </w:pPr>
    </w:p>
    <w:p w14:paraId="447D53DC" w14:textId="6E7267FD" w:rsidR="393259EC" w:rsidRDefault="393259EC">
      <w:pPr>
        <w:rPr>
          <w:ins w:id="4026" w:author="Dan Kot" w:date="2018-07-23T19:53:00Z"/>
        </w:rPr>
      </w:pPr>
    </w:p>
    <w:p w14:paraId="1578D6DB" w14:textId="5B5A6A85" w:rsidR="393259EC" w:rsidRDefault="001C7E2A">
      <w:pPr>
        <w:rPr>
          <w:ins w:id="4027" w:author="Dan Kot" w:date="2018-07-25T14:48:00Z"/>
        </w:rPr>
      </w:pPr>
      <w:ins w:id="4028" w:author="Dalton B" w:date="2018-07-28T18:39:00Z">
        <w:r>
          <w:fldChar w:fldCharType="begin"/>
        </w:r>
        <w:r>
          <w:instrText xml:space="preserve"> REF _Ref520566556 \h </w:instrText>
        </w:r>
      </w:ins>
      <w:r>
        <w:fldChar w:fldCharType="separate"/>
      </w:r>
      <w:ins w:id="4029" w:author="Dana de Jong" w:date="2018-08-01T13:26:00Z">
        <w:r w:rsidR="00E723E8">
          <w:t xml:space="preserve">Figure </w:t>
        </w:r>
        <w:r w:rsidR="00E723E8">
          <w:rPr>
            <w:noProof/>
          </w:rPr>
          <w:t>14</w:t>
        </w:r>
      </w:ins>
      <w:ins w:id="4030" w:author="Dalton B" w:date="2018-07-28T18:39:00Z">
        <w:r>
          <w:fldChar w:fldCharType="end"/>
        </w:r>
      </w:ins>
      <w:ins w:id="4031" w:author="Dan Kot" w:date="2018-07-23T19:53:00Z">
        <w:del w:id="4032" w:author="Dalton B" w:date="2018-07-28T18:39:00Z">
          <w:r w:rsidR="2B2587AD" w:rsidRPr="36DF53CC">
            <w:delText>Figure X</w:delText>
          </w:r>
        </w:del>
        <w:r w:rsidR="2B2587AD" w:rsidRPr="36DF53CC">
          <w:t xml:space="preserve"> is a circuit</w:t>
        </w:r>
        <w:del w:id="4033" w:author="Shakil Hussain" w:date="2018-07-29T16:52:00Z">
          <w:r w:rsidR="2B2587AD" w:rsidRPr="36DF53CC">
            <w:delText xml:space="preserve"> is</w:delText>
          </w:r>
        </w:del>
        <w:r w:rsidR="2B2587AD" w:rsidRPr="36DF53CC">
          <w:t xml:space="preserve"> taken from the </w:t>
        </w:r>
        <w:r w:rsidR="2B2587AD" w:rsidRPr="006F020E">
          <w:t>SparkFun SAMD21 Mini Breakout</w:t>
        </w:r>
        <w:r w:rsidR="2B2587AD" w:rsidRPr="36DF53CC">
          <w:t xml:space="preserve"> board. This board uses similar operating voltages; therefore, the USB</w:t>
        </w:r>
      </w:ins>
      <w:ins w:id="4034" w:author="Dana de Jong" w:date="2018-07-29T17:38:00Z">
        <w:r w:rsidR="006F020E">
          <w:t xml:space="preserve"> and</w:t>
        </w:r>
      </w:ins>
      <w:ins w:id="4035" w:author="Dan Kot" w:date="2018-07-23T19:53:00Z">
        <w:del w:id="4036" w:author="Dana de Jong" w:date="2018-07-29T17:38:00Z">
          <w:r w:rsidR="2B2587AD" w:rsidRPr="36DF53CC" w:rsidDel="006F020E">
            <w:delText>/</w:delText>
          </w:r>
        </w:del>
        <w:r w:rsidR="2B2587AD" w:rsidRPr="36DF53CC">
          <w:t xml:space="preserve"> </w:t>
        </w:r>
      </w:ins>
      <w:ins w:id="4037" w:author="Dana de Jong" w:date="2018-07-29T17:38:00Z">
        <w:r w:rsidR="006F020E">
          <w:t>v</w:t>
        </w:r>
      </w:ins>
      <w:ins w:id="4038" w:author="Dan Kot" w:date="2018-07-23T19:53:00Z">
        <w:del w:id="4039" w:author="Dana de Jong" w:date="2018-07-29T17:38:00Z">
          <w:r w:rsidR="2B2587AD" w:rsidRPr="36DF53CC" w:rsidDel="006F020E">
            <w:delText>V</w:delText>
          </w:r>
        </w:del>
        <w:r w:rsidR="2B2587AD" w:rsidRPr="36DF53CC">
          <w:t xml:space="preserve">oltage </w:t>
        </w:r>
      </w:ins>
      <w:ins w:id="4040" w:author="Dana de Jong" w:date="2018-07-29T17:38:00Z">
        <w:r w:rsidR="006F020E">
          <w:t>r</w:t>
        </w:r>
      </w:ins>
      <w:ins w:id="4041" w:author="Dan Kot" w:date="2018-07-23T19:53:00Z">
        <w:del w:id="4042" w:author="Dana de Jong" w:date="2018-07-29T17:38:00Z">
          <w:r w:rsidR="2B2587AD" w:rsidRPr="36DF53CC">
            <w:delText>R</w:delText>
          </w:r>
        </w:del>
        <w:r w:rsidR="2B2587AD" w:rsidRPr="36DF53CC">
          <w:t xml:space="preserve">egulator circuit </w:t>
        </w:r>
        <w:del w:id="4043" w:author="Dana de Jong" w:date="2018-08-01T12:36:00Z">
          <w:r w:rsidR="2B2587AD" w:rsidRPr="36DF53CC">
            <w:delText>will</w:delText>
          </w:r>
        </w:del>
      </w:ins>
      <w:ins w:id="4044" w:author="Dana de Jong" w:date="2018-08-01T12:36:00Z">
        <w:r w:rsidR="008A6A9A">
          <w:t>can</w:t>
        </w:r>
      </w:ins>
      <w:ins w:id="4045" w:author="Dan Kot" w:date="2018-07-23T19:53:00Z">
        <w:r w:rsidR="2B2587AD" w:rsidRPr="36DF53CC">
          <w:t xml:space="preserve"> be used as a template. </w:t>
        </w:r>
      </w:ins>
      <w:r w:rsidRPr="001C7E2A">
        <w:t xml:space="preserve">The purpose of this circuit </w:t>
      </w:r>
      <w:del w:id="4046" w:author="Dana de Jong" w:date="2018-08-01T12:36:00Z">
        <w:r w:rsidRPr="001C7E2A">
          <w:delText xml:space="preserve">will </w:delText>
        </w:r>
      </w:del>
      <w:ins w:id="4047" w:author="Dana de Jong" w:date="2018-08-01T12:36:00Z">
        <w:r w:rsidR="008A6A9A">
          <w:t>can</w:t>
        </w:r>
        <w:r w:rsidR="008A6A9A" w:rsidRPr="001C7E2A">
          <w:t xml:space="preserve"> </w:t>
        </w:r>
      </w:ins>
      <w:r w:rsidRPr="001C7E2A">
        <w:t>be t</w:t>
      </w:r>
      <w:del w:id="4048" w:author="Dana de Jong" w:date="2018-07-29T17:43:00Z">
        <w:r w:rsidRPr="001C7E2A">
          <w:delText>o be t</w:delText>
        </w:r>
      </w:del>
      <w:r w:rsidRPr="001C7E2A">
        <w:t>o use either USB connection to power the microcontroller, or a separate power supply which in this case is the lithium ion batteries</w:t>
      </w:r>
      <w:ins w:id="4049" w:author="Dana de Jong" w:date="2018-07-29T17:43:00Z">
        <w:r w:rsidR="006F020E">
          <w:t xml:space="preserve"> </w:t>
        </w:r>
      </w:ins>
      <w:del w:id="4050" w:author="Dana de Jong" w:date="2018-07-29T17:43:00Z">
        <w:r w:rsidRPr="001C7E2A">
          <w:delText>,</w:delText>
        </w:r>
      </w:del>
      <w:r w:rsidRPr="001C7E2A">
        <w:t xml:space="preserve"> allowing for </w:t>
      </w:r>
      <w:ins w:id="4051" w:author="Dalton B" w:date="2018-07-28T18:40:00Z">
        <w:r w:rsidR="00B6525B">
          <w:t>a portable power source</w:t>
        </w:r>
      </w:ins>
      <w:del w:id="4052" w:author="Dalton B" w:date="2018-07-28T18:40:00Z">
        <w:r w:rsidRPr="001C7E2A" w:rsidDel="00B6525B">
          <w:delText>wireless power</w:delText>
        </w:r>
      </w:del>
      <w:r w:rsidRPr="001C7E2A">
        <w:t>.</w:t>
      </w:r>
    </w:p>
    <w:p w14:paraId="69448B51" w14:textId="77777777" w:rsidR="00806055" w:rsidRDefault="00806055">
      <w:pPr>
        <w:rPr>
          <w:ins w:id="4053" w:author="Dan Kot" w:date="2018-07-23T19:53:00Z"/>
        </w:rPr>
      </w:pPr>
    </w:p>
    <w:p w14:paraId="6C997CEC" w14:textId="5841928F" w:rsidR="393259EC" w:rsidRDefault="393259EC">
      <w:pPr>
        <w:rPr>
          <w:ins w:id="4054" w:author="Dan Kot" w:date="2018-07-23T19:53:00Z"/>
          <w:del w:id="4055" w:author="Dan Kot" w:date="2018-07-23T19:54:00Z"/>
        </w:rPr>
      </w:pPr>
    </w:p>
    <w:p w14:paraId="7BC898FF" w14:textId="77777777" w:rsidR="00770E1B" w:rsidRDefault="50E1734D">
      <w:pPr>
        <w:rPr>
          <w:ins w:id="4056" w:author="Dalton B" w:date="2018-07-28T18:38:00Z"/>
        </w:rPr>
      </w:pPr>
      <w:ins w:id="4057" w:author="Dan Kot" w:date="2018-07-23T19:54:00Z">
        <w:r>
          <w:rPr>
            <w:noProof/>
            <w:lang w:val="en-US" w:eastAsia="en-US"/>
          </w:rPr>
          <w:drawing>
            <wp:inline distT="0" distB="0" distL="0" distR="0" wp14:anchorId="62669DDA" wp14:editId="7CD95A62">
              <wp:extent cx="5124450" cy="2151612"/>
              <wp:effectExtent l="0" t="0" r="0" b="0"/>
              <wp:docPr id="14047380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124450" cy="2151612"/>
                      </a:xfrm>
                      <a:prstGeom prst="rect">
                        <a:avLst/>
                      </a:prstGeom>
                    </pic:spPr>
                  </pic:pic>
                </a:graphicData>
              </a:graphic>
            </wp:inline>
          </w:drawing>
        </w:r>
      </w:ins>
    </w:p>
    <w:p w14:paraId="4597D332" w14:textId="1ADFAF9C" w:rsidR="50E1734D" w:rsidRDefault="00770E1B">
      <w:pPr>
        <w:pStyle w:val="Caption"/>
        <w:rPr>
          <w:del w:id="4058" w:author="Dalton B" w:date="2018-07-28T18:39:00Z"/>
        </w:rPr>
        <w:pPrChange w:id="4059" w:author="Dana de Jong" w:date="2018-07-28T12:21:00Z">
          <w:pPr/>
        </w:pPrChange>
      </w:pPr>
      <w:bookmarkStart w:id="4060" w:name="_Ref520566556"/>
      <w:bookmarkStart w:id="4061" w:name="_Toc520567478"/>
      <w:bookmarkStart w:id="4062" w:name="_Toc520568181"/>
      <w:bookmarkStart w:id="4063" w:name="_Toc520568819"/>
      <w:bookmarkStart w:id="4064" w:name="_Toc520570300"/>
      <w:bookmarkStart w:id="4065" w:name="_Toc520570539"/>
      <w:bookmarkStart w:id="4066" w:name="_Toc520571447"/>
      <w:bookmarkStart w:id="4067" w:name="_Toc520572227"/>
      <w:bookmarkStart w:id="4068" w:name="_Toc520572897"/>
      <w:bookmarkStart w:id="4069" w:name="_Toc520573061"/>
      <w:bookmarkStart w:id="4070" w:name="_Toc520574749"/>
      <w:bookmarkStart w:id="4071" w:name="_Toc520655897"/>
      <w:bookmarkStart w:id="4072" w:name="_Toc520659522"/>
      <w:bookmarkStart w:id="4073" w:name="_Ref520821040"/>
      <w:bookmarkStart w:id="4074" w:name="_Toc520838819"/>
      <w:bookmarkStart w:id="4075" w:name="_Toc520881953"/>
      <w:bookmarkStart w:id="4076" w:name="_Toc520892453"/>
      <w:ins w:id="4077" w:author="Dalton B" w:date="2018-07-28T18:38:00Z">
        <w:r>
          <w:t xml:space="preserve">Figure </w:t>
        </w:r>
        <w:r>
          <w:rPr>
            <w:i w:val="0"/>
          </w:rPr>
          <w:fldChar w:fldCharType="begin"/>
        </w:r>
        <w:r>
          <w:instrText xml:space="preserve"> SEQ Figure \* ARABIC </w:instrText>
        </w:r>
      </w:ins>
      <w:r>
        <w:rPr>
          <w:i w:val="0"/>
        </w:rPr>
        <w:fldChar w:fldCharType="separate"/>
      </w:r>
      <w:ins w:id="4078" w:author="Dana de Jong" w:date="2018-08-01T13:26:00Z">
        <w:r w:rsidR="00E723E8">
          <w:rPr>
            <w:noProof/>
          </w:rPr>
          <w:t>14</w:t>
        </w:r>
      </w:ins>
      <w:ins w:id="4079" w:author="Dalton B" w:date="2018-07-28T18:38:00Z">
        <w:r>
          <w:rPr>
            <w:i w:val="0"/>
          </w:rPr>
          <w:fldChar w:fldCharType="end"/>
        </w:r>
        <w:bookmarkEnd w:id="4060"/>
        <w:r>
          <w:t xml:space="preserve">. Example voltage </w:t>
        </w:r>
      </w:ins>
      <w:ins w:id="4080" w:author="Dalton B" w:date="2018-07-28T18:39:00Z">
        <w:r w:rsidR="001C7E2A">
          <w:t>regulation</w:t>
        </w:r>
      </w:ins>
      <w:ins w:id="4081" w:author="Dalton B" w:date="2018-07-28T18:38:00Z">
        <w:r>
          <w:t xml:space="preserve"> cir</w:t>
        </w:r>
        <w:r w:rsidR="001C7E2A">
          <w:t>cuit</w:t>
        </w:r>
      </w:ins>
      <w:ins w:id="4082" w:author="Dalton B" w:date="2018-07-28T18:39:00Z">
        <w:r w:rsidR="001C7E2A">
          <w:t xml:space="preserve"> </w:t>
        </w:r>
      </w:ins>
      <w:customXmlInsRangeStart w:id="4083" w:author="Dalton B" w:date="2018-07-28T18:39:00Z"/>
      <w:sdt>
        <w:sdtPr>
          <w:rPr>
            <w:i w:val="0"/>
          </w:rPr>
          <w:id w:val="-1928030901"/>
          <w:citation/>
        </w:sdtPr>
        <w:sdtEndPr/>
        <w:sdtContent>
          <w:customXmlInsRangeEnd w:id="4083"/>
          <w:ins w:id="4084" w:author="Dalton B" w:date="2018-07-28T18:39:00Z">
            <w:r w:rsidR="001C7E2A">
              <w:rPr>
                <w:i w:val="0"/>
              </w:rPr>
              <w:fldChar w:fldCharType="begin"/>
            </w:r>
            <w:r w:rsidR="001C7E2A">
              <w:rPr>
                <w:lang w:val="en-CA"/>
              </w:rPr>
              <w:instrText xml:space="preserve"> CITATION Spa15 \l 4105 </w:instrText>
            </w:r>
          </w:ins>
          <w:r w:rsidR="001C7E2A">
            <w:rPr>
              <w:i w:val="0"/>
            </w:rPr>
            <w:fldChar w:fldCharType="separate"/>
          </w:r>
          <w:r w:rsidR="0047738F" w:rsidRPr="0047738F">
            <w:rPr>
              <w:noProof/>
              <w:lang w:val="en-CA"/>
            </w:rPr>
            <w:t>[10]</w:t>
          </w:r>
          <w:ins w:id="4085" w:author="Dalton B" w:date="2018-07-28T18:39:00Z">
            <w:r w:rsidR="001C7E2A">
              <w:rPr>
                <w:i w:val="0"/>
              </w:rPr>
              <w:fldChar w:fldCharType="end"/>
            </w:r>
          </w:ins>
          <w:customXmlInsRangeStart w:id="4086" w:author="Dalton B" w:date="2018-07-28T18:39:00Z"/>
        </w:sdtContent>
      </w:sdt>
      <w:customXmlInsRangeEnd w:id="4086"/>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ins w:id="4087" w:author="Dalton B" w:date="2018-07-28T18:38:00Z">
        <w:r w:rsidR="001C7E2A">
          <w:t xml:space="preserve"> </w:t>
        </w:r>
      </w:ins>
    </w:p>
    <w:p w14:paraId="5A922AAF" w14:textId="724F4C29" w:rsidR="393259EC" w:rsidRDefault="00806055">
      <w:pPr>
        <w:pStyle w:val="Caption"/>
        <w:rPr>
          <w:ins w:id="4088" w:author="Dan Kot" w:date="2018-07-25T14:48:00Z"/>
          <w:del w:id="4089" w:author="Dana de Jong" w:date="2018-07-29T17:45:00Z"/>
        </w:rPr>
        <w:pPrChange w:id="4090" w:author="Dana de Jong" w:date="2018-07-28T12:21:00Z">
          <w:pPr/>
        </w:pPrChange>
      </w:pPr>
      <w:ins w:id="4091" w:author="Dan Kot" w:date="2018-07-25T14:48:00Z">
        <w:del w:id="4092" w:author="Dana de Jong" w:date="2018-07-29T17:45:00Z">
          <w:r>
            <w:rPr>
              <w:i w:val="0"/>
              <w:color w:val="0563C1"/>
            </w:rPr>
            <w:fldChar w:fldCharType="begin"/>
          </w:r>
          <w:r>
            <w:rPr>
              <w:color w:val="0563C1"/>
            </w:rPr>
            <w:delInstrText xml:space="preserve"> HYPERLINK "</w:delInstrText>
          </w:r>
        </w:del>
      </w:ins>
      <w:ins w:id="4093" w:author="Dan Kot" w:date="2018-07-23T19:53:00Z">
        <w:del w:id="4094" w:author="Dana de Jong" w:date="2018-07-29T17:45:00Z">
          <w:r w:rsidRPr="36DF53CC">
            <w:rPr>
              <w:color w:val="0563C1"/>
              <w:rPrChange w:id="4095" w:author="Dan Kot" w:date="2018-07-23T19:53:00Z">
                <w:rPr/>
              </w:rPrChange>
            </w:rPr>
            <w:delInstrText>https://cdn.sparkfun.com/datasheets/Dev/Arduino/Boards/sparkfun-samd21-mini-breakout-v10.pdf</w:delInstrText>
          </w:r>
        </w:del>
      </w:ins>
      <w:ins w:id="4096" w:author="Dan Kot" w:date="2018-07-25T14:48:00Z">
        <w:del w:id="4097" w:author="Dana de Jong" w:date="2018-07-29T17:45:00Z">
          <w:r>
            <w:rPr>
              <w:color w:val="0563C1"/>
            </w:rPr>
            <w:delInstrText xml:space="preserve">" </w:delInstrText>
          </w:r>
          <w:r>
            <w:rPr>
              <w:i w:val="0"/>
              <w:color w:val="0563C1"/>
            </w:rPr>
            <w:fldChar w:fldCharType="separate"/>
          </w:r>
        </w:del>
      </w:ins>
      <w:ins w:id="4098" w:author="Dan Kot" w:date="2018-07-23T19:53:00Z">
        <w:del w:id="4099" w:author="Dana de Jong" w:date="2018-07-29T17:45:00Z">
          <w:r w:rsidRPr="0024703E">
            <w:rPr>
              <w:rStyle w:val="Hyperlink"/>
              <w:rPrChange w:id="4100" w:author="Dan Kot" w:date="2018-07-23T19:53:00Z">
                <w:rPr/>
              </w:rPrChange>
            </w:rPr>
            <w:delText>https://cdn.sparkfun.com/datasheets/Dev/Arduino/Boards/sparkfun-samd21-mini-breakout-v10.pdf</w:delText>
          </w:r>
        </w:del>
      </w:ins>
      <w:ins w:id="4101" w:author="Dan Kot" w:date="2018-07-25T14:48:00Z">
        <w:del w:id="4102" w:author="Dana de Jong" w:date="2018-07-29T17:45:00Z">
          <w:r>
            <w:rPr>
              <w:i w:val="0"/>
              <w:color w:val="0563C1"/>
            </w:rPr>
            <w:fldChar w:fldCharType="end"/>
          </w:r>
        </w:del>
      </w:ins>
    </w:p>
    <w:p w14:paraId="100503E9" w14:textId="77777777" w:rsidR="00806055" w:rsidRPr="00EC2792" w:rsidRDefault="00806055">
      <w:pPr>
        <w:pStyle w:val="Caption"/>
        <w:rPr>
          <w:ins w:id="4103" w:author="Dan Kot" w:date="2018-07-23T19:53:00Z"/>
        </w:rPr>
        <w:pPrChange w:id="4104" w:author="Dana de Jong" w:date="2018-07-28T12:21:00Z">
          <w:pPr/>
        </w:pPrChange>
      </w:pPr>
    </w:p>
    <w:p w14:paraId="6A9AC768" w14:textId="2D1ED8BA" w:rsidR="393259EC" w:rsidRDefault="2B2587AD">
      <w:pPr>
        <w:ind w:firstLine="0"/>
        <w:rPr>
          <w:ins w:id="4105" w:author="Dan Kot" w:date="2018-07-25T14:56:00Z"/>
          <w:del w:id="4106" w:author="Dan Kot" w:date="2018-07-25T14:56:00Z"/>
        </w:rPr>
        <w:pPrChange w:id="4107" w:author="Dalton" w:date="2018-07-29T11:10:00Z">
          <w:pPr/>
        </w:pPrChange>
      </w:pPr>
      <w:ins w:id="4108" w:author="Dan Kot" w:date="2018-07-23T19:53:00Z">
        <w:del w:id="4109" w:author="Dalton B" w:date="2018-07-28T18:40:00Z">
          <w:r w:rsidRPr="36DF53CC">
            <w:delText>The purpose of this circuit will be to be to use either USB connection to power the microcontroller, or a separate power supply which in this case is the lithium ion batteries, allowing for wireless power.</w:delText>
          </w:r>
        </w:del>
      </w:ins>
    </w:p>
    <w:p w14:paraId="66BB43E0" w14:textId="77777777" w:rsidR="00CE0F3F" w:rsidRDefault="00CE0F3F" w:rsidP="00F47A84">
      <w:pPr>
        <w:ind w:firstLine="0"/>
        <w:rPr>
          <w:ins w:id="4110" w:author="Dan Kot" w:date="2018-07-23T19:53:00Z"/>
        </w:rPr>
      </w:pPr>
    </w:p>
    <w:p w14:paraId="0948CFEE" w14:textId="33D87E04" w:rsidR="393259EC" w:rsidRDefault="2B2587AD">
      <w:pPr>
        <w:rPr>
          <w:ins w:id="4111" w:author="Dan Kot" w:date="2018-07-25T14:56:00Z"/>
        </w:rPr>
      </w:pPr>
      <w:ins w:id="4112" w:author="Dan Kot" w:date="2018-07-23T19:53:00Z">
        <w:r w:rsidRPr="36DF53CC">
          <w:t>The 74AHC1G125 chip in the circuit</w:t>
        </w:r>
      </w:ins>
      <w:ins w:id="4113" w:author="Joel Newman" w:date="2018-07-31T17:21:00Z">
        <w:r w:rsidR="00255590">
          <w:t xml:space="preserve"> </w:t>
        </w:r>
        <w:r w:rsidR="00255590">
          <w:fldChar w:fldCharType="begin"/>
        </w:r>
        <w:r w:rsidR="00255590">
          <w:instrText xml:space="preserve"> REF _Ref520821040 \p \h </w:instrText>
        </w:r>
      </w:ins>
      <w:r w:rsidR="00255590">
        <w:fldChar w:fldCharType="separate"/>
      </w:r>
      <w:ins w:id="4114" w:author="Dana de Jong" w:date="2018-08-01T13:26:00Z">
        <w:r w:rsidR="00E723E8">
          <w:t>above</w:t>
        </w:r>
      </w:ins>
      <w:ins w:id="4115" w:author="Joel Newman" w:date="2018-07-31T17:21:00Z">
        <w:r w:rsidR="00255590">
          <w:fldChar w:fldCharType="end"/>
        </w:r>
      </w:ins>
      <w:ins w:id="4116" w:author="Dan Kot" w:date="2018-07-23T19:53:00Z">
        <w:r w:rsidRPr="36DF53CC">
          <w:t xml:space="preserve"> </w:t>
        </w:r>
        <w:del w:id="4117" w:author="Dana de Jong" w:date="2018-08-01T12:36:00Z">
          <w:r w:rsidRPr="36DF53CC">
            <w:delText>will</w:delText>
          </w:r>
        </w:del>
      </w:ins>
      <w:ins w:id="4118" w:author="Dana de Jong" w:date="2018-08-01T12:36:00Z">
        <w:r w:rsidR="008A6A9A">
          <w:t>can</w:t>
        </w:r>
      </w:ins>
      <w:ins w:id="4119" w:author="Dan Kot" w:date="2018-07-23T19:53:00Z">
        <w:r w:rsidRPr="36DF53CC">
          <w:t xml:space="preserve"> select the power supply to use, either VBUS1 or VIN. The chip is a single buffer/line driver with </w:t>
        </w:r>
      </w:ins>
      <w:ins w:id="4120" w:author="Dana de Jong" w:date="2018-07-29T17:45:00Z">
        <w:r w:rsidR="000D74B3">
          <w:t xml:space="preserve">a </w:t>
        </w:r>
      </w:ins>
      <w:ins w:id="4121" w:author="Dan Kot" w:date="2018-07-23T19:53:00Z">
        <w:r w:rsidRPr="36DF53CC">
          <w:t>3-state output. The 3-state output is controlled by the output enable pin (OE</w:t>
        </w:r>
        <w:commentRangeStart w:id="4122"/>
        <w:commentRangeStart w:id="4123"/>
        <w:r w:rsidRPr="36DF53CC">
          <w:t xml:space="preserve">).  </w:t>
        </w:r>
      </w:ins>
      <w:ins w:id="4124" w:author="Dana de Jong" w:date="2018-07-29T17:46:00Z">
        <w:r w:rsidR="000D74B3">
          <w:fldChar w:fldCharType="begin"/>
        </w:r>
        <w:r w:rsidR="000D74B3">
          <w:instrText xml:space="preserve"> REF _Ref520649708 \h </w:instrText>
        </w:r>
      </w:ins>
      <w:r w:rsidR="000D74B3">
        <w:fldChar w:fldCharType="separate"/>
      </w:r>
      <w:ins w:id="4125" w:author="Dalton B" w:date="2018-07-28T18:47:00Z">
        <w:r w:rsidR="0047738F">
          <w:t xml:space="preserve">Table </w:t>
        </w:r>
      </w:ins>
      <w:r w:rsidR="0047738F">
        <w:rPr>
          <w:noProof/>
        </w:rPr>
        <w:t>6</w:t>
      </w:r>
      <w:ins w:id="4126" w:author="Dalton B" w:date="2018-07-28T18:47:00Z">
        <w:r w:rsidR="0047738F">
          <w:t xml:space="preserve">. </w:t>
        </w:r>
      </w:ins>
      <w:ins w:id="4127" w:author="Dalton B" w:date="2018-07-28T18:48:00Z">
        <w:r w:rsidR="0047738F">
          <w:t>Buffer/</w:t>
        </w:r>
      </w:ins>
      <w:ins w:id="4128" w:author="Dalton B" w:date="2018-07-28T18:47:00Z">
        <w:r w:rsidR="0047738F">
          <w:t xml:space="preserve">Line driver truth table </w:t>
        </w:r>
      </w:ins>
      <w:customXmlInsRangeStart w:id="4129" w:author="Dalton B" w:date="2018-07-28T18:47:00Z"/>
      <w:sdt>
        <w:sdtPr>
          <w:id w:val="1188096304"/>
          <w:citation/>
        </w:sdtPr>
        <w:sdtEndPr/>
        <w:sdtContent>
          <w:customXmlInsRangeEnd w:id="4129"/>
          <w:r w:rsidR="0047738F" w:rsidRPr="0047738F">
            <w:rPr>
              <w:noProof/>
              <w:lang w:val="en-CA"/>
            </w:rPr>
            <w:t>[11]</w:t>
          </w:r>
          <w:customXmlInsRangeStart w:id="4130" w:author="Dalton B" w:date="2018-07-28T18:47:00Z"/>
        </w:sdtContent>
      </w:sdt>
      <w:customXmlInsRangeEnd w:id="4130"/>
      <w:ins w:id="4131" w:author="Dana de Jong" w:date="2018-07-29T17:46:00Z">
        <w:r w:rsidR="000D74B3">
          <w:fldChar w:fldCharType="end"/>
        </w:r>
      </w:ins>
      <w:ins w:id="4132" w:author="Dan Kot" w:date="2018-07-31T11:28:00Z">
        <w:r w:rsidR="002F5831">
          <w:t xml:space="preserve"> </w:t>
        </w:r>
      </w:ins>
      <w:ins w:id="4133" w:author="Dana de Jong" w:date="2018-07-29T17:46:00Z">
        <w:r w:rsidR="000D74B3">
          <w:fldChar w:fldCharType="begin"/>
        </w:r>
        <w:r w:rsidR="000D74B3">
          <w:instrText xml:space="preserve"> REF _Ref520649713 \h </w:instrText>
        </w:r>
      </w:ins>
      <w:r w:rsidR="000D74B3">
        <w:fldChar w:fldCharType="separate"/>
      </w:r>
      <w:ins w:id="4134" w:author="Dana de Jong" w:date="2018-08-01T13:26:00Z">
        <w:r w:rsidR="00A92A2E">
          <w:t xml:space="preserve">Table </w:t>
        </w:r>
      </w:ins>
      <w:r w:rsidR="00A92A2E">
        <w:rPr>
          <w:noProof/>
        </w:rPr>
        <w:t>6</w:t>
      </w:r>
      <w:ins w:id="4135" w:author="Dana de Jong" w:date="2018-07-29T17:46:00Z">
        <w:r w:rsidR="000D74B3">
          <w:fldChar w:fldCharType="end"/>
        </w:r>
      </w:ins>
      <w:commentRangeEnd w:id="4122"/>
      <w:r w:rsidR="003D461A">
        <w:rPr>
          <w:rStyle w:val="CommentReference"/>
        </w:rPr>
        <w:commentReference w:id="4122"/>
      </w:r>
      <w:commentRangeEnd w:id="4123"/>
      <w:r w:rsidR="001651ED">
        <w:rPr>
          <w:rStyle w:val="CommentReference"/>
        </w:rPr>
        <w:commentReference w:id="4123"/>
      </w:r>
      <w:ins w:id="4136" w:author="Dana de Jong" w:date="2018-07-29T17:46:00Z">
        <w:r w:rsidR="000D74B3">
          <w:t xml:space="preserve"> </w:t>
        </w:r>
      </w:ins>
      <w:ins w:id="4137" w:author="Dan Kot" w:date="2018-07-23T19:53:00Z">
        <w:del w:id="4138" w:author="Dana de Jong" w:date="2018-07-29T17:46:00Z">
          <w:r w:rsidRPr="36DF53CC">
            <w:delText xml:space="preserve">Figure X </w:delText>
          </w:r>
        </w:del>
        <w:del w:id="4139" w:author="Dana de Jong" w:date="2018-07-29T17:47:00Z">
          <w:r w:rsidRPr="36DF53CC">
            <w:delText>is</w:delText>
          </w:r>
        </w:del>
      </w:ins>
      <w:ins w:id="4140" w:author="Dana de Jong" w:date="2018-07-29T17:47:00Z">
        <w:r w:rsidR="000D74B3">
          <w:t>shows</w:t>
        </w:r>
      </w:ins>
      <w:ins w:id="4141" w:author="Dan Kot" w:date="2018-07-23T19:53:00Z">
        <w:r w:rsidRPr="36DF53CC">
          <w:t xml:space="preserve"> the truth table </w:t>
        </w:r>
        <w:del w:id="4142" w:author="Dana de Jong" w:date="2018-07-29T17:47:00Z">
          <w:r w:rsidRPr="36DF53CC">
            <w:delText>of</w:delText>
          </w:r>
        </w:del>
      </w:ins>
      <w:ins w:id="4143" w:author="Dana de Jong" w:date="2018-07-29T17:47:00Z">
        <w:r w:rsidR="000D74B3">
          <w:t>for</w:t>
        </w:r>
      </w:ins>
      <w:ins w:id="4144" w:author="Dan Kot" w:date="2018-07-23T19:53:00Z">
        <w:r w:rsidRPr="36DF53CC">
          <w:t xml:space="preserve"> the chip</w:t>
        </w:r>
      </w:ins>
      <w:ins w:id="4145" w:author="Dana de Jong" w:date="2018-07-29T17:47:00Z">
        <w:r w:rsidR="000D74B3">
          <w:t>, w</w:t>
        </w:r>
      </w:ins>
      <w:ins w:id="4146" w:author="Dan Kot" w:date="2018-07-23T19:53:00Z">
        <w:del w:id="4147" w:author="Dana de Jong" w:date="2018-07-29T17:47:00Z">
          <w:r w:rsidRPr="36DF53CC">
            <w:delText>. W</w:delText>
          </w:r>
        </w:del>
        <w:r w:rsidRPr="36DF53CC">
          <w:t>here a Z output represents a high impedance mode.</w:t>
        </w:r>
      </w:ins>
    </w:p>
    <w:p w14:paraId="46EAB74A" w14:textId="77777777" w:rsidR="00CE0F3F" w:rsidRDefault="00CE0F3F">
      <w:pPr>
        <w:rPr>
          <w:ins w:id="4148" w:author="Dan Kot" w:date="2018-07-23T19:53:00Z"/>
        </w:rPr>
      </w:pPr>
    </w:p>
    <w:p w14:paraId="1DF63F25" w14:textId="1534EA37" w:rsidR="393259EC" w:rsidRDefault="393259EC">
      <w:pPr>
        <w:pStyle w:val="Caption"/>
        <w:rPr>
          <w:ins w:id="4149" w:author="Dan Kot" w:date="2018-07-23T19:53:00Z"/>
          <w:del w:id="4150" w:author="Dan Kot" w:date="2018-07-23T19:55:00Z"/>
        </w:rPr>
        <w:pPrChange w:id="4151" w:author="Dana de Jong" w:date="2018-07-28T12:21:00Z">
          <w:pPr/>
        </w:pPrChange>
      </w:pPr>
    </w:p>
    <w:p w14:paraId="63656BF5" w14:textId="494FF7EE" w:rsidR="00C40002" w:rsidRDefault="00C40002">
      <w:pPr>
        <w:pStyle w:val="Caption"/>
        <w:rPr>
          <w:ins w:id="4152" w:author="Dalton B" w:date="2018-07-28T18:47:00Z"/>
        </w:rPr>
      </w:pPr>
      <w:bookmarkStart w:id="4153" w:name="_Ref520649713"/>
      <w:bookmarkStart w:id="4154" w:name="_Toc520567464"/>
      <w:bookmarkStart w:id="4155" w:name="_Toc520568167"/>
      <w:bookmarkStart w:id="4156" w:name="_Toc520568805"/>
      <w:bookmarkStart w:id="4157" w:name="_Toc520570286"/>
      <w:bookmarkStart w:id="4158" w:name="_Toc520570524"/>
      <w:bookmarkStart w:id="4159" w:name="_Toc520571432"/>
      <w:bookmarkStart w:id="4160" w:name="_Toc520572212"/>
      <w:bookmarkStart w:id="4161" w:name="_Toc520572882"/>
      <w:bookmarkStart w:id="4162" w:name="_Toc520573046"/>
      <w:bookmarkStart w:id="4163" w:name="_Toc520574734"/>
      <w:bookmarkStart w:id="4164" w:name="_Ref520649708"/>
      <w:bookmarkStart w:id="4165" w:name="_Toc520655881"/>
      <w:bookmarkStart w:id="4166" w:name="_Toc520659506"/>
      <w:bookmarkStart w:id="4167" w:name="_Toc520838801"/>
      <w:bookmarkStart w:id="4168" w:name="_Toc520881935"/>
      <w:bookmarkStart w:id="4169" w:name="_Toc520892473"/>
      <w:ins w:id="4170" w:author="Dalton B" w:date="2018-07-28T18:47:00Z">
        <w:r>
          <w:t xml:space="preserve">Table </w:t>
        </w:r>
        <w:r>
          <w:fldChar w:fldCharType="begin"/>
        </w:r>
        <w:r>
          <w:instrText xml:space="preserve"> SEQ Table \* ARABIC </w:instrText>
        </w:r>
      </w:ins>
      <w:r>
        <w:fldChar w:fldCharType="separate"/>
      </w:r>
      <w:r w:rsidR="0047738F">
        <w:rPr>
          <w:noProof/>
        </w:rPr>
        <w:t>6</w:t>
      </w:r>
      <w:ins w:id="4171" w:author="Dalton B" w:date="2018-07-28T18:47:00Z">
        <w:r>
          <w:fldChar w:fldCharType="end"/>
        </w:r>
        <w:bookmarkEnd w:id="4153"/>
        <w:r>
          <w:t xml:space="preserve">. </w:t>
        </w:r>
      </w:ins>
      <w:ins w:id="4172" w:author="Dalton B" w:date="2018-07-28T18:48:00Z">
        <w:r w:rsidR="00AA3AD4">
          <w:t>Buffer/</w:t>
        </w:r>
      </w:ins>
      <w:ins w:id="4173" w:author="Dalton B" w:date="2018-07-28T18:47:00Z">
        <w:r>
          <w:t xml:space="preserve">Line driver truth table </w:t>
        </w:r>
      </w:ins>
      <w:customXmlInsRangeStart w:id="4174" w:author="Dalton B" w:date="2018-07-28T18:47:00Z"/>
      <w:sdt>
        <w:sdtPr>
          <w:id w:val="724031901"/>
          <w:citation/>
        </w:sdtPr>
        <w:sdtEndPr/>
        <w:sdtContent>
          <w:customXmlInsRangeEnd w:id="4174"/>
          <w:ins w:id="4175" w:author="Dalton B" w:date="2018-07-28T18:47:00Z">
            <w:r>
              <w:fldChar w:fldCharType="begin"/>
            </w:r>
            <w:r>
              <w:rPr>
                <w:lang w:val="en-CA"/>
              </w:rPr>
              <w:instrText xml:space="preserve"> CITATION Dio11 \l 4105 </w:instrText>
            </w:r>
          </w:ins>
          <w:r>
            <w:fldChar w:fldCharType="separate"/>
          </w:r>
          <w:r w:rsidR="0047738F" w:rsidRPr="0047738F">
            <w:rPr>
              <w:noProof/>
              <w:lang w:val="en-CA"/>
            </w:rPr>
            <w:t>[11]</w:t>
          </w:r>
          <w:ins w:id="4176" w:author="Dalton B" w:date="2018-07-28T18:47:00Z">
            <w:r>
              <w:fldChar w:fldCharType="end"/>
            </w:r>
          </w:ins>
          <w:customXmlInsRangeStart w:id="4177" w:author="Dalton B" w:date="2018-07-28T18:47:00Z"/>
        </w:sdtContent>
      </w:sdt>
      <w:customXmlInsRangeEnd w:id="4177"/>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p>
    <w:p w14:paraId="5BE78007" w14:textId="59924EC8" w:rsidR="712992D8" w:rsidRDefault="712992D8" w:rsidP="00F870E3">
      <w:pPr>
        <w:ind w:firstLine="0"/>
        <w:rPr>
          <w:ins w:id="4178" w:author="Dalton B" w:date="2018-07-28T18:45:00Z"/>
        </w:rPr>
      </w:pPr>
      <w:ins w:id="4179" w:author="Dan Kot" w:date="2018-07-23T19:55:00Z">
        <w:r>
          <w:rPr>
            <w:noProof/>
            <w:lang w:val="en-US" w:eastAsia="en-US"/>
          </w:rPr>
          <w:drawing>
            <wp:inline distT="0" distB="0" distL="0" distR="0" wp14:anchorId="5CF015BD" wp14:editId="4671CD80">
              <wp:extent cx="2428875" cy="1009650"/>
              <wp:effectExtent l="0" t="0" r="0" b="0"/>
              <wp:docPr id="8624170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2428875" cy="1009650"/>
                      </a:xfrm>
                      <a:prstGeom prst="rect">
                        <a:avLst/>
                      </a:prstGeom>
                    </pic:spPr>
                  </pic:pic>
                </a:graphicData>
              </a:graphic>
            </wp:inline>
          </w:drawing>
        </w:r>
      </w:ins>
    </w:p>
    <w:p w14:paraId="184AEC18" w14:textId="77777777" w:rsidR="00C40002" w:rsidRDefault="00C40002"/>
    <w:p w14:paraId="558628C1" w14:textId="7403ACDB" w:rsidR="00806055" w:rsidRDefault="00806055">
      <w:pPr>
        <w:rPr>
          <w:ins w:id="4180" w:author="Dan Kot" w:date="2018-07-25T14:48:00Z"/>
          <w:del w:id="4181" w:author="Dan Kot" w:date="2018-07-25T14:48:00Z"/>
        </w:rPr>
      </w:pPr>
    </w:p>
    <w:p w14:paraId="035C889C" w14:textId="7FB51FFB" w:rsidR="393259EC" w:rsidRDefault="393259EC">
      <w:pPr>
        <w:rPr>
          <w:del w:id="4182" w:author="Dalton B" w:date="2018-07-28T18:47:00Z"/>
        </w:rPr>
      </w:pPr>
      <w:del w:id="4183" w:author="Dan Kot" w:date="2018-07-25T14:48:00Z">
        <w:r w:rsidDel="00806055">
          <w:br/>
        </w:r>
      </w:del>
      <w:ins w:id="4184" w:author="Dan Kot" w:date="2018-07-23T19:53:00Z">
        <w:del w:id="4185" w:author="Dalton B" w:date="2018-07-28T18:47:00Z">
          <w:r w:rsidR="2B2587AD" w:rsidRPr="36DF53CC">
            <w:delText xml:space="preserve"> </w:delText>
          </w:r>
        </w:del>
      </w:ins>
      <w:del w:id="4186" w:author="Dan Kot" w:date="2018-07-23T19:55:00Z">
        <w:r>
          <w:br/>
        </w:r>
      </w:del>
    </w:p>
    <w:p w14:paraId="7A2BDAA1" w14:textId="77777777" w:rsidR="00DE0D9A" w:rsidRDefault="2B2587AD" w:rsidP="00222A05">
      <w:pPr>
        <w:rPr>
          <w:ins w:id="4187" w:author="Dana de Jong" w:date="2018-07-29T17:48:00Z"/>
        </w:rPr>
      </w:pPr>
      <w:ins w:id="4188" w:author="Dan Kot" w:date="2018-07-23T19:53:00Z">
        <w:r w:rsidRPr="36DF53CC">
          <w:t>The operation of</w:t>
        </w:r>
      </w:ins>
      <w:ins w:id="4189" w:author="Dalton B" w:date="2018-07-28T18:48:00Z">
        <w:r w:rsidRPr="36DF53CC">
          <w:t xml:space="preserve"> </w:t>
        </w:r>
        <w:r w:rsidR="00AA3AD4">
          <w:t xml:space="preserve">the </w:t>
        </w:r>
        <w:r w:rsidR="003C62F7">
          <w:t>74AHC1G125 chip</w:t>
        </w:r>
      </w:ins>
      <w:ins w:id="4190" w:author="Dan Kot" w:date="2018-07-23T19:53:00Z">
        <w:del w:id="4191" w:author="Dalton B" w:date="2018-07-28T18:48:00Z">
          <w:r w:rsidRPr="36DF53CC" w:rsidDel="00AA3AD4">
            <w:delText xml:space="preserve"> </w:delText>
          </w:r>
          <w:r w:rsidRPr="36DF53CC">
            <w:delText>Figure X</w:delText>
          </w:r>
        </w:del>
        <w:r w:rsidRPr="36DF53CC">
          <w:t xml:space="preserve"> is as follow</w:t>
        </w:r>
      </w:ins>
      <w:ins w:id="4192" w:author="Dalton B" w:date="2018-07-28T18:48:00Z">
        <w:r w:rsidR="003C62F7">
          <w:t>s:</w:t>
        </w:r>
      </w:ins>
    </w:p>
    <w:p w14:paraId="4FA8D43D" w14:textId="7F6F4F04" w:rsidR="393259EC" w:rsidRDefault="2B2587AD" w:rsidP="00222A05">
      <w:pPr>
        <w:rPr>
          <w:del w:id="4193" w:author="Dalton B" w:date="2018-07-28T18:51:00Z"/>
        </w:rPr>
      </w:pPr>
      <w:ins w:id="4194" w:author="Dan Kot" w:date="2018-07-23T19:53:00Z">
        <w:del w:id="4195" w:author="Dalton B" w:date="2018-07-28T19:00:00Z">
          <w:r w:rsidRPr="36DF53CC" w:rsidDel="003C62F7">
            <w:delText>ed</w:delText>
          </w:r>
        </w:del>
        <w:del w:id="4196" w:author="Dalton B" w:date="2018-07-28T18:48:00Z">
          <w:r w:rsidRPr="36DF53CC">
            <w:delText>:</w:delText>
          </w:r>
        </w:del>
      </w:ins>
    </w:p>
    <w:p w14:paraId="1FF8EDED" w14:textId="77777777" w:rsidR="003A7762" w:rsidRDefault="003A7762" w:rsidP="00222A05">
      <w:pPr>
        <w:rPr>
          <w:ins w:id="4197" w:author="Dalton B" w:date="2018-07-28T18:59:00Z"/>
        </w:rPr>
      </w:pPr>
    </w:p>
    <w:p w14:paraId="59D9D673" w14:textId="07438AD5" w:rsidR="003A7762" w:rsidRDefault="003A7762" w:rsidP="003A7762">
      <w:pPr>
        <w:pStyle w:val="ListParagraph"/>
        <w:numPr>
          <w:ilvl w:val="0"/>
          <w:numId w:val="24"/>
        </w:numPr>
        <w:rPr>
          <w:ins w:id="4198" w:author="Dalton B" w:date="2018-07-28T19:00:00Z"/>
        </w:rPr>
      </w:pPr>
      <w:moveToRangeStart w:id="4199" w:author="Dalton B" w:date="2018-07-28T18:59:00Z" w:name="move520567206"/>
      <w:moveTo w:id="4200" w:author="Dalton B" w:date="2018-07-28T18:59:00Z">
        <w:r w:rsidRPr="36DF53CC">
          <w:t>If the USB_HOST_EN is HIGH (USB is connected) then output will be at high impedance causing a voltage at the MOSFET gate. The MOSFET is p-type therefore a voltage at the gate will turn in ON and using the VBUS1 pin to power the rectifier.</w:t>
        </w:r>
      </w:moveTo>
      <w:moveToRangeEnd w:id="4199"/>
    </w:p>
    <w:p w14:paraId="4F5B530D" w14:textId="02261B9B" w:rsidR="003A7762" w:rsidRDefault="003A7762">
      <w:pPr>
        <w:pStyle w:val="ListParagraph"/>
        <w:numPr>
          <w:ilvl w:val="0"/>
          <w:numId w:val="24"/>
        </w:numPr>
        <w:rPr>
          <w:ins w:id="4201" w:author="Shakil Hussain" w:date="2018-07-29T17:01:00Z"/>
        </w:rPr>
        <w:pPrChange w:id="4202" w:author="Dalton B" w:date="2018-07-28T18:59:00Z">
          <w:pPr/>
        </w:pPrChange>
      </w:pPr>
      <w:moveToRangeStart w:id="4203" w:author="Dalton B" w:date="2018-07-28T19:00:00Z" w:name="move520567239"/>
      <w:moveTo w:id="4204" w:author="Dalton B" w:date="2018-07-28T19:00:00Z">
        <w:r w:rsidRPr="36DF53CC">
          <w:t>If the USB_HOST_EN is LOW (USB is not connected) then the OE pin of the chip is LOW as well as the A pin. Looking at the truth table (</w:t>
        </w:r>
      </w:moveTo>
      <w:ins w:id="4205" w:author="Dana de Jong" w:date="2018-07-29T17:48:00Z">
        <w:r w:rsidR="00DE0D9A">
          <w:fldChar w:fldCharType="begin"/>
        </w:r>
        <w:r w:rsidR="00DE0D9A">
          <w:instrText xml:space="preserve"> REF _Ref520649713 \h </w:instrText>
        </w:r>
      </w:ins>
      <w:r w:rsidR="00DE0D9A">
        <w:fldChar w:fldCharType="separate"/>
      </w:r>
      <w:ins w:id="4206" w:author="Dalton B" w:date="2018-07-28T18:47:00Z">
        <w:r w:rsidR="0047738F">
          <w:t xml:space="preserve">Table </w:t>
        </w:r>
      </w:ins>
      <w:r w:rsidR="0047738F">
        <w:rPr>
          <w:noProof/>
        </w:rPr>
        <w:t>6</w:t>
      </w:r>
      <w:ins w:id="4207" w:author="Dana de Jong" w:date="2018-07-29T17:48:00Z">
        <w:r w:rsidR="00DE0D9A">
          <w:fldChar w:fldCharType="end"/>
        </w:r>
      </w:ins>
      <w:moveTo w:id="4208" w:author="Dalton B" w:date="2018-07-28T19:00:00Z">
        <w:del w:id="4209" w:author="Dana de Jong" w:date="2018-07-29T17:48:00Z">
          <w:r w:rsidRPr="36DF53CC">
            <w:delText>Figure X</w:delText>
          </w:r>
        </w:del>
        <w:r w:rsidRPr="36DF53CC">
          <w:t>) the output will be LOW.  With a LOW output the VIN pin will be grounded, causing the MOSFET gate to be LOW, therefore the MOSFET will be OFF. The regulator will then use the VIN pin as a supply.</w:t>
        </w:r>
      </w:moveTo>
      <w:moveToRangeEnd w:id="4203"/>
    </w:p>
    <w:p w14:paraId="38815528" w14:textId="7A66A16E" w:rsidR="00BF394C" w:rsidRDefault="00BF394C">
      <w:pPr>
        <w:rPr>
          <w:ins w:id="4210" w:author="Shakil Hussain" w:date="2018-07-29T17:01:00Z"/>
        </w:rPr>
      </w:pPr>
    </w:p>
    <w:p w14:paraId="61C269ED" w14:textId="77777777" w:rsidR="00BF394C" w:rsidRDefault="00BF394C">
      <w:pPr>
        <w:rPr>
          <w:ins w:id="4211" w:author="Shakil Hussain" w:date="2018-07-29T17:02:00Z"/>
        </w:rPr>
      </w:pPr>
    </w:p>
    <w:p w14:paraId="658727EA" w14:textId="77777777" w:rsidR="00BF394C" w:rsidRDefault="00BF394C">
      <w:pPr>
        <w:rPr>
          <w:ins w:id="4212" w:author="Shakil Hussain" w:date="2018-07-29T17:02:00Z"/>
        </w:rPr>
      </w:pPr>
    </w:p>
    <w:p w14:paraId="56D264A4" w14:textId="77777777" w:rsidR="00BF394C" w:rsidRDefault="00BF394C">
      <w:pPr>
        <w:rPr>
          <w:ins w:id="4213" w:author="Shakil Hussain" w:date="2018-07-29T17:02:00Z"/>
        </w:rPr>
      </w:pPr>
    </w:p>
    <w:p w14:paraId="2802819E" w14:textId="77777777" w:rsidR="00BF394C" w:rsidRDefault="00BF394C">
      <w:pPr>
        <w:rPr>
          <w:ins w:id="4214" w:author="Shakil Hussain" w:date="2018-07-29T17:02:00Z"/>
        </w:rPr>
      </w:pPr>
    </w:p>
    <w:p w14:paraId="4DCF6062" w14:textId="77777777" w:rsidR="00BF394C" w:rsidRDefault="00BF394C">
      <w:pPr>
        <w:rPr>
          <w:ins w:id="4215" w:author="Shakil Hussain" w:date="2018-07-29T17:02:00Z"/>
        </w:rPr>
      </w:pPr>
    </w:p>
    <w:p w14:paraId="23DF6D46" w14:textId="77777777" w:rsidR="00BF394C" w:rsidRDefault="00BF394C">
      <w:pPr>
        <w:rPr>
          <w:ins w:id="4216" w:author="Dalton B" w:date="2018-07-28T18:59:00Z"/>
        </w:rPr>
      </w:pPr>
    </w:p>
    <w:p w14:paraId="39B34871" w14:textId="2E04CD69" w:rsidR="71516656" w:rsidRDefault="71516656">
      <w:pPr>
        <w:pStyle w:val="Heading3"/>
        <w:rPr>
          <w:del w:id="4217" w:author="Dalton B" w:date="2018-07-28T18:49:00Z"/>
        </w:rPr>
      </w:pPr>
    </w:p>
    <w:p w14:paraId="7ACB7AD8" w14:textId="77777777" w:rsidR="00DE0D9A" w:rsidRPr="00DE0D9A" w:rsidRDefault="00DE0D9A">
      <w:pPr>
        <w:rPr>
          <w:ins w:id="4218" w:author="Dana de Jong" w:date="2018-07-29T17:48:00Z"/>
        </w:rPr>
      </w:pPr>
    </w:p>
    <w:p w14:paraId="0BA5CA6C" w14:textId="05583676" w:rsidR="393259EC" w:rsidRDefault="2B2587AD">
      <w:pPr>
        <w:pStyle w:val="Heading3"/>
        <w:rPr>
          <w:ins w:id="4219" w:author="Dalton B" w:date="2018-07-28T18:51:00Z"/>
          <w:moveFrom w:id="4220" w:author="Dalton B" w:date="2018-07-28T18:59:00Z"/>
        </w:rPr>
        <w:pPrChange w:id="4221" w:author="Dana de Jong" w:date="2018-07-28T12:21:00Z">
          <w:pPr/>
        </w:pPrChange>
      </w:pPr>
      <w:moveFromRangeStart w:id="4222" w:author="Dalton B" w:date="2018-07-28T18:59:00Z" w:name="move520567206"/>
      <w:moveFrom w:id="4223" w:author="Dalton B" w:date="2018-07-28T18:51:00Z">
        <w:ins w:id="4224" w:author="Dan Kot" w:date="2018-07-23T19:53:00Z">
          <w:r w:rsidRPr="36DF53CC">
            <w:lastRenderedPageBreak/>
            <w:t xml:space="preserve">If the USB_HOST_EN is HIGH (USB is connected) then output will be at high impedance causing a voltage at the MOSFET gate. The MOSFET is p-type therefore a voltage at the gate will turn in ON and using the VBUS1 pin to power the rectifier. </w:t>
          </w:r>
        </w:ins>
      </w:moveFrom>
    </w:p>
    <w:p w14:paraId="326F567B" w14:textId="77777777" w:rsidR="0030492F" w:rsidRPr="004851CE" w:rsidDel="003C62F7" w:rsidRDefault="0030492F">
      <w:pPr>
        <w:pStyle w:val="Heading3"/>
        <w:rPr>
          <w:ins w:id="4225" w:author="Dan Kot" w:date="2018-07-23T19:53:00Z"/>
          <w:moveFrom w:id="4226" w:author="Dalton B" w:date="2018-07-28T18:51:00Z"/>
        </w:rPr>
        <w:pPrChange w:id="4227" w:author="Dalton B" w:date="2018-07-28T18:58:00Z">
          <w:pPr/>
        </w:pPrChange>
      </w:pPr>
    </w:p>
    <w:moveFromRangeEnd w:id="4222"/>
    <w:p w14:paraId="5401C41E" w14:textId="4EEED08A" w:rsidR="71516656" w:rsidRDefault="71516656">
      <w:pPr>
        <w:pStyle w:val="Heading3"/>
        <w:rPr>
          <w:del w:id="4228" w:author="Dalton B" w:date="2018-07-28T18:49:00Z"/>
        </w:rPr>
        <w:pPrChange w:id="4229" w:author="Dana de Jong" w:date="2018-07-28T12:21:00Z">
          <w:pPr/>
        </w:pPrChange>
      </w:pPr>
    </w:p>
    <w:p w14:paraId="797DC492" w14:textId="1FB1B203" w:rsidR="393259EC" w:rsidRDefault="2B2587AD">
      <w:pPr>
        <w:pStyle w:val="Heading3"/>
        <w:rPr>
          <w:ins w:id="4230" w:author="Dan Kot" w:date="2018-07-23T19:53:00Z"/>
          <w:moveFrom w:id="4231" w:author="Dalton B" w:date="2018-07-28T18:51:00Z"/>
        </w:rPr>
        <w:pPrChange w:id="4232" w:author="Dana de Jong" w:date="2018-07-28T12:21:00Z">
          <w:pPr/>
        </w:pPrChange>
      </w:pPr>
      <w:moveFromRangeStart w:id="4233" w:author="Dalton B" w:date="2018-07-28T19:00:00Z" w:name="move520567239"/>
      <w:moveFrom w:id="4234" w:author="Dalton B" w:date="2018-07-28T18:51:00Z">
        <w:ins w:id="4235" w:author="Dan Kot" w:date="2018-07-23T19:53:00Z">
          <w:r w:rsidRPr="36DF53CC">
            <w:t>If the USB_HOST_EN is LOW (USB is not connected) then the OE pin of the chip is LOW as well as the A pin. Looking at the truth table (Figure X) the output will be LOW.  With a LOW output the VIN pin will be grounded, causing the MOSFET gate to be LOW, therefore the MOSFET will be OFF. The regulator will then use the VIN pin as a supply.</w:t>
          </w:r>
        </w:ins>
      </w:moveFrom>
    </w:p>
    <w:p w14:paraId="45B63657" w14:textId="77777777" w:rsidR="00806055" w:rsidRDefault="00806055">
      <w:pPr>
        <w:pStyle w:val="Heading3"/>
        <w:rPr>
          <w:ins w:id="4236" w:author="Dan Kot" w:date="2018-07-25T14:47:00Z"/>
          <w:moveFrom w:id="4237" w:author="Dalton B" w:date="2018-07-28T18:51:00Z"/>
        </w:rPr>
        <w:pPrChange w:id="4238" w:author="Dana de Jong" w:date="2018-07-28T12:21:00Z">
          <w:pPr/>
        </w:pPrChange>
      </w:pPr>
    </w:p>
    <w:p w14:paraId="5EE22E2C" w14:textId="454C6421" w:rsidR="005C7123" w:rsidRPr="005C7123" w:rsidRDefault="00FB25C8">
      <w:pPr>
        <w:pStyle w:val="Heading3"/>
        <w:rPr>
          <w:ins w:id="4239" w:author="Dan Kot" w:date="2018-07-26T20:18:00Z"/>
        </w:rPr>
      </w:pPr>
      <w:bookmarkStart w:id="4240" w:name="_Toc520502311"/>
      <w:bookmarkStart w:id="4241" w:name="_Toc520564564"/>
      <w:bookmarkStart w:id="4242" w:name="_Toc520565680"/>
      <w:bookmarkStart w:id="4243" w:name="_Toc520567504"/>
      <w:bookmarkStart w:id="4244" w:name="_Toc520655931"/>
      <w:bookmarkStart w:id="4245" w:name="_Toc520659556"/>
      <w:bookmarkStart w:id="4246" w:name="_Toc520838853"/>
      <w:bookmarkStart w:id="4247" w:name="_Toc520881987"/>
      <w:bookmarkStart w:id="4248" w:name="_Toc520892427"/>
      <w:moveFromRangeEnd w:id="4233"/>
      <w:ins w:id="4249" w:author="Dalton B" w:date="2018-07-25T14:25:00Z">
        <w:r>
          <w:t xml:space="preserve">Circuit </w:t>
        </w:r>
      </w:ins>
      <w:ins w:id="4250" w:author="Dan Kot" w:date="2018-07-25T14:47:00Z">
        <w:r w:rsidR="00806055" w:rsidRPr="00BC0D95">
          <w:t>Protection</w:t>
        </w:r>
        <w:bookmarkEnd w:id="4240"/>
        <w:bookmarkEnd w:id="4241"/>
        <w:bookmarkEnd w:id="4242"/>
        <w:bookmarkEnd w:id="4243"/>
        <w:bookmarkEnd w:id="4244"/>
        <w:bookmarkEnd w:id="4245"/>
        <w:bookmarkEnd w:id="4246"/>
        <w:bookmarkEnd w:id="4247"/>
        <w:bookmarkEnd w:id="4248"/>
        <w:r w:rsidR="00806055" w:rsidRPr="00BC0D95">
          <w:t xml:space="preserve"> </w:t>
        </w:r>
      </w:ins>
    </w:p>
    <w:p w14:paraId="155628E5" w14:textId="0C5C47EE" w:rsidR="00BF3A5F" w:rsidRDefault="00FC3578" w:rsidP="00BF3A5F">
      <w:pPr>
        <w:rPr>
          <w:ins w:id="4251" w:author="Dan Kot" w:date="2018-07-26T20:18:00Z"/>
          <w:del w:id="4252" w:author="Dalton B" w:date="2018-07-28T18:52:00Z"/>
        </w:rPr>
      </w:pPr>
      <w:ins w:id="4253" w:author="Dalton B" w:date="2018-07-28T18:52:00Z">
        <w:r>
          <w:t xml:space="preserve">To provide </w:t>
        </w:r>
      </w:ins>
      <w:ins w:id="4254" w:author="Dan Kot" w:date="2018-07-26T20:18:00Z">
        <w:del w:id="4255" w:author="Dalton B" w:date="2018-07-28T18:52:00Z">
          <w:r w:rsidR="00BF3A5F" w:rsidDel="00FC3578">
            <w:delText>R</w:delText>
          </w:r>
        </w:del>
      </w:ins>
      <w:ins w:id="4256" w:author="Dalton B" w:date="2018-07-28T18:52:00Z">
        <w:r>
          <w:t>r</w:t>
        </w:r>
      </w:ins>
      <w:ins w:id="4257" w:author="Dan Kot" w:date="2018-07-26T20:18:00Z">
        <w:r w:rsidR="00BF3A5F">
          <w:t>everse current protection</w:t>
        </w:r>
      </w:ins>
      <w:ins w:id="4258" w:author="Dalton B" w:date="2018-07-28T18:52:00Z">
        <w:r>
          <w:t xml:space="preserve"> a</w:t>
        </w:r>
      </w:ins>
    </w:p>
    <w:p w14:paraId="2CE8CC4D" w14:textId="77777777" w:rsidR="00BF3A5F" w:rsidRPr="002E2791" w:rsidRDefault="00BF3A5F">
      <w:pPr>
        <w:rPr>
          <w:ins w:id="4259" w:author="Dan Kot" w:date="2018-07-26T20:10:00Z"/>
          <w:del w:id="4260" w:author="Dalton B" w:date="2018-07-28T18:52:00Z"/>
        </w:rPr>
        <w:pPrChange w:id="4261" w:author="Dan Kot" w:date="2018-07-26T20:18:00Z">
          <w:pPr>
            <w:pStyle w:val="Heading3"/>
          </w:pPr>
        </w:pPrChange>
      </w:pPr>
    </w:p>
    <w:p w14:paraId="3AD790B4" w14:textId="536DB912" w:rsidR="00B72A3C" w:rsidDel="00B72A3C" w:rsidRDefault="004B3153" w:rsidP="00B72A3C">
      <w:pPr>
        <w:rPr>
          <w:del w:id="4262" w:author="Dalton B" w:date="2018-07-28T19:11:00Z"/>
          <w:moveTo w:id="4263" w:author="Dalton B" w:date="2018-07-28T19:10:00Z"/>
        </w:rPr>
      </w:pPr>
      <w:ins w:id="4264" w:author="Dan Kot" w:date="2018-07-26T20:10:00Z">
        <w:del w:id="4265" w:author="Dalton B" w:date="2018-07-28T18:52:00Z">
          <w:r w:rsidDel="00FC3578">
            <w:delText>A</w:delText>
          </w:r>
        </w:del>
        <w:r>
          <w:t xml:space="preserve"> </w:t>
        </w:r>
      </w:ins>
      <w:ins w:id="4266" w:author="Dalton B" w:date="2018-07-28T19:11:00Z">
        <w:r w:rsidR="00B72A3C">
          <w:t>P-</w:t>
        </w:r>
      </w:ins>
      <w:ins w:id="4267" w:author="Dan Kot" w:date="2018-07-26T20:11:00Z">
        <w:del w:id="4268" w:author="Dalton B" w:date="2018-07-28T19:11:00Z">
          <w:r w:rsidR="00B97E4E" w:rsidDel="00B72A3C">
            <w:delText xml:space="preserve">p </w:delText>
          </w:r>
        </w:del>
        <w:r w:rsidR="00B97E4E">
          <w:t xml:space="preserve">type </w:t>
        </w:r>
      </w:ins>
      <w:ins w:id="4269" w:author="Dan Kot" w:date="2018-07-26T20:10:00Z">
        <w:r>
          <w:t xml:space="preserve">MOSFET </w:t>
        </w:r>
        <w:del w:id="4270" w:author="Dana de Jong" w:date="2018-08-01T12:37:00Z">
          <w:r>
            <w:delText>will</w:delText>
          </w:r>
        </w:del>
      </w:ins>
      <w:ins w:id="4271" w:author="Dana de Jong" w:date="2018-08-01T12:37:00Z">
        <w:r w:rsidR="007E7F50">
          <w:t>can</w:t>
        </w:r>
      </w:ins>
      <w:ins w:id="4272" w:author="Dan Kot" w:date="2018-07-26T20:10:00Z">
        <w:r>
          <w:t xml:space="preserve"> be placed in series on the positive side of the battery power supply. This will ensure </w:t>
        </w:r>
      </w:ins>
      <w:ins w:id="4273" w:author="Dan Kot" w:date="2018-07-25T14:47:00Z">
        <w:r w:rsidR="00806055">
          <w:t xml:space="preserve">current flowing in only one direction. </w:t>
        </w:r>
      </w:ins>
      <w:ins w:id="4274" w:author="Dan Kot" w:date="2018-07-26T20:11:00Z">
        <w:r w:rsidR="00B97E4E">
          <w:t xml:space="preserve">If the </w:t>
        </w:r>
        <w:r w:rsidR="004B24C0">
          <w:t>battery is connected in reverse</w:t>
        </w:r>
      </w:ins>
      <w:ins w:id="4275" w:author="Dana de Jong" w:date="2018-07-29T17:49:00Z">
        <w:r w:rsidR="0013139B">
          <w:t>,</w:t>
        </w:r>
      </w:ins>
      <w:ins w:id="4276" w:author="Dan Kot" w:date="2018-07-26T20:11:00Z">
        <w:r w:rsidR="004B24C0">
          <w:t xml:space="preserve"> </w:t>
        </w:r>
      </w:ins>
      <w:ins w:id="4277" w:author="Dan Kot" w:date="2018-07-26T20:12:00Z">
        <w:r w:rsidR="004B24C0">
          <w:t xml:space="preserve">the MOSFET gate will </w:t>
        </w:r>
        <w:r w:rsidR="001C2430">
          <w:t>have a positive</w:t>
        </w:r>
        <w:del w:id="4278" w:author="Dana de Jong" w:date="2018-07-29T17:49:00Z">
          <w:r w:rsidR="001C2430">
            <w:delText>ly</w:delText>
          </w:r>
        </w:del>
        <w:r w:rsidR="001C2430">
          <w:t xml:space="preserve"> voltage across it</w:t>
        </w:r>
      </w:ins>
      <w:ins w:id="4279" w:author="Dan Kot" w:date="2018-07-26T20:13:00Z">
        <w:r w:rsidR="00E56506">
          <w:t xml:space="preserve">, meaning it will be turned off, blocking </w:t>
        </w:r>
      </w:ins>
      <w:ins w:id="4280" w:author="Dana de Jong" w:date="2018-07-29T17:50:00Z">
        <w:r w:rsidR="007B65F7">
          <w:t xml:space="preserve">reverse </w:t>
        </w:r>
      </w:ins>
      <w:ins w:id="4281" w:author="Dan Kot" w:date="2018-07-26T20:13:00Z">
        <w:r w:rsidR="00E56506">
          <w:t>current flow</w:t>
        </w:r>
        <w:del w:id="4282" w:author="Dana de Jong" w:date="2018-07-29T17:50:00Z">
          <w:r w:rsidR="00E56506">
            <w:delText xml:space="preserve"> in reverse</w:delText>
          </w:r>
        </w:del>
        <w:r w:rsidR="00E56506">
          <w:t>.</w:t>
        </w:r>
      </w:ins>
      <w:ins w:id="4283" w:author="Dan Kot" w:date="2018-07-28T12:56:00Z">
        <w:r w:rsidR="000F32B5">
          <w:t xml:space="preserve"> </w:t>
        </w:r>
      </w:ins>
      <w:ins w:id="4284" w:author="Dan Kot" w:date="2018-07-26T20:13:00Z">
        <w:r w:rsidR="00E56506">
          <w:t>If the battery is connected correctly</w:t>
        </w:r>
        <w:r w:rsidR="00F36AB0">
          <w:t>, the MOSFET gate will have a negative voltage across i</w:t>
        </w:r>
      </w:ins>
      <w:ins w:id="4285" w:author="Dana de Jong" w:date="2018-07-29T17:50:00Z">
        <w:r w:rsidR="00517872">
          <w:t>t</w:t>
        </w:r>
      </w:ins>
      <w:ins w:id="4286" w:author="Dan Kot" w:date="2018-07-26T20:13:00Z">
        <w:del w:id="4287" w:author="Dana de Jong" w:date="2018-07-29T17:50:00Z">
          <w:r w:rsidR="00F36AB0" w:rsidDel="00517872">
            <w:delText>s</w:delText>
          </w:r>
        </w:del>
        <w:r w:rsidR="00F36AB0">
          <w:t>, turning it on an</w:t>
        </w:r>
      </w:ins>
      <w:ins w:id="4288" w:author="Dana de Jong" w:date="2018-07-29T17:50:00Z">
        <w:r w:rsidR="00FE2C45">
          <w:t>d</w:t>
        </w:r>
      </w:ins>
      <w:ins w:id="4289" w:author="Dan Kot" w:date="2018-07-26T20:13:00Z">
        <w:r w:rsidR="00F36AB0">
          <w:t xml:space="preserve"> allowing </w:t>
        </w:r>
      </w:ins>
      <w:ins w:id="4290" w:author="Dan Kot" w:date="2018-07-26T20:14:00Z">
        <w:r w:rsidR="00F36AB0">
          <w:t>current to flow.</w:t>
        </w:r>
      </w:ins>
      <w:ins w:id="4291" w:author="Dalton B" w:date="2018-07-28T19:09:00Z">
        <w:r w:rsidR="00B72A3C">
          <w:t xml:space="preserve"> </w:t>
        </w:r>
        <w:r w:rsidR="00B72A3C">
          <w:fldChar w:fldCharType="begin"/>
        </w:r>
        <w:r w:rsidR="00B72A3C">
          <w:instrText xml:space="preserve"> REF _Ref520568336 \h </w:instrText>
        </w:r>
      </w:ins>
      <w:r w:rsidR="00B72A3C">
        <w:fldChar w:fldCharType="separate"/>
      </w:r>
      <w:ins w:id="4292" w:author="Dana de Jong" w:date="2018-08-01T13:26:00Z">
        <w:r w:rsidR="00E723E8">
          <w:t xml:space="preserve">Figure </w:t>
        </w:r>
        <w:r w:rsidR="00E723E8">
          <w:rPr>
            <w:noProof/>
          </w:rPr>
          <w:t>15</w:t>
        </w:r>
      </w:ins>
      <w:ins w:id="4293" w:author="Dalton B" w:date="2018-07-28T19:09:00Z">
        <w:r w:rsidR="00B72A3C">
          <w:fldChar w:fldCharType="end"/>
        </w:r>
      </w:ins>
      <w:ins w:id="4294" w:author="Dan Kot" w:date="2018-07-26T20:15:00Z">
        <w:del w:id="4295" w:author="Dalton B" w:date="2018-07-28T19:09:00Z">
          <w:r w:rsidR="00195617" w:rsidDel="00B72A3C">
            <w:delText xml:space="preserve"> Figure X</w:delText>
          </w:r>
        </w:del>
        <w:r w:rsidR="00195617">
          <w:t xml:space="preserve"> </w:t>
        </w:r>
        <w:r w:rsidR="00D862F7">
          <w:t>shows the placement of the MOS</w:t>
        </w:r>
      </w:ins>
      <w:ins w:id="4296" w:author="Dalton B" w:date="2018-07-28T19:09:00Z">
        <w:r w:rsidR="00B72A3C">
          <w:t>F</w:t>
        </w:r>
      </w:ins>
      <w:ins w:id="4297" w:author="Dan Kot" w:date="2018-07-26T20:15:00Z">
        <w:r w:rsidR="00D862F7">
          <w:t>ET in the circuit.</w:t>
        </w:r>
      </w:ins>
      <w:ins w:id="4298" w:author="Dalton B" w:date="2018-07-28T19:10:00Z">
        <w:r w:rsidR="00B72A3C">
          <w:t xml:space="preserve"> The cost of</w:t>
        </w:r>
      </w:ins>
      <w:ins w:id="4299" w:author="Dana de Jong" w:date="2018-07-29T17:50:00Z">
        <w:r w:rsidR="00B72A3C">
          <w:t xml:space="preserve"> </w:t>
        </w:r>
        <w:r w:rsidR="00A160BF">
          <w:t>the</w:t>
        </w:r>
      </w:ins>
      <w:ins w:id="4300" w:author="Dalton B" w:date="2018-07-28T19:10:00Z">
        <w:r w:rsidR="00B72A3C">
          <w:t xml:space="preserve"> P-type</w:t>
        </w:r>
      </w:ins>
      <w:ins w:id="4301" w:author="Dana de Jong" w:date="2018-07-29T17:50:00Z">
        <w:r w:rsidR="00B72A3C">
          <w:t xml:space="preserve"> </w:t>
        </w:r>
      </w:ins>
      <w:ins w:id="4302" w:author="Dalton B" w:date="2018-07-28T19:10:00Z">
        <w:del w:id="4303" w:author="Dana de Jong" w:date="2018-07-29T17:50:00Z">
          <w:r w:rsidR="00B72A3C" w:rsidDel="00A160BF">
            <w:delText xml:space="preserve"> </w:delText>
          </w:r>
          <w:r w:rsidR="00B72A3C">
            <w:delText xml:space="preserve">the </w:delText>
          </w:r>
        </w:del>
        <w:r w:rsidR="00B72A3C">
          <w:t xml:space="preserve">MOSFET is about </w:t>
        </w:r>
      </w:ins>
      <w:moveToRangeStart w:id="4304" w:author="Dalton B" w:date="2018-07-28T19:10:00Z" w:name="move520568362"/>
      <w:moveTo w:id="4305" w:author="Dalton B" w:date="2018-07-28T19:10:00Z">
        <w:del w:id="4306" w:author="Dalton B" w:date="2018-07-28T19:10:00Z">
          <w:r w:rsidR="00B72A3C" w:rsidDel="00B72A3C">
            <w:delText xml:space="preserve">P-type MOSFET Cost: </w:delText>
          </w:r>
        </w:del>
        <w:r w:rsidR="00B72A3C">
          <w:t xml:space="preserve">$0.30 </w:t>
        </w:r>
        <w:del w:id="4307" w:author="Dalton B" w:date="2018-07-28T19:10:00Z">
          <w:r w:rsidR="00B72A3C" w:rsidDel="00B72A3C">
            <w:delText>–</w:delText>
          </w:r>
        </w:del>
      </w:moveTo>
      <w:ins w:id="4308" w:author="Dalton B" w:date="2018-07-28T19:10:00Z">
        <w:del w:id="4309" w:author="Dana de Jong" w:date="2018-07-29T17:50:00Z">
          <w:r w:rsidR="00B72A3C">
            <w:delText xml:space="preserve"> </w:delText>
          </w:r>
        </w:del>
        <w:r w:rsidR="00B72A3C">
          <w:t>to</w:t>
        </w:r>
      </w:ins>
      <w:moveTo w:id="4310" w:author="Dalton B" w:date="2018-07-28T19:10:00Z">
        <w:r w:rsidR="00B72A3C">
          <w:t xml:space="preserve"> </w:t>
        </w:r>
      </w:moveTo>
      <w:ins w:id="4311" w:author="Dalton B" w:date="2018-07-28T19:10:00Z">
        <w:r w:rsidR="00B72A3C">
          <w:t>$</w:t>
        </w:r>
      </w:ins>
      <w:moveTo w:id="4312" w:author="Dalton B" w:date="2018-07-28T19:10:00Z">
        <w:r w:rsidR="00B72A3C">
          <w:t>0.47</w:t>
        </w:r>
      </w:moveTo>
      <w:ins w:id="4313" w:author="Dalton B" w:date="2018-07-28T19:11:00Z">
        <w:r w:rsidR="00B72A3C">
          <w:t xml:space="preserve"> dollars.</w:t>
        </w:r>
      </w:ins>
    </w:p>
    <w:moveToRangeEnd w:id="4304"/>
    <w:p w14:paraId="785CC99F" w14:textId="77777777" w:rsidR="00806055" w:rsidDel="00B72A3C" w:rsidRDefault="00806055" w:rsidP="00B72A3C">
      <w:pPr>
        <w:rPr>
          <w:del w:id="4314" w:author="Dalton B" w:date="2018-07-28T19:09:00Z"/>
        </w:rPr>
      </w:pPr>
      <w:ins w:id="4315" w:author="Dan Kot" w:date="2018-07-25T14:47:00Z">
        <w:r>
          <w:t xml:space="preserve"> </w:t>
        </w:r>
      </w:ins>
      <w:ins w:id="4316" w:author="Dan Kot" w:date="2018-07-28T12:56:00Z">
        <w:r w:rsidR="000F32B5">
          <w:t xml:space="preserve"> </w:t>
        </w:r>
      </w:ins>
    </w:p>
    <w:p w14:paraId="72A76C4F" w14:textId="77777777" w:rsidR="00A30113" w:rsidRDefault="00A30113" w:rsidP="00B72A3C">
      <w:pPr>
        <w:rPr>
          <w:ins w:id="4317" w:author="Dana de Jong" w:date="2018-07-29T17:50:00Z"/>
          <w:lang w:val="en-US" w:eastAsia="en-US"/>
        </w:rPr>
      </w:pPr>
    </w:p>
    <w:p w14:paraId="58127783" w14:textId="77777777" w:rsidR="00B72A3C" w:rsidRDefault="00B72A3C">
      <w:pPr>
        <w:rPr>
          <w:ins w:id="4318" w:author="Dalton B" w:date="2018-07-28T19:09:00Z"/>
        </w:rPr>
      </w:pPr>
    </w:p>
    <w:p w14:paraId="25C6B1F9" w14:textId="77777777" w:rsidR="00806055" w:rsidRDefault="00806055">
      <w:pPr>
        <w:rPr>
          <w:ins w:id="4319" w:author="Dan Kot" w:date="2018-07-25T14:47:00Z"/>
          <w:del w:id="4320" w:author="Dalton B" w:date="2018-07-28T19:09:00Z"/>
        </w:rPr>
      </w:pPr>
    </w:p>
    <w:p w14:paraId="700B6870" w14:textId="77777777" w:rsidR="000F32B5" w:rsidRDefault="000F32B5">
      <w:pPr>
        <w:rPr>
          <w:ins w:id="4321" w:author="Dan Kot" w:date="2018-07-28T12:57:00Z"/>
          <w:lang w:val="en-US" w:eastAsia="en-US"/>
        </w:rPr>
      </w:pPr>
    </w:p>
    <w:p w14:paraId="0E5BB58F" w14:textId="77777777" w:rsidR="00B63762" w:rsidRDefault="00121B49" w:rsidP="00780BCB">
      <w:pPr>
        <w:ind w:firstLine="0"/>
        <w:rPr>
          <w:ins w:id="4322" w:author="Dalton B" w:date="2018-07-28T19:03:00Z"/>
        </w:rPr>
      </w:pPr>
      <w:commentRangeStart w:id="4323"/>
      <w:commentRangeStart w:id="4324"/>
      <w:ins w:id="4325" w:author="Dan Kot" w:date="2018-07-26T20:10:00Z">
        <w:r>
          <w:rPr>
            <w:noProof/>
            <w:lang w:val="en-US" w:eastAsia="en-US"/>
          </w:rPr>
          <w:drawing>
            <wp:inline distT="0" distB="0" distL="0" distR="0" wp14:anchorId="304AB97F" wp14:editId="3446F3E5">
              <wp:extent cx="3334580" cy="1317625"/>
              <wp:effectExtent l="0" t="0" r="0" b="0"/>
              <wp:docPr id="30" name="Picture 30" descr="Image result for mosfet reverse curren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osfet reverse current protection"/>
                      <pic:cNvPicPr>
                        <a:picLocks noChangeAspect="1" noChangeArrowheads="1"/>
                      </pic:cNvPicPr>
                    </pic:nvPicPr>
                    <pic:blipFill rotWithShape="1">
                      <a:blip r:embed="rId35">
                        <a:extLst>
                          <a:ext uri="{28A0092B-C50C-407E-A947-70E740481C1C}">
                            <a14:useLocalDpi xmlns:a14="http://schemas.microsoft.com/office/drawing/2010/main" val="0"/>
                          </a:ext>
                        </a:extLst>
                      </a:blip>
                      <a:srcRect l="10438" t="19908"/>
                      <a:stretch/>
                    </pic:blipFill>
                    <pic:spPr bwMode="auto">
                      <a:xfrm>
                        <a:off x="0" y="0"/>
                        <a:ext cx="3342458" cy="1320738"/>
                      </a:xfrm>
                      <a:prstGeom prst="rect">
                        <a:avLst/>
                      </a:prstGeom>
                      <a:noFill/>
                      <a:ln>
                        <a:noFill/>
                      </a:ln>
                      <a:extLst>
                        <a:ext uri="{53640926-AAD7-44D8-BBD7-CCE9431645EC}">
                          <a14:shadowObscured xmlns:a14="http://schemas.microsoft.com/office/drawing/2010/main"/>
                        </a:ext>
                      </a:extLst>
                    </pic:spPr>
                  </pic:pic>
                </a:graphicData>
              </a:graphic>
            </wp:inline>
          </w:drawing>
        </w:r>
      </w:ins>
      <w:commentRangeEnd w:id="4323"/>
      <w:r w:rsidR="003D461A">
        <w:rPr>
          <w:rStyle w:val="CommentReference"/>
        </w:rPr>
        <w:commentReference w:id="4323"/>
      </w:r>
      <w:commentRangeEnd w:id="4324"/>
      <w:r w:rsidR="001C6D3B">
        <w:rPr>
          <w:rStyle w:val="CommentReference"/>
        </w:rPr>
        <w:commentReference w:id="4324"/>
      </w:r>
    </w:p>
    <w:p w14:paraId="52A651C2" w14:textId="00AA0053" w:rsidR="00806055" w:rsidRDefault="00B63762">
      <w:pPr>
        <w:pStyle w:val="Caption"/>
        <w:rPr>
          <w:ins w:id="4326" w:author="Dan Kot" w:date="2018-07-25T14:47:00Z"/>
          <w:del w:id="4327" w:author="Dana de Jong" w:date="2018-07-29T17:50:00Z"/>
        </w:rPr>
        <w:pPrChange w:id="4328" w:author="Dana de Jong" w:date="2018-07-28T12:21:00Z">
          <w:pPr/>
        </w:pPrChange>
      </w:pPr>
      <w:bookmarkStart w:id="4329" w:name="_Ref520568336"/>
      <w:bookmarkStart w:id="4330" w:name="_Toc520568182"/>
      <w:bookmarkStart w:id="4331" w:name="_Toc520568820"/>
      <w:bookmarkStart w:id="4332" w:name="_Toc520570301"/>
      <w:bookmarkStart w:id="4333" w:name="_Toc520570540"/>
      <w:bookmarkStart w:id="4334" w:name="_Toc520571448"/>
      <w:bookmarkStart w:id="4335" w:name="_Toc520572228"/>
      <w:bookmarkStart w:id="4336" w:name="_Toc520572898"/>
      <w:bookmarkStart w:id="4337" w:name="_Toc520573062"/>
      <w:bookmarkStart w:id="4338" w:name="_Toc520574750"/>
      <w:bookmarkStart w:id="4339" w:name="_Toc520655898"/>
      <w:bookmarkStart w:id="4340" w:name="_Toc520659523"/>
      <w:bookmarkStart w:id="4341" w:name="_Toc520838820"/>
      <w:bookmarkStart w:id="4342" w:name="_Toc520881954"/>
      <w:bookmarkStart w:id="4343" w:name="_Toc520892454"/>
      <w:ins w:id="4344" w:author="Dalton B" w:date="2018-07-28T19:03:00Z">
        <w:r>
          <w:t xml:space="preserve">Figure </w:t>
        </w:r>
        <w:r>
          <w:rPr>
            <w:i w:val="0"/>
          </w:rPr>
          <w:fldChar w:fldCharType="begin"/>
        </w:r>
        <w:r>
          <w:instrText xml:space="preserve"> SEQ Figure \* ARABIC </w:instrText>
        </w:r>
      </w:ins>
      <w:r>
        <w:rPr>
          <w:i w:val="0"/>
        </w:rPr>
        <w:fldChar w:fldCharType="separate"/>
      </w:r>
      <w:ins w:id="4345" w:author="Dana de Jong" w:date="2018-08-01T13:26:00Z">
        <w:r w:rsidR="00E723E8">
          <w:rPr>
            <w:noProof/>
          </w:rPr>
          <w:t>15</w:t>
        </w:r>
      </w:ins>
      <w:ins w:id="4346" w:author="Dalton B" w:date="2018-07-28T19:03:00Z">
        <w:r>
          <w:rPr>
            <w:i w:val="0"/>
          </w:rPr>
          <w:fldChar w:fldCharType="end"/>
        </w:r>
        <w:bookmarkEnd w:id="4329"/>
        <w:r>
          <w:t>. P-type MOSFET circuit diagram</w:t>
        </w:r>
      </w:ins>
      <w:bookmarkEnd w:id="4330"/>
      <w:bookmarkEnd w:id="4331"/>
      <w:bookmarkEnd w:id="4332"/>
      <w:bookmarkEnd w:id="4333"/>
      <w:bookmarkEnd w:id="4334"/>
      <w:bookmarkEnd w:id="4335"/>
      <w:bookmarkEnd w:id="4336"/>
      <w:bookmarkEnd w:id="4337"/>
      <w:bookmarkEnd w:id="4338"/>
      <w:bookmarkEnd w:id="4339"/>
      <w:bookmarkEnd w:id="4340"/>
      <w:bookmarkEnd w:id="4341"/>
      <w:bookmarkEnd w:id="4342"/>
      <w:bookmarkEnd w:id="4343"/>
    </w:p>
    <w:p w14:paraId="41047C32" w14:textId="36FE16A0" w:rsidR="00516483" w:rsidRDefault="000F32B5">
      <w:pPr>
        <w:rPr>
          <w:ins w:id="4347" w:author="Dan Kot" w:date="2018-07-28T12:57:00Z"/>
          <w:moveFrom w:id="4348" w:author="Dalton B" w:date="2018-07-28T19:10:00Z"/>
        </w:rPr>
      </w:pPr>
      <w:moveFromRangeStart w:id="4349" w:author="Dalton B" w:date="2018-07-28T19:10:00Z" w:name="move520568362"/>
      <w:moveFrom w:id="4350" w:author="Dalton B" w:date="2018-07-28T19:10:00Z">
        <w:ins w:id="4351" w:author="Dan Kot" w:date="2018-07-28T12:57:00Z">
          <w:r>
            <w:t>P-type MOSFET Cost:</w:t>
          </w:r>
        </w:ins>
        <w:ins w:id="4352" w:author="Dan Kot" w:date="2018-07-28T13:01:00Z">
          <w:r w:rsidR="00A15947">
            <w:t xml:space="preserve"> </w:t>
          </w:r>
          <w:r w:rsidR="00787998">
            <w:t>$0.30 – 0.</w:t>
          </w:r>
        </w:ins>
        <w:ins w:id="4353" w:author="Dan Kot" w:date="2018-07-28T13:08:00Z">
          <w:r w:rsidR="00727ACB">
            <w:t>47</w:t>
          </w:r>
        </w:ins>
      </w:moveFrom>
    </w:p>
    <w:moveFromRangeEnd w:id="4349"/>
    <w:p w14:paraId="06BD7266" w14:textId="2E8448AC" w:rsidR="000F32B5" w:rsidRDefault="000F32B5">
      <w:pPr>
        <w:rPr>
          <w:ins w:id="4354" w:author="Dan Kot" w:date="2018-07-28T12:57:00Z"/>
          <w:del w:id="4355" w:author="Dalton B" w:date="2018-07-28T19:09:00Z"/>
        </w:rPr>
      </w:pPr>
    </w:p>
    <w:p w14:paraId="23E4B166" w14:textId="77777777" w:rsidR="000F32B5" w:rsidRDefault="000F32B5">
      <w:pPr>
        <w:rPr>
          <w:ins w:id="4356" w:author="Dan Kot" w:date="2018-07-28T12:26:00Z"/>
          <w:del w:id="4357" w:author="Dalton B" w:date="2018-07-28T19:09:00Z"/>
        </w:rPr>
      </w:pPr>
    </w:p>
    <w:p w14:paraId="24E1FAAC" w14:textId="77777777" w:rsidR="004906DC" w:rsidRDefault="004906DC">
      <w:pPr>
        <w:pStyle w:val="Caption"/>
        <w:rPr>
          <w:ins w:id="4358" w:author="Dan Kot" w:date="2018-07-26T21:05:00Z"/>
        </w:rPr>
        <w:pPrChange w:id="4359" w:author="Dana de Jong" w:date="2018-07-29T19:18:00Z">
          <w:pPr>
            <w:ind w:firstLine="0"/>
          </w:pPr>
        </w:pPrChange>
      </w:pPr>
    </w:p>
    <w:p w14:paraId="641D59D0" w14:textId="77777777" w:rsidR="00516483" w:rsidRPr="003F731A" w:rsidRDefault="00516483">
      <w:pPr>
        <w:pStyle w:val="Heading4"/>
        <w:rPr>
          <w:ins w:id="4360" w:author="Dan Kot" w:date="2018-07-26T21:05:00Z"/>
          <w:del w:id="4361" w:author="Shakil Hussain" w:date="2018-07-29T17:03:00Z"/>
        </w:rPr>
        <w:pPrChange w:id="4362" w:author="Dana de Jong" w:date="2018-07-28T12:21:00Z">
          <w:pPr/>
        </w:pPrChange>
      </w:pPr>
      <w:ins w:id="4363" w:author="Dan Kot" w:date="2018-07-26T21:05:00Z">
        <w:del w:id="4364" w:author="Dana de Jong" w:date="2018-08-01T12:38:00Z">
          <w:r w:rsidRPr="003F731A">
            <w:delText>Opto-</w:delText>
          </w:r>
        </w:del>
        <w:r w:rsidRPr="003F731A">
          <w:t xml:space="preserve">Isolation </w:t>
        </w:r>
      </w:ins>
    </w:p>
    <w:p w14:paraId="550B5D9F" w14:textId="77777777" w:rsidR="00516483" w:rsidRDefault="00516483">
      <w:pPr>
        <w:pStyle w:val="Heading4"/>
        <w:rPr>
          <w:ins w:id="4365" w:author="Dan Kot" w:date="2018-07-26T21:05:00Z"/>
        </w:rPr>
        <w:pPrChange w:id="4366" w:author="Dana de Jong" w:date="2018-07-29T19:18:00Z">
          <w:pPr/>
        </w:pPrChange>
      </w:pPr>
    </w:p>
    <w:p w14:paraId="30138D88" w14:textId="6A34EE33" w:rsidR="00516483" w:rsidDel="005C7123" w:rsidRDefault="00516483">
      <w:pPr>
        <w:rPr>
          <w:del w:id="4367" w:author="Dana de Jong" w:date="2018-07-29T17:51:00Z"/>
        </w:rPr>
      </w:pPr>
      <w:ins w:id="4368" w:author="Dan Kot" w:date="2018-07-26T21:05:00Z">
        <w:r>
          <w:t>T</w:t>
        </w:r>
        <w:commentRangeStart w:id="4369"/>
        <w:r>
          <w:t>he purpose of opto</w:t>
        </w:r>
      </w:ins>
      <w:ins w:id="4370" w:author="Dan Kot" w:date="2018-07-28T12:26:00Z">
        <w:r w:rsidR="004906DC">
          <w:t>-</w:t>
        </w:r>
      </w:ins>
      <w:ins w:id="4371" w:author="Dan Kot" w:date="2018-07-26T21:05:00Z">
        <w:r>
          <w:t xml:space="preserve">isolation is to isolate </w:t>
        </w:r>
      </w:ins>
      <w:ins w:id="4372" w:author="Dana de Jong" w:date="2018-08-01T12:39:00Z">
        <w:r w:rsidR="00D20E49">
          <w:t xml:space="preserve">lower-energy devices from higher-energy devices and </w:t>
        </w:r>
      </w:ins>
      <w:ins w:id="4373" w:author="Dan Kot" w:date="2018-07-26T21:05:00Z">
        <w:r>
          <w:t>the digital and analog portions of the circuitry</w:t>
        </w:r>
      </w:ins>
      <w:ins w:id="4374" w:author="Dana de Jong" w:date="2018-07-29T17:51:00Z">
        <w:r w:rsidR="00C87660">
          <w:t>;</w:t>
        </w:r>
      </w:ins>
      <w:commentRangeEnd w:id="4369"/>
      <w:r w:rsidR="009C08A0">
        <w:rPr>
          <w:rStyle w:val="CommentReference"/>
        </w:rPr>
        <w:commentReference w:id="4369"/>
      </w:r>
      <w:ins w:id="4375" w:author="Dan Kot" w:date="2018-07-26T21:05:00Z">
        <w:del w:id="4376" w:author="Dana de Jong" w:date="2018-07-29T17:51:00Z">
          <w:r>
            <w:delText>,</w:delText>
          </w:r>
        </w:del>
        <w:r>
          <w:t xml:space="preserve"> this will help prevent damage to the digital components if a problem occurs on either the analog or digital side of the system.</w:t>
        </w:r>
      </w:ins>
    </w:p>
    <w:p w14:paraId="63C7E7D2" w14:textId="77777777" w:rsidR="005C7123" w:rsidRDefault="005C7123">
      <w:pPr>
        <w:rPr>
          <w:ins w:id="4377" w:author="Dan Kot" w:date="2018-07-31T11:42:00Z"/>
        </w:rPr>
      </w:pPr>
    </w:p>
    <w:p w14:paraId="79295C0A" w14:textId="77777777" w:rsidR="00516483" w:rsidRDefault="00516483">
      <w:pPr>
        <w:rPr>
          <w:ins w:id="4378" w:author="Dan Kot" w:date="2018-07-26T21:05:00Z"/>
        </w:rPr>
      </w:pPr>
    </w:p>
    <w:p w14:paraId="42BCF055" w14:textId="4034C9D3" w:rsidR="00516483" w:rsidRDefault="00516483">
      <w:pPr>
        <w:rPr>
          <w:ins w:id="4379" w:author="Dan Kot" w:date="2018-07-26T21:05:00Z"/>
        </w:rPr>
      </w:pPr>
      <w:ins w:id="4380" w:author="Dan Kot" w:date="2018-07-26T21:05:00Z">
        <w:r>
          <w:t>Based on the output regulator voltage, operating speed</w:t>
        </w:r>
      </w:ins>
      <w:ins w:id="4381" w:author="Dana de Jong" w:date="2018-07-29T17:51:00Z">
        <w:r w:rsidR="00C6713B">
          <w:t>,</w:t>
        </w:r>
      </w:ins>
      <w:ins w:id="4382" w:author="Dan Kot" w:date="2018-07-26T21:05:00Z">
        <w:r>
          <w:t xml:space="preserve"> and low power consumption, the Si864 was selected. The Si864 is a low-power digital isolator chip, which at the 5V </w:t>
        </w:r>
        <w:del w:id="4383" w:author="Dana de Jong" w:date="2018-07-29T17:54:00Z">
          <w:r>
            <w:delText>operation</w:delText>
          </w:r>
        </w:del>
      </w:ins>
      <w:ins w:id="4384" w:author="Dana de Jong" w:date="2018-07-29T17:54:00Z">
        <w:r w:rsidR="00E16089">
          <w:t>operating voltage</w:t>
        </w:r>
      </w:ins>
      <w:ins w:id="4385" w:author="Dana de Jong" w:date="2018-07-29T17:52:00Z">
        <w:r w:rsidR="00C6713B">
          <w:t xml:space="preserve"> </w:t>
        </w:r>
      </w:ins>
      <w:ins w:id="4386" w:author="Dan Kot" w:date="2018-07-26T21:05:00Z">
        <w:del w:id="4387" w:author="Dana de Jong" w:date="2018-07-29T17:52:00Z">
          <w:r>
            <w:delText xml:space="preserve"> it </w:delText>
          </w:r>
        </w:del>
        <w:r>
          <w:t>will draw a max of 1.6</w:t>
        </w:r>
      </w:ins>
      <w:ins w:id="4388" w:author="Dana de Jong" w:date="2018-07-29T17:52:00Z">
        <w:r w:rsidR="00C6713B">
          <w:t xml:space="preserve"> </w:t>
        </w:r>
      </w:ins>
      <w:ins w:id="4389" w:author="Dan Kot" w:date="2018-07-26T21:05:00Z">
        <w:r>
          <w:t>mA per channel at 1</w:t>
        </w:r>
      </w:ins>
      <w:ins w:id="4390" w:author="Dana de Jong" w:date="2018-07-29T17:52:00Z">
        <w:r w:rsidR="00B546FB">
          <w:t xml:space="preserve"> </w:t>
        </w:r>
      </w:ins>
      <w:ins w:id="4391" w:author="Dan Kot" w:date="2018-07-26T21:05:00Z">
        <w:r>
          <w:t xml:space="preserve">Mbps. </w:t>
        </w:r>
        <w:r w:rsidRPr="00CE0840">
          <w:t xml:space="preserve">This chip </w:t>
        </w:r>
        <w:del w:id="4392" w:author="Dana de Jong" w:date="2018-07-29T17:52:00Z">
          <w:r w:rsidRPr="00AE2A29">
            <w:delText>operated</w:delText>
          </w:r>
        </w:del>
      </w:ins>
      <w:ins w:id="4393" w:author="Dana de Jong" w:date="2018-07-29T17:52:00Z">
        <w:r w:rsidR="00E16089" w:rsidRPr="00AE2A29">
          <w:t>operates</w:t>
        </w:r>
      </w:ins>
      <w:ins w:id="4394" w:author="Dan Kot" w:date="2018-07-26T21:05:00Z">
        <w:r w:rsidRPr="00F11F7B">
          <w:t xml:space="preserve"> similarly to an optocoupler</w:t>
        </w:r>
      </w:ins>
      <w:ins w:id="4395" w:author="Dana de Jong" w:date="2018-07-29T17:54:00Z">
        <w:r w:rsidR="00E16089" w:rsidRPr="00F11F7B">
          <w:t>,</w:t>
        </w:r>
      </w:ins>
      <w:ins w:id="4396" w:author="Dan Kot" w:date="2018-07-26T21:05:00Z">
        <w:r w:rsidRPr="00F11F7B">
          <w:t xml:space="preserve"> </w:t>
        </w:r>
        <w:del w:id="4397" w:author="Dana de Jong" w:date="2018-07-29T17:52:00Z">
          <w:r w:rsidRPr="00F11F7B">
            <w:delText xml:space="preserve">but </w:delText>
          </w:r>
        </w:del>
      </w:ins>
      <w:ins w:id="4398" w:author="Dan Kot" w:date="2018-07-29T19:27:00Z">
        <w:r w:rsidR="00200DD8" w:rsidRPr="00F11F7B">
          <w:rPr>
            <w:rPrChange w:id="4399" w:author="Dana de Jong" w:date="2018-08-01T15:43:00Z">
              <w:rPr>
                <w:highlight w:val="yellow"/>
              </w:rPr>
            </w:rPrChange>
          </w:rPr>
          <w:t>instead of</w:t>
        </w:r>
      </w:ins>
      <w:ins w:id="4400" w:author="Dan Kot" w:date="2018-07-26T21:05:00Z">
        <w:r w:rsidRPr="00CE0840">
          <w:t xml:space="preserve"> using </w:t>
        </w:r>
        <w:del w:id="4401" w:author="Dana de Jong" w:date="2018-07-29T17:52:00Z">
          <w:r w:rsidRPr="00AE2A29">
            <w:delText>modulating</w:delText>
          </w:r>
        </w:del>
      </w:ins>
      <w:ins w:id="4402" w:author="Dana de Jong" w:date="2018-07-29T17:52:00Z">
        <w:r w:rsidR="00E16089" w:rsidRPr="00AE2A29">
          <w:t>modulated</w:t>
        </w:r>
      </w:ins>
      <w:ins w:id="4403" w:author="Dan Kot" w:date="2018-07-26T21:05:00Z">
        <w:r w:rsidRPr="00F11F7B">
          <w:t xml:space="preserve"> light </w:t>
        </w:r>
      </w:ins>
      <w:ins w:id="4404" w:author="Dan Kot" w:date="2018-07-29T19:26:00Z">
        <w:r w:rsidR="00200DD8" w:rsidRPr="00F11F7B">
          <w:rPr>
            <w:rPrChange w:id="4405" w:author="Dana de Jong" w:date="2018-08-01T15:43:00Z">
              <w:rPr>
                <w:highlight w:val="yellow"/>
              </w:rPr>
            </w:rPrChange>
          </w:rPr>
          <w:t xml:space="preserve">it </w:t>
        </w:r>
      </w:ins>
      <w:ins w:id="4406" w:author="Dana de Jong" w:date="2018-07-29T17:54:00Z">
        <w:del w:id="4407" w:author="Dan Kot" w:date="2018-07-29T19:26:00Z">
          <w:r w:rsidR="00E16089" w:rsidRPr="00CE0840" w:rsidDel="00200DD8">
            <w:delText xml:space="preserve">and </w:delText>
          </w:r>
        </w:del>
      </w:ins>
      <w:ins w:id="4408" w:author="Dan Kot" w:date="2018-07-26T21:05:00Z">
        <w:r w:rsidRPr="00AE2A29">
          <w:t>disconnect</w:t>
        </w:r>
      </w:ins>
      <w:ins w:id="4409" w:author="Dan Kot" w:date="2018-07-29T19:26:00Z">
        <w:r w:rsidR="00200DD8" w:rsidRPr="00F11F7B">
          <w:rPr>
            <w:rPrChange w:id="4410" w:author="Dana de Jong" w:date="2018-08-01T15:43:00Z">
              <w:rPr>
                <w:highlight w:val="yellow"/>
              </w:rPr>
            </w:rPrChange>
          </w:rPr>
          <w:t>s</w:t>
        </w:r>
      </w:ins>
      <w:ins w:id="4411" w:author="Dan Kot" w:date="2018-07-26T21:05:00Z">
        <w:r w:rsidRPr="00CE0840">
          <w:t xml:space="preserve"> the two </w:t>
        </w:r>
      </w:ins>
      <w:ins w:id="4412" w:author="Dan Kot" w:date="2018-07-29T19:26:00Z">
        <w:r w:rsidR="00200DD8" w:rsidRPr="00F11F7B">
          <w:rPr>
            <w:rPrChange w:id="4413" w:author="Dana de Jong" w:date="2018-08-01T15:43:00Z">
              <w:rPr>
                <w:highlight w:val="yellow"/>
              </w:rPr>
            </w:rPrChange>
          </w:rPr>
          <w:t>sides</w:t>
        </w:r>
      </w:ins>
      <w:ins w:id="4414" w:author="Dan Kot" w:date="2018-07-29T19:28:00Z">
        <w:r w:rsidR="00200DD8" w:rsidRPr="00F11F7B">
          <w:rPr>
            <w:rPrChange w:id="4415" w:author="Dana de Jong" w:date="2018-08-01T15:43:00Z">
              <w:rPr>
                <w:highlight w:val="yellow"/>
              </w:rPr>
            </w:rPrChange>
          </w:rPr>
          <w:t xml:space="preserve"> by using</w:t>
        </w:r>
      </w:ins>
      <w:ins w:id="4416" w:author="Dana de Jong" w:date="2018-07-29T17:52:00Z">
        <w:del w:id="4417" w:author="Dan Kot" w:date="2018-07-29T19:26:00Z">
          <w:r w:rsidR="00E16089" w:rsidRPr="00CE0840" w:rsidDel="00200DD8">
            <w:delText>s</w:delText>
          </w:r>
        </w:del>
      </w:ins>
      <w:ins w:id="4418" w:author="Dan Kot" w:date="2018-07-26T21:05:00Z">
        <w:r w:rsidRPr="00AE2A29">
          <w:t xml:space="preserve"> an RF </w:t>
        </w:r>
        <w:commentRangeStart w:id="4419"/>
        <w:commentRangeStart w:id="4420"/>
        <w:r w:rsidRPr="00AE2A29">
          <w:t>carrier</w:t>
        </w:r>
      </w:ins>
      <w:commentRangeEnd w:id="4419"/>
      <w:r w:rsidR="00E16089">
        <w:rPr>
          <w:rStyle w:val="CommentReference"/>
        </w:rPr>
        <w:commentReference w:id="4419"/>
      </w:r>
      <w:commentRangeEnd w:id="4420"/>
      <w:r w:rsidR="0099159D">
        <w:rPr>
          <w:rStyle w:val="CommentReference"/>
        </w:rPr>
        <w:commentReference w:id="4420"/>
      </w:r>
      <w:ins w:id="4421" w:author="Dan Kot" w:date="2018-07-26T21:05:00Z">
        <w:r>
          <w:t>. A simplified channel diagram can be shown in</w:t>
        </w:r>
        <w:del w:id="4422" w:author="Dana de Jong" w:date="2018-07-29T17:56:00Z">
          <w:r>
            <w:delText xml:space="preserve"> </w:delText>
          </w:r>
        </w:del>
      </w:ins>
      <w:ins w:id="4423" w:author="Dana de Jong" w:date="2018-07-29T17:56:00Z">
        <w:r w:rsidR="00E0313F">
          <w:t xml:space="preserve"> </w:t>
        </w:r>
        <w:r w:rsidR="00E0313F">
          <w:fldChar w:fldCharType="begin"/>
        </w:r>
        <w:r w:rsidR="00E0313F">
          <w:instrText xml:space="preserve"> REF _Ref520650311 \h </w:instrText>
        </w:r>
      </w:ins>
      <w:r w:rsidR="00E0313F">
        <w:fldChar w:fldCharType="separate"/>
      </w:r>
      <w:ins w:id="4424" w:author="Dana de Jong" w:date="2018-08-01T13:26:00Z">
        <w:r w:rsidR="00E723E8">
          <w:t xml:space="preserve">Figure </w:t>
        </w:r>
        <w:r w:rsidR="00E723E8">
          <w:rPr>
            <w:noProof/>
          </w:rPr>
          <w:t>16</w:t>
        </w:r>
      </w:ins>
      <w:ins w:id="4425" w:author="Dana de Jong" w:date="2018-07-29T17:56:00Z">
        <w:r w:rsidR="00E0313F">
          <w:fldChar w:fldCharType="end"/>
        </w:r>
      </w:ins>
      <w:ins w:id="4426" w:author="Dan Kot" w:date="2018-07-26T21:05:00Z">
        <w:del w:id="4427" w:author="Dana de Jong" w:date="2018-07-29T17:56:00Z">
          <w:r w:rsidDel="00E0313F">
            <w:delText>figure x</w:delText>
          </w:r>
        </w:del>
        <w:r>
          <w:t xml:space="preserve">. </w:t>
        </w:r>
        <w:del w:id="4428" w:author="Dana de Jong" w:date="2018-07-29T17:56:00Z">
          <w:r>
            <w:delText>In the figure it is visible that</w:delText>
          </w:r>
        </w:del>
      </w:ins>
      <w:ins w:id="4429" w:author="Dana de Jong" w:date="2018-07-29T17:56:00Z">
        <w:r w:rsidR="00E0313F">
          <w:t>The figure shows that</w:t>
        </w:r>
      </w:ins>
      <w:ins w:id="4430" w:author="Dan Kot" w:date="2018-07-26T21:05:00Z">
        <w:r>
          <w:t xml:space="preserve"> both sides are </w:t>
        </w:r>
      </w:ins>
      <w:ins w:id="4431" w:author="Dana de Jong" w:date="2018-07-29T17:56:00Z">
        <w:r w:rsidR="00E0313F">
          <w:t>disc</w:t>
        </w:r>
      </w:ins>
      <w:ins w:id="4432" w:author="Dan Kot" w:date="2018-07-26T21:05:00Z">
        <w:del w:id="4433" w:author="Dana de Jong" w:date="2018-07-29T17:56:00Z">
          <w:r>
            <w:delText>not c</w:delText>
          </w:r>
        </w:del>
        <w:r>
          <w:t>onnected</w:t>
        </w:r>
      </w:ins>
      <w:ins w:id="4434" w:author="Dana de Jong" w:date="2018-07-29T17:56:00Z">
        <w:r w:rsidR="00E0313F">
          <w:t>;</w:t>
        </w:r>
      </w:ins>
      <w:ins w:id="4435" w:author="Dan Kot" w:date="2018-07-26T21:05:00Z">
        <w:r>
          <w:t xml:space="preserve"> therefore</w:t>
        </w:r>
      </w:ins>
      <w:ins w:id="4436" w:author="Dana de Jong" w:date="2018-07-29T17:56:00Z">
        <w:r w:rsidR="00E0313F">
          <w:t>,</w:t>
        </w:r>
      </w:ins>
      <w:ins w:id="4437" w:author="Dan Kot" w:date="2018-07-26T21:05:00Z">
        <w:r>
          <w:t xml:space="preserve"> an error that occurs on side A will not affect side B</w:t>
        </w:r>
      </w:ins>
      <w:ins w:id="4438" w:author="Dalton B" w:date="2018-07-28T19:11:00Z">
        <w:r w:rsidR="00B72A3C">
          <w:t xml:space="preserve"> </w:t>
        </w:r>
      </w:ins>
      <w:customXmlInsRangeStart w:id="4439" w:author="Dalton B" w:date="2018-07-28T19:14:00Z"/>
      <w:sdt>
        <w:sdtPr>
          <w:id w:val="-599326568"/>
          <w:citation/>
        </w:sdtPr>
        <w:sdtEndPr/>
        <w:sdtContent>
          <w:customXmlInsRangeEnd w:id="4439"/>
          <w:ins w:id="4440" w:author="Dalton B" w:date="2018-07-28T19:14:00Z">
            <w:r w:rsidR="00952B85">
              <w:fldChar w:fldCharType="begin"/>
            </w:r>
            <w:r w:rsidR="00952B85">
              <w:rPr>
                <w:lang w:val="en-CA"/>
              </w:rPr>
              <w:instrText xml:space="preserve"> CITATION Sil18 \l 4105 </w:instrText>
            </w:r>
          </w:ins>
          <w:r w:rsidR="00952B85">
            <w:fldChar w:fldCharType="separate"/>
          </w:r>
          <w:r w:rsidR="0047738F" w:rsidRPr="0047738F">
            <w:rPr>
              <w:noProof/>
              <w:lang w:val="en-CA"/>
            </w:rPr>
            <w:t>[12]</w:t>
          </w:r>
          <w:ins w:id="4441" w:author="Dalton B" w:date="2018-07-28T19:14:00Z">
            <w:r w:rsidR="00952B85">
              <w:fldChar w:fldCharType="end"/>
            </w:r>
          </w:ins>
          <w:customXmlInsRangeStart w:id="4442" w:author="Dalton B" w:date="2018-07-28T19:14:00Z"/>
        </w:sdtContent>
      </w:sdt>
      <w:customXmlInsRangeEnd w:id="4442"/>
      <w:ins w:id="4443" w:author="Dan Kot" w:date="2018-07-26T21:05:00Z">
        <w:r>
          <w:t xml:space="preserve">. </w:t>
        </w:r>
      </w:ins>
    </w:p>
    <w:p w14:paraId="655CBABA" w14:textId="77777777" w:rsidR="00516483" w:rsidRDefault="00516483">
      <w:pPr>
        <w:rPr>
          <w:ins w:id="4444" w:author="Dan Kot" w:date="2018-07-26T21:05:00Z"/>
        </w:rPr>
      </w:pPr>
    </w:p>
    <w:p w14:paraId="31746735" w14:textId="77777777" w:rsidR="00516483" w:rsidRDefault="00516483">
      <w:pPr>
        <w:rPr>
          <w:ins w:id="4445" w:author="Dan Kot" w:date="2018-07-26T21:05:00Z"/>
        </w:rPr>
      </w:pPr>
    </w:p>
    <w:p w14:paraId="51A57CAF" w14:textId="77777777" w:rsidR="007C2C78" w:rsidRDefault="00516483" w:rsidP="00780BCB">
      <w:pPr>
        <w:pStyle w:val="Caption"/>
        <w:rPr>
          <w:ins w:id="4446" w:author="Dalton B" w:date="2018-07-28T19:17:00Z"/>
        </w:rPr>
      </w:pPr>
      <w:ins w:id="4447" w:author="Dan Kot" w:date="2018-07-26T21:05:00Z">
        <w:r>
          <w:rPr>
            <w:noProof/>
            <w:lang w:val="en-US" w:eastAsia="en-US"/>
          </w:rPr>
          <w:drawing>
            <wp:inline distT="0" distB="0" distL="0" distR="0" wp14:anchorId="0579D354" wp14:editId="2DACE12F">
              <wp:extent cx="5005863" cy="1844040"/>
              <wp:effectExtent l="0" t="0" r="444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6450" cy="1844256"/>
                      </a:xfrm>
                      <a:prstGeom prst="rect">
                        <a:avLst/>
                      </a:prstGeom>
                    </pic:spPr>
                  </pic:pic>
                </a:graphicData>
              </a:graphic>
            </wp:inline>
          </w:drawing>
        </w:r>
      </w:ins>
    </w:p>
    <w:p w14:paraId="59A83CD6" w14:textId="7A870896" w:rsidR="00516483" w:rsidRDefault="007C2C78">
      <w:pPr>
        <w:pStyle w:val="Caption"/>
        <w:rPr>
          <w:ins w:id="4448" w:author="Dan Kot" w:date="2018-07-26T21:05:00Z"/>
          <w:del w:id="4449" w:author="Dalton B" w:date="2018-07-28T19:28:00Z"/>
        </w:rPr>
        <w:pPrChange w:id="4450" w:author="Dana de Jong" w:date="2018-07-28T12:21:00Z">
          <w:pPr/>
        </w:pPrChange>
      </w:pPr>
      <w:bookmarkStart w:id="4451" w:name="_Ref520650311"/>
      <w:bookmarkStart w:id="4452" w:name="_Toc520570302"/>
      <w:bookmarkStart w:id="4453" w:name="_Toc520570541"/>
      <w:bookmarkStart w:id="4454" w:name="_Toc520571449"/>
      <w:bookmarkStart w:id="4455" w:name="_Toc520572229"/>
      <w:bookmarkStart w:id="4456" w:name="_Toc520572899"/>
      <w:bookmarkStart w:id="4457" w:name="_Toc520573063"/>
      <w:bookmarkStart w:id="4458" w:name="_Toc520574751"/>
      <w:bookmarkStart w:id="4459" w:name="_Toc520655899"/>
      <w:bookmarkStart w:id="4460" w:name="_Toc520659524"/>
      <w:bookmarkStart w:id="4461" w:name="_Toc520838821"/>
      <w:bookmarkStart w:id="4462" w:name="_Toc520881955"/>
      <w:bookmarkStart w:id="4463" w:name="_Toc520892455"/>
      <w:ins w:id="4464" w:author="Dalton B" w:date="2018-07-28T19:17:00Z">
        <w:r>
          <w:t xml:space="preserve">Figure </w:t>
        </w:r>
        <w:r>
          <w:fldChar w:fldCharType="begin"/>
        </w:r>
        <w:r>
          <w:instrText xml:space="preserve"> SEQ Figure \* ARABIC </w:instrText>
        </w:r>
      </w:ins>
      <w:r>
        <w:fldChar w:fldCharType="separate"/>
      </w:r>
      <w:ins w:id="4465" w:author="Dana de Jong" w:date="2018-08-01T13:26:00Z">
        <w:r w:rsidR="00E723E8">
          <w:rPr>
            <w:noProof/>
          </w:rPr>
          <w:t>16</w:t>
        </w:r>
      </w:ins>
      <w:ins w:id="4466" w:author="Dalton B" w:date="2018-07-28T19:17:00Z">
        <w:r>
          <w:fldChar w:fldCharType="end"/>
        </w:r>
      </w:ins>
      <w:bookmarkEnd w:id="4451"/>
      <w:ins w:id="4467" w:author="Dalton B" w:date="2018-07-28T19:22:00Z">
        <w:r w:rsidR="00B73D2A">
          <w:t xml:space="preserve">. </w:t>
        </w:r>
      </w:ins>
      <w:ins w:id="4468" w:author="Dalton B" w:date="2018-07-28T19:26:00Z">
        <w:r w:rsidR="003E7B22">
          <w:t>Sim</w:t>
        </w:r>
        <w:r w:rsidR="00484976">
          <w:t xml:space="preserve">plified </w:t>
        </w:r>
      </w:ins>
      <w:ins w:id="4469" w:author="Dalton B" w:date="2018-07-28T19:27:00Z">
        <w:r w:rsidR="00484976">
          <w:t xml:space="preserve">block diagram of </w:t>
        </w:r>
        <w:r w:rsidR="00C50230">
          <w:t xml:space="preserve">isolator </w:t>
        </w:r>
      </w:ins>
      <w:customXmlInsRangeStart w:id="4470" w:author="Dalton B" w:date="2018-07-28T19:28:00Z"/>
      <w:sdt>
        <w:sdtPr>
          <w:id w:val="952356918"/>
          <w:citation/>
        </w:sdtPr>
        <w:sdtEndPr/>
        <w:sdtContent>
          <w:customXmlInsRangeEnd w:id="4470"/>
          <w:ins w:id="4471" w:author="Dalton B" w:date="2018-07-28T19:28:00Z">
            <w:r w:rsidR="00535A95">
              <w:fldChar w:fldCharType="begin"/>
            </w:r>
            <w:r w:rsidR="00535A95">
              <w:rPr>
                <w:lang w:val="en-CA"/>
              </w:rPr>
              <w:instrText xml:space="preserve"> CITATION Sil18 \l 4105 </w:instrText>
            </w:r>
          </w:ins>
          <w:r w:rsidR="00535A95">
            <w:fldChar w:fldCharType="separate"/>
          </w:r>
          <w:r w:rsidR="0047738F" w:rsidRPr="0047738F">
            <w:rPr>
              <w:noProof/>
              <w:lang w:val="en-CA"/>
            </w:rPr>
            <w:t>[12]</w:t>
          </w:r>
          <w:ins w:id="4472" w:author="Dalton B" w:date="2018-07-28T19:28:00Z">
            <w:r w:rsidR="00535A95">
              <w:fldChar w:fldCharType="end"/>
            </w:r>
          </w:ins>
          <w:customXmlInsRangeStart w:id="4473" w:author="Dalton B" w:date="2018-07-28T19:28:00Z"/>
        </w:sdtContent>
      </w:sdt>
      <w:customXmlInsRangeEnd w:id="4473"/>
      <w:bookmarkEnd w:id="4452"/>
      <w:bookmarkEnd w:id="4453"/>
      <w:bookmarkEnd w:id="4454"/>
      <w:bookmarkEnd w:id="4455"/>
      <w:bookmarkEnd w:id="4456"/>
      <w:bookmarkEnd w:id="4457"/>
      <w:bookmarkEnd w:id="4458"/>
      <w:bookmarkEnd w:id="4459"/>
      <w:bookmarkEnd w:id="4460"/>
      <w:bookmarkEnd w:id="4461"/>
      <w:bookmarkEnd w:id="4462"/>
      <w:bookmarkEnd w:id="4463"/>
    </w:p>
    <w:p w14:paraId="2632BCC1" w14:textId="77777777" w:rsidR="00516483" w:rsidRDefault="00516483">
      <w:pPr>
        <w:ind w:firstLine="0"/>
        <w:rPr>
          <w:ins w:id="4474" w:author="Dan Kot" w:date="2018-07-26T21:05:00Z"/>
          <w:del w:id="4475" w:author="Dalton B" w:date="2018-07-28T19:28:00Z"/>
        </w:rPr>
        <w:pPrChange w:id="4476" w:author="Dalton" w:date="2018-07-29T11:10:00Z">
          <w:pPr/>
        </w:pPrChange>
      </w:pPr>
    </w:p>
    <w:p w14:paraId="037FF7E2" w14:textId="314B86BE" w:rsidR="00516483" w:rsidRDefault="00516483">
      <w:pPr>
        <w:ind w:firstLine="0"/>
        <w:rPr>
          <w:ins w:id="4477" w:author="Dan Kot" w:date="2018-07-26T21:05:00Z"/>
          <w:del w:id="4478" w:author="Dalton B" w:date="2018-07-28T19:28:00Z"/>
        </w:rPr>
        <w:pPrChange w:id="4479" w:author="Dalton" w:date="2018-07-29T11:10:00Z">
          <w:pPr/>
        </w:pPrChange>
      </w:pPr>
      <w:ins w:id="4480" w:author="Dan Kot" w:date="2018-07-26T21:05:00Z">
        <w:del w:id="4481" w:author="Dalton B" w:date="2018-07-28T19:52:00Z">
          <w:r w:rsidRPr="002763DA" w:rsidDel="002763DA">
            <w:rPr>
              <w:rPrChange w:id="4482" w:author="Dalton" w:date="2018-07-28T19:52:00Z">
                <w:rPr>
                  <w:rStyle w:val="Hyperlink"/>
                </w:rPr>
              </w:rPrChange>
            </w:rPr>
            <w:delText>https://www.digikey.ca/en/datasheets/silicon-labs/silicon-labs-si864x-datasheet</w:delText>
          </w:r>
        </w:del>
      </w:ins>
    </w:p>
    <w:p w14:paraId="5F553C51" w14:textId="77777777" w:rsidR="00516483" w:rsidRDefault="00516483">
      <w:pPr>
        <w:pStyle w:val="Caption"/>
        <w:rPr>
          <w:ins w:id="4483" w:author="Dan Kot" w:date="2018-07-26T21:05:00Z"/>
        </w:rPr>
        <w:pPrChange w:id="4484" w:author="Dalton" w:date="2018-07-29T11:10:00Z">
          <w:pPr/>
        </w:pPrChange>
      </w:pPr>
    </w:p>
    <w:p w14:paraId="63F7D780" w14:textId="05732FBF" w:rsidR="00516483" w:rsidRDefault="00516483">
      <w:pPr>
        <w:rPr>
          <w:ins w:id="4485" w:author="Dan Kot" w:date="2018-07-26T21:05:00Z"/>
        </w:rPr>
      </w:pPr>
      <w:ins w:id="4486" w:author="Dan Kot" w:date="2018-07-26T21:05:00Z">
        <w:r>
          <w:lastRenderedPageBreak/>
          <w:t xml:space="preserve">This chip </w:t>
        </w:r>
        <w:del w:id="4487" w:author="Dana de Jong" w:date="2018-08-01T12:40:00Z">
          <w:r>
            <w:delText>will</w:delText>
          </w:r>
        </w:del>
      </w:ins>
      <w:ins w:id="4488" w:author="Dana de Jong" w:date="2018-08-01T12:40:00Z">
        <w:r w:rsidR="00D95AB6">
          <w:t>can</w:t>
        </w:r>
      </w:ins>
      <w:ins w:id="4489" w:author="Dan Kot" w:date="2018-07-26T21:05:00Z">
        <w:r>
          <w:t xml:space="preserve"> be placed in between the microcontroller output/input pins and the h-bridge. </w:t>
        </w:r>
        <w:commentRangeStart w:id="4490"/>
        <w:r>
          <w:t xml:space="preserve">Ten connections </w:t>
        </w:r>
        <w:del w:id="4491" w:author="Dana de Jong" w:date="2018-08-01T12:40:00Z">
          <w:r>
            <w:delText>will</w:delText>
          </w:r>
        </w:del>
      </w:ins>
      <w:ins w:id="4492" w:author="Dana de Jong" w:date="2018-08-01T12:40:00Z">
        <w:r w:rsidR="00D95AB6">
          <w:t>can</w:t>
        </w:r>
      </w:ins>
      <w:ins w:id="4493" w:author="Dan Kot" w:date="2018-07-26T21:05:00Z">
        <w:r>
          <w:t xml:space="preserve"> be made between the microcontroller and the other circuitry</w:t>
        </w:r>
      </w:ins>
      <w:commentRangeEnd w:id="4490"/>
      <w:r w:rsidR="0099159D">
        <w:rPr>
          <w:rStyle w:val="CommentReference"/>
        </w:rPr>
        <w:commentReference w:id="4490"/>
      </w:r>
      <w:ins w:id="4494" w:author="Dan Kot" w:date="2018-07-26T21:05:00Z">
        <w:r>
          <w:t>.</w:t>
        </w:r>
      </w:ins>
    </w:p>
    <w:p w14:paraId="36132ECE" w14:textId="77777777" w:rsidR="00516483" w:rsidRDefault="00516483">
      <w:pPr>
        <w:rPr>
          <w:ins w:id="4495" w:author="Dan Kot" w:date="2018-07-26T21:05:00Z"/>
        </w:rPr>
      </w:pPr>
    </w:p>
    <w:p w14:paraId="18F75E7E" w14:textId="2622B6F7" w:rsidR="00516483" w:rsidRDefault="00516483">
      <w:pPr>
        <w:rPr>
          <w:ins w:id="4496" w:author="Dan Kot" w:date="2018-07-26T21:05:00Z"/>
          <w:del w:id="4497" w:author="Dana de Jong" w:date="2018-07-29T18:06:00Z"/>
        </w:rPr>
      </w:pPr>
      <w:ins w:id="4498" w:author="Dan Kot" w:date="2018-07-26T21:05:00Z">
        <w:r>
          <w:t>Operating at 5</w:t>
        </w:r>
      </w:ins>
      <w:ins w:id="4499" w:author="Dana de Jong" w:date="2018-07-29T17:58:00Z">
        <w:r w:rsidR="00017EBB">
          <w:t xml:space="preserve"> </w:t>
        </w:r>
      </w:ins>
      <w:ins w:id="4500" w:author="Dan Kot" w:date="2018-07-26T21:05:00Z">
        <w:r>
          <w:t>V</w:t>
        </w:r>
      </w:ins>
      <w:ins w:id="4501" w:author="Dana de Jong" w:date="2018-07-29T17:58:00Z">
        <w:r w:rsidR="00017EBB">
          <w:t>,</w:t>
        </w:r>
      </w:ins>
      <w:ins w:id="4502" w:author="Dan Kot" w:date="2018-07-26T21:05:00Z">
        <w:r>
          <w:t xml:space="preserve"> the isolators </w:t>
        </w:r>
        <w:del w:id="4503" w:author="Dana de Jong" w:date="2018-08-01T12:41:00Z">
          <w:r>
            <w:delText>will</w:delText>
          </w:r>
        </w:del>
      </w:ins>
      <w:ins w:id="4504" w:author="Dana de Jong" w:date="2018-08-01T12:41:00Z">
        <w:r w:rsidR="00A87646">
          <w:t>can</w:t>
        </w:r>
      </w:ins>
      <w:ins w:id="4505" w:author="Dan Kot" w:date="2018-07-26T21:05:00Z">
        <w:r>
          <w:t xml:space="preserve"> draw 1.6</w:t>
        </w:r>
      </w:ins>
      <w:ins w:id="4506" w:author="Dana de Jong" w:date="2018-07-29T17:58:00Z">
        <w:r w:rsidR="00017EBB">
          <w:t xml:space="preserve"> </w:t>
        </w:r>
      </w:ins>
      <w:ins w:id="4507" w:author="Dan Kot" w:date="2018-07-26T21:05:00Z">
        <w:r>
          <w:t>mA per channel, meaning that if ten channels are used, the opto</w:t>
        </w:r>
      </w:ins>
      <w:ins w:id="4508" w:author="Dan Kot" w:date="2018-07-28T12:27:00Z">
        <w:r w:rsidR="004906DC">
          <w:t>-</w:t>
        </w:r>
      </w:ins>
      <w:ins w:id="4509" w:author="Dan Kot" w:date="2018-07-26T21:05:00Z">
        <w:r>
          <w:t xml:space="preserve">isolation circuitry </w:t>
        </w:r>
        <w:del w:id="4510" w:author="Dana de Jong" w:date="2018-08-01T12:41:00Z">
          <w:r>
            <w:delText>will</w:delText>
          </w:r>
        </w:del>
      </w:ins>
      <w:ins w:id="4511" w:author="Dana de Jong" w:date="2018-08-01T12:41:00Z">
        <w:r w:rsidR="00A87646">
          <w:t>can</w:t>
        </w:r>
      </w:ins>
      <w:ins w:id="4512" w:author="Dan Kot" w:date="2018-07-26T21:05:00Z">
        <w:r>
          <w:t xml:space="preserve"> draw up to 160</w:t>
        </w:r>
      </w:ins>
      <w:ins w:id="4513" w:author="Dana de Jong" w:date="2018-07-29T17:58:00Z">
        <w:r w:rsidR="00017EBB">
          <w:t xml:space="preserve"> </w:t>
        </w:r>
      </w:ins>
      <w:ins w:id="4514" w:author="Dan Kot" w:date="2018-07-26T21:05:00Z">
        <w:r>
          <w:t>mA if all pins draw at once.</w:t>
        </w:r>
      </w:ins>
      <w:ins w:id="4515" w:author="Dana de Jong" w:date="2018-07-29T18:02:00Z">
        <w:r w:rsidR="00017EBB">
          <w:t xml:space="preserve"> </w:t>
        </w:r>
        <w:commentRangeStart w:id="4516"/>
        <w:r w:rsidR="00017EBB" w:rsidRPr="00CE0840">
          <w:t xml:space="preserve">These isolators cost $0.76 </w:t>
        </w:r>
        <w:r w:rsidR="00017EBB" w:rsidRPr="00AE2A29">
          <w:t>each</w:t>
        </w:r>
      </w:ins>
      <w:commentRangeEnd w:id="4516"/>
      <w:ins w:id="4517" w:author="Dana de Jong" w:date="2018-07-29T18:05:00Z">
        <w:r w:rsidR="00017EBB" w:rsidRPr="00CE0840">
          <w:rPr>
            <w:rStyle w:val="CommentReference"/>
          </w:rPr>
          <w:commentReference w:id="4516"/>
        </w:r>
      </w:ins>
      <w:ins w:id="4518" w:author="Dan Kot" w:date="2018-07-29T19:28:00Z">
        <w:r w:rsidR="00200DD8" w:rsidRPr="009E4695">
          <w:rPr>
            <w:rPrChange w:id="4519" w:author="Dana de Jong" w:date="2018-08-01T15:43:00Z">
              <w:rPr>
                <w:highlight w:val="yellow"/>
              </w:rPr>
            </w:rPrChange>
          </w:rPr>
          <w:t xml:space="preserve"> </w:t>
        </w:r>
      </w:ins>
      <w:customXmlInsRangeStart w:id="4520" w:author="Dan Kot" w:date="2018-07-29T19:29:00Z"/>
      <w:sdt>
        <w:sdtPr>
          <w:id w:val="749551936"/>
          <w:citation/>
        </w:sdtPr>
        <w:sdtEndPr/>
        <w:sdtContent>
          <w:customXmlInsRangeEnd w:id="4520"/>
          <w:ins w:id="4521" w:author="Dan Kot" w:date="2018-07-29T19:29:00Z">
            <w:r w:rsidR="00775C77" w:rsidRPr="009E4695">
              <w:rPr>
                <w:rPrChange w:id="4522" w:author="Dana de Jong" w:date="2018-08-01T15:43:00Z">
                  <w:rPr>
                    <w:highlight w:val="yellow"/>
                  </w:rPr>
                </w:rPrChange>
              </w:rPr>
              <w:fldChar w:fldCharType="begin"/>
            </w:r>
            <w:r w:rsidR="00775C77">
              <w:rPr>
                <w:highlight w:val="yellow"/>
                <w:lang w:val="en-CA"/>
              </w:rPr>
              <w:instrText xml:space="preserve"> CITATION Sil18 \l 4105 </w:instrText>
            </w:r>
          </w:ins>
          <w:r w:rsidR="00775C77" w:rsidRPr="009E4695">
            <w:rPr>
              <w:rPrChange w:id="4523" w:author="Dana de Jong" w:date="2018-08-01T15:43:00Z">
                <w:rPr>
                  <w:highlight w:val="yellow"/>
                </w:rPr>
              </w:rPrChange>
            </w:rPr>
            <w:fldChar w:fldCharType="separate"/>
          </w:r>
          <w:r w:rsidR="0047738F" w:rsidRPr="0047738F">
            <w:rPr>
              <w:noProof/>
              <w:highlight w:val="yellow"/>
              <w:lang w:val="en-CA"/>
            </w:rPr>
            <w:t>[12]</w:t>
          </w:r>
          <w:ins w:id="4524" w:author="Dan Kot" w:date="2018-07-29T19:29:00Z">
            <w:r w:rsidR="00775C77" w:rsidRPr="009E4695">
              <w:rPr>
                <w:rPrChange w:id="4525" w:author="Dana de Jong" w:date="2018-08-01T15:43:00Z">
                  <w:rPr>
                    <w:highlight w:val="yellow"/>
                  </w:rPr>
                </w:rPrChange>
              </w:rPr>
              <w:fldChar w:fldCharType="end"/>
            </w:r>
          </w:ins>
          <w:customXmlInsRangeStart w:id="4526" w:author="Dan Kot" w:date="2018-07-29T19:29:00Z"/>
        </w:sdtContent>
      </w:sdt>
      <w:customXmlInsRangeEnd w:id="4526"/>
      <w:ins w:id="4527" w:author="Dana de Jong" w:date="2018-07-29T18:02:00Z">
        <w:r w:rsidR="00017EBB">
          <w:t>.</w:t>
        </w:r>
      </w:ins>
    </w:p>
    <w:p w14:paraId="64F0D074" w14:textId="5CF00F69" w:rsidR="00516483" w:rsidRDefault="00516483">
      <w:pPr>
        <w:rPr>
          <w:ins w:id="4528" w:author="Dan Kot" w:date="2018-07-28T12:43:00Z"/>
          <w:del w:id="4529" w:author="Dana de Jong" w:date="2018-07-29T18:06:00Z"/>
        </w:rPr>
      </w:pPr>
    </w:p>
    <w:p w14:paraId="008C247D" w14:textId="66620904" w:rsidR="003F00FF" w:rsidRDefault="003F00FF">
      <w:pPr>
        <w:ind w:firstLine="0"/>
        <w:rPr>
          <w:ins w:id="4530" w:author="Dan Kot" w:date="2018-07-28T12:27:00Z"/>
          <w:del w:id="4531" w:author="Dana de Jong" w:date="2018-07-29T18:06:00Z"/>
        </w:rPr>
        <w:pPrChange w:id="4532" w:author="Dalton" w:date="2018-07-29T11:10:00Z">
          <w:pPr/>
        </w:pPrChange>
      </w:pPr>
      <w:ins w:id="4533" w:author="Dan Kot" w:date="2018-07-28T12:43:00Z">
        <w:del w:id="4534" w:author="Dana de Jong" w:date="2018-07-29T18:06:00Z">
          <w:r>
            <w:delText>Cost:</w:delText>
          </w:r>
        </w:del>
      </w:ins>
      <w:ins w:id="4535" w:author="Dan Kot" w:date="2018-07-28T12:55:00Z">
        <w:del w:id="4536" w:author="Dana de Jong" w:date="2018-07-29T18:06:00Z">
          <w:r w:rsidR="00E463DB">
            <w:delText xml:space="preserve"> $0.76 each </w:delText>
          </w:r>
        </w:del>
      </w:ins>
    </w:p>
    <w:p w14:paraId="6AEA2EA3" w14:textId="77777777" w:rsidR="004906DC" w:rsidRDefault="004906DC">
      <w:pPr>
        <w:rPr>
          <w:ins w:id="4537" w:author="Dan Kot" w:date="2018-07-26T21:05:00Z"/>
        </w:rPr>
      </w:pPr>
    </w:p>
    <w:p w14:paraId="639AD2EA" w14:textId="77777777" w:rsidR="00806055" w:rsidRDefault="00806055">
      <w:pPr>
        <w:pStyle w:val="Heading4"/>
        <w:rPr>
          <w:ins w:id="4538" w:author="Dan Kot" w:date="2018-07-25T14:47:00Z"/>
        </w:rPr>
        <w:pPrChange w:id="4539" w:author="Dalton B" w:date="2018-07-26T19:58:00Z">
          <w:pPr/>
        </w:pPrChange>
      </w:pPr>
      <w:ins w:id="4540" w:author="Dan Kot" w:date="2018-07-25T14:47:00Z">
        <w:r>
          <w:t xml:space="preserve">Fuse </w:t>
        </w:r>
      </w:ins>
    </w:p>
    <w:p w14:paraId="4D3DAF14" w14:textId="34278A85" w:rsidR="0058789C" w:rsidRDefault="00806055">
      <w:pPr>
        <w:rPr>
          <w:ins w:id="4541" w:author="Dan Kot" w:date="2018-07-28T12:44:00Z"/>
        </w:rPr>
      </w:pPr>
      <w:ins w:id="4542" w:author="Dan Kot" w:date="2018-07-25T14:47:00Z">
        <w:r w:rsidRPr="00B40B79">
          <w:t xml:space="preserve">A fuse </w:t>
        </w:r>
        <w:del w:id="4543" w:author="Dana de Jong" w:date="2018-08-01T12:41:00Z">
          <w:r w:rsidRPr="00B40B79">
            <w:delText>will</w:delText>
          </w:r>
        </w:del>
      </w:ins>
      <w:ins w:id="4544" w:author="Dana de Jong" w:date="2018-08-01T12:41:00Z">
        <w:r w:rsidR="00A87646">
          <w:t>can</w:t>
        </w:r>
      </w:ins>
      <w:ins w:id="4545" w:author="Dan Kot" w:date="2018-07-25T14:47:00Z">
        <w:r w:rsidRPr="00B40B79">
          <w:t xml:space="preserve"> be installed directly after the reverse current diode.</w:t>
        </w:r>
        <w:r>
          <w:t xml:space="preserve"> In the event of excessive current the fuse will protect the circuit from damage. </w:t>
        </w:r>
      </w:ins>
      <w:ins w:id="4546" w:author="Dan Kot" w:date="2018-07-26T20:19:00Z">
        <w:r w:rsidR="0058789C">
          <w:t>The current the circuit is expected to draw is as follow</w:t>
        </w:r>
      </w:ins>
      <w:ins w:id="4547" w:author="Dalton B" w:date="2018-07-28T19:07:00Z">
        <w:r w:rsidR="0050380A">
          <w:t>s</w:t>
        </w:r>
      </w:ins>
      <w:ins w:id="4548" w:author="Dan Kot" w:date="2018-07-26T20:19:00Z">
        <w:del w:id="4549" w:author="Dalton B" w:date="2018-07-28T19:07:00Z">
          <w:r w:rsidR="0058789C" w:rsidDel="0050380A">
            <w:delText>ed</w:delText>
          </w:r>
        </w:del>
      </w:ins>
      <w:ins w:id="4550" w:author="Dan Kot" w:date="2018-07-26T20:28:00Z">
        <w:r w:rsidR="00255934">
          <w:t>:</w:t>
        </w:r>
      </w:ins>
    </w:p>
    <w:p w14:paraId="248A8CA8" w14:textId="77777777" w:rsidR="003F00FF" w:rsidRDefault="003F00FF">
      <w:pPr>
        <w:rPr>
          <w:ins w:id="4551" w:author="Dan Kot" w:date="2018-07-26T20:28:00Z"/>
        </w:rPr>
      </w:pPr>
    </w:p>
    <w:p w14:paraId="1FA84162" w14:textId="3147A1BD" w:rsidR="0058789C" w:rsidRDefault="00255934">
      <w:pPr>
        <w:pStyle w:val="ListParagraph"/>
        <w:numPr>
          <w:ilvl w:val="0"/>
          <w:numId w:val="25"/>
        </w:numPr>
        <w:rPr>
          <w:ins w:id="4552" w:author="Dan Kot" w:date="2018-07-26T20:28:00Z"/>
        </w:rPr>
        <w:pPrChange w:id="4553" w:author="Dana de Jong" w:date="2018-07-28T12:21:00Z">
          <w:pPr/>
        </w:pPrChange>
      </w:pPr>
      <w:ins w:id="4554" w:author="Dan Kot" w:date="2018-07-26T20:28:00Z">
        <w:r>
          <w:t>10 opto</w:t>
        </w:r>
      </w:ins>
      <w:ins w:id="4555" w:author="Dan Kot" w:date="2018-07-26T20:20:00Z">
        <w:r w:rsidR="00756F0A">
          <w:t>-</w:t>
        </w:r>
        <w:r w:rsidR="00174B4B">
          <w:t xml:space="preserve">isolation channels </w:t>
        </w:r>
        <w:del w:id="4556" w:author="Dana de Jong" w:date="2018-08-01T12:41:00Z">
          <w:r w:rsidR="00174B4B">
            <w:delText>will</w:delText>
          </w:r>
        </w:del>
      </w:ins>
      <w:ins w:id="4557" w:author="Dana de Jong" w:date="2018-08-01T12:41:00Z">
        <w:r w:rsidR="00A87646">
          <w:t>can</w:t>
        </w:r>
      </w:ins>
      <w:ins w:id="4558" w:author="Dan Kot" w:date="2018-07-26T20:20:00Z">
        <w:r w:rsidR="00174B4B">
          <w:t xml:space="preserve"> be used</w:t>
        </w:r>
      </w:ins>
      <w:ins w:id="4559" w:author="Dan Kot" w:date="2018-07-26T20:21:00Z">
        <w:r w:rsidR="00756F0A">
          <w:t>, each opera</w:t>
        </w:r>
      </w:ins>
      <w:ins w:id="4560" w:author="Dan Kot" w:date="2018-07-26T20:27:00Z">
        <w:r w:rsidR="002A4192">
          <w:t>ting at 1.</w:t>
        </w:r>
        <w:r w:rsidR="005149E5">
          <w:t>6</w:t>
        </w:r>
      </w:ins>
      <w:ins w:id="4561" w:author="Dana de Jong" w:date="2018-07-29T18:06:00Z">
        <w:r w:rsidR="00C47775">
          <w:t xml:space="preserve"> </w:t>
        </w:r>
      </w:ins>
      <w:ins w:id="4562" w:author="Dan Kot" w:date="2018-07-26T20:27:00Z">
        <w:r w:rsidR="002A4192">
          <w:t xml:space="preserve">mA max </w:t>
        </w:r>
      </w:ins>
      <w:ins w:id="4563" w:author="Dana de Jong" w:date="2018-07-29T18:06:00Z">
        <w:r w:rsidR="00C47775">
          <w:t>to</w:t>
        </w:r>
      </w:ins>
      <w:ins w:id="4564" w:author="Dan Kot" w:date="2018-07-26T20:27:00Z">
        <w:del w:id="4565" w:author="Dana de Jong" w:date="2018-07-29T18:06:00Z">
          <w:r w:rsidDel="00C47775">
            <w:delText>–</w:delText>
          </w:r>
        </w:del>
        <w:r w:rsidR="005149E5">
          <w:t xml:space="preserve"> </w:t>
        </w:r>
        <w:r>
          <w:t>160</w:t>
        </w:r>
      </w:ins>
      <w:ins w:id="4566" w:author="Dana de Jong" w:date="2018-07-29T18:06:00Z">
        <w:r w:rsidR="00C47775">
          <w:t xml:space="preserve"> </w:t>
        </w:r>
      </w:ins>
      <w:ins w:id="4567" w:author="Dan Kot" w:date="2018-07-26T20:27:00Z">
        <w:r>
          <w:t>mA</w:t>
        </w:r>
      </w:ins>
    </w:p>
    <w:p w14:paraId="5053DE1A" w14:textId="3413F2A6" w:rsidR="00255934" w:rsidRDefault="00255934">
      <w:pPr>
        <w:pStyle w:val="ListParagraph"/>
        <w:numPr>
          <w:ilvl w:val="0"/>
          <w:numId w:val="25"/>
        </w:numPr>
        <w:rPr>
          <w:ins w:id="4568" w:author="Dan Kot" w:date="2018-07-26T20:28:00Z"/>
        </w:rPr>
        <w:pPrChange w:id="4569" w:author="Dana de Jong" w:date="2018-07-28T12:21:00Z">
          <w:pPr/>
        </w:pPrChange>
      </w:pPr>
      <w:ins w:id="4570" w:author="Dan Kot" w:date="2018-07-26T20:28:00Z">
        <w:r>
          <w:t>Microcontroller max current</w:t>
        </w:r>
      </w:ins>
      <w:ins w:id="4571" w:author="Dana de Jong" w:date="2018-07-29T18:07:00Z">
        <w:r w:rsidR="00C47775">
          <w:t xml:space="preserve">: </w:t>
        </w:r>
      </w:ins>
      <w:ins w:id="4572" w:author="Dan Kot" w:date="2018-07-26T20:28:00Z">
        <w:del w:id="4573" w:author="Dana de Jong" w:date="2018-07-29T18:07:00Z">
          <w:r>
            <w:delText xml:space="preserve"> – 1</w:delText>
          </w:r>
        </w:del>
        <w:r>
          <w:t>30 mA</w:t>
        </w:r>
      </w:ins>
    </w:p>
    <w:p w14:paraId="0AD6773D" w14:textId="33BF781A" w:rsidR="00255934" w:rsidRDefault="00255934">
      <w:pPr>
        <w:pStyle w:val="ListParagraph"/>
        <w:numPr>
          <w:ilvl w:val="0"/>
          <w:numId w:val="25"/>
        </w:numPr>
        <w:rPr>
          <w:ins w:id="4574" w:author="Dan Kot" w:date="2018-07-26T20:29:00Z"/>
        </w:rPr>
        <w:pPrChange w:id="4575" w:author="Dana de Jong" w:date="2018-07-28T12:21:00Z">
          <w:pPr/>
        </w:pPrChange>
      </w:pPr>
      <w:ins w:id="4576" w:author="Dan Kot" w:date="2018-07-26T20:28:00Z">
        <w:r>
          <w:t>Indicator lights</w:t>
        </w:r>
      </w:ins>
      <w:ins w:id="4577" w:author="Dana de Jong" w:date="2018-07-29T18:07:00Z">
        <w:r w:rsidR="00C47775">
          <w:t xml:space="preserve">: </w:t>
        </w:r>
      </w:ins>
      <w:ins w:id="4578" w:author="Dan Kot" w:date="2018-07-26T20:28:00Z">
        <w:del w:id="4579" w:author="Dana de Jong" w:date="2018-07-29T18:07:00Z">
          <w:r w:rsidDel="00C47775">
            <w:delText xml:space="preserve"> </w:delText>
          </w:r>
        </w:del>
      </w:ins>
      <w:ins w:id="4580" w:author="Dan Kot" w:date="2018-07-26T20:29:00Z">
        <w:del w:id="4581" w:author="Dana de Jong" w:date="2018-07-29T18:07:00Z">
          <w:r w:rsidR="00CA717B" w:rsidDel="00C47775">
            <w:delText>–</w:delText>
          </w:r>
        </w:del>
      </w:ins>
      <w:ins w:id="4582" w:author="Dan Kot" w:date="2018-07-26T20:28:00Z">
        <w:del w:id="4583" w:author="Dana de Jong" w:date="2018-07-29T18:07:00Z">
          <w:r w:rsidDel="00C47775">
            <w:delText xml:space="preserve"> </w:delText>
          </w:r>
        </w:del>
      </w:ins>
      <w:ins w:id="4584" w:author="Dan Kot" w:date="2018-07-26T20:29:00Z">
        <w:r w:rsidR="00510DEB">
          <w:t>30</w:t>
        </w:r>
      </w:ins>
      <w:ins w:id="4585" w:author="Dana de Jong" w:date="2018-07-29T18:07:00Z">
        <w:r w:rsidR="00C47775">
          <w:t xml:space="preserve"> </w:t>
        </w:r>
      </w:ins>
      <w:ins w:id="4586" w:author="Dan Kot" w:date="2018-07-26T20:29:00Z">
        <w:r w:rsidR="00CA717B">
          <w:t>mA</w:t>
        </w:r>
      </w:ins>
    </w:p>
    <w:p w14:paraId="2CF0F480" w14:textId="35E67A38" w:rsidR="00CA717B" w:rsidRDefault="00CA717B">
      <w:pPr>
        <w:pStyle w:val="ListParagraph"/>
        <w:numPr>
          <w:ilvl w:val="0"/>
          <w:numId w:val="25"/>
        </w:numPr>
        <w:rPr>
          <w:ins w:id="4587" w:author="Dan Kot" w:date="2018-07-26T20:28:00Z"/>
        </w:rPr>
        <w:pPrChange w:id="4588" w:author="Dana de Jong" w:date="2018-07-28T12:21:00Z">
          <w:pPr/>
        </w:pPrChange>
      </w:pPr>
      <w:ins w:id="4589" w:author="Dan Kot" w:date="2018-07-26T20:29:00Z">
        <w:r>
          <w:t>Total current</w:t>
        </w:r>
      </w:ins>
      <w:ins w:id="4590" w:author="Dana de Jong" w:date="2018-07-29T18:07:00Z">
        <w:r w:rsidR="00C47775">
          <w:t xml:space="preserve">: </w:t>
        </w:r>
      </w:ins>
      <w:ins w:id="4591" w:author="Dan Kot" w:date="2018-07-26T20:29:00Z">
        <w:del w:id="4592" w:author="Dana de Jong" w:date="2018-07-29T18:07:00Z">
          <w:r>
            <w:delText xml:space="preserve"> </w:delText>
          </w:r>
        </w:del>
      </w:ins>
      <w:ins w:id="4593" w:author="Dan Kot" w:date="2018-07-26T20:30:00Z">
        <w:del w:id="4594" w:author="Dana de Jong" w:date="2018-07-29T18:07:00Z">
          <w:r>
            <w:delText>–</w:delText>
          </w:r>
        </w:del>
      </w:ins>
      <w:ins w:id="4595" w:author="Dan Kot" w:date="2018-07-26T20:29:00Z">
        <w:del w:id="4596" w:author="Dana de Jong" w:date="2018-07-29T18:07:00Z">
          <w:r>
            <w:delText xml:space="preserve"> </w:delText>
          </w:r>
        </w:del>
        <w:r>
          <w:t>320</w:t>
        </w:r>
      </w:ins>
      <w:ins w:id="4597" w:author="Dan Kot" w:date="2018-07-26T20:30:00Z">
        <w:r>
          <w:t xml:space="preserve"> mA</w:t>
        </w:r>
      </w:ins>
    </w:p>
    <w:p w14:paraId="7405E785" w14:textId="77777777" w:rsidR="003F00FF" w:rsidRDefault="003F00FF" w:rsidP="00806055">
      <w:pPr>
        <w:rPr>
          <w:ins w:id="4598" w:author="Dan Kot" w:date="2018-07-28T12:44:00Z"/>
        </w:rPr>
      </w:pPr>
    </w:p>
    <w:p w14:paraId="322B01E6" w14:textId="132A87EF" w:rsidR="00A50DB9" w:rsidRDefault="00A50DB9" w:rsidP="00806055">
      <w:pPr>
        <w:rPr>
          <w:ins w:id="4599" w:author="Dan Kot" w:date="2018-07-28T12:22:00Z"/>
          <w:del w:id="4600" w:author="Dalton B" w:date="2018-07-28T19:37:00Z"/>
        </w:rPr>
      </w:pPr>
      <w:ins w:id="4601" w:author="Dan Kot" w:date="2018-07-28T12:21:00Z">
        <w:r>
          <w:t xml:space="preserve">Based on the above </w:t>
        </w:r>
      </w:ins>
      <w:ins w:id="4602" w:author="Dan Kot" w:date="2018-07-28T12:42:00Z">
        <w:r w:rsidR="004906DC">
          <w:t>criteria</w:t>
        </w:r>
      </w:ins>
      <w:ins w:id="4603" w:author="Dalton B" w:date="2018-07-28T19:37:00Z">
        <w:r w:rsidR="004906DC">
          <w:t xml:space="preserve"> </w:t>
        </w:r>
        <w:r w:rsidR="003B3F4C">
          <w:t>a</w:t>
        </w:r>
      </w:ins>
      <w:ins w:id="4604" w:author="Dan Kot" w:date="2018-07-28T12:42:00Z">
        <w:del w:id="4605" w:author="Dalton B" w:date="2018-07-28T19:37:00Z">
          <w:r w:rsidR="004906DC" w:rsidDel="003B3F4C">
            <w:delText xml:space="preserve"> </w:delText>
          </w:r>
          <w:r w:rsidR="004906DC">
            <w:delText>the</w:delText>
          </w:r>
        </w:del>
      </w:ins>
      <w:ins w:id="4606" w:author="Dan Kot" w:date="2018-07-28T12:21:00Z">
        <w:del w:id="4607" w:author="Dalton B" w:date="2018-07-28T19:37:00Z">
          <w:r>
            <w:delText xml:space="preserve"> following fuse was selected</w:delText>
          </w:r>
        </w:del>
        <w:del w:id="4608" w:author="Dalton B" w:date="2018-07-28T19:35:00Z">
          <w:r>
            <w:delText xml:space="preserve"> </w:delText>
          </w:r>
        </w:del>
      </w:ins>
    </w:p>
    <w:p w14:paraId="4CF94983" w14:textId="77777777" w:rsidR="00A50DB9" w:rsidRDefault="00A50DB9" w:rsidP="00806055">
      <w:pPr>
        <w:rPr>
          <w:ins w:id="4609" w:author="Dan Kot" w:date="2018-07-28T12:22:00Z"/>
          <w:del w:id="4610" w:author="Dalton B" w:date="2018-07-28T19:37:00Z"/>
        </w:rPr>
      </w:pPr>
    </w:p>
    <w:p w14:paraId="02B4D3C3" w14:textId="453CA4C2" w:rsidR="00A50DB9" w:rsidRDefault="002763DA">
      <w:pPr>
        <w:ind w:firstLine="0"/>
        <w:rPr>
          <w:ins w:id="4611" w:author="Dan Kot" w:date="2018-07-28T12:22:00Z"/>
          <w:del w:id="4612" w:author="Dalton B" w:date="2018-07-28T19:34:00Z"/>
        </w:rPr>
        <w:pPrChange w:id="4613" w:author="Dalton" w:date="2018-07-29T11:10:00Z">
          <w:pPr/>
        </w:pPrChange>
      </w:pPr>
      <w:ins w:id="4614" w:author="Dalton B" w:date="2018-07-28T19:51:00Z">
        <w:r>
          <w:t xml:space="preserve"> Bel </w:t>
        </w:r>
      </w:ins>
      <w:ins w:id="4615" w:author="Dan Kot" w:date="2018-07-28T12:22:00Z">
        <w:del w:id="4616" w:author="Dalton B" w:date="2018-07-28T19:51:00Z">
          <w:r w:rsidR="00A50DB9">
            <w:fldChar w:fldCharType="begin"/>
          </w:r>
          <w:r w:rsidR="00A50DB9">
            <w:delInstrText xml:space="preserve"> HYPERLINK "</w:delInstrText>
          </w:r>
          <w:r w:rsidR="00A50DB9" w:rsidRPr="00A50DB9">
            <w:delInstrText>https://www.belfuse.com/resources/CircuitProtection/datasheets/0ZCG%20Nov2016.pdf</w:delInstrText>
          </w:r>
          <w:r w:rsidR="00A50DB9">
            <w:delInstrText xml:space="preserve">" </w:delInstrText>
          </w:r>
          <w:r w:rsidR="00A50DB9">
            <w:fldChar w:fldCharType="separate"/>
          </w:r>
          <w:r w:rsidR="00A50DB9" w:rsidRPr="0024703E">
            <w:rPr>
              <w:rStyle w:val="Hyperlink"/>
            </w:rPr>
            <w:delText>https://www.belfuse.com/resources/CircuitProtection/datasheets/0ZCG%20Nov2016.pdf</w:delText>
          </w:r>
          <w:r w:rsidR="00A50DB9">
            <w:fldChar w:fldCharType="end"/>
          </w:r>
        </w:del>
      </w:ins>
    </w:p>
    <w:p w14:paraId="056073FC" w14:textId="7626D536" w:rsidR="00A50DB9" w:rsidRDefault="00A50DB9" w:rsidP="00806055">
      <w:pPr>
        <w:rPr>
          <w:ins w:id="4617" w:author="Dan Kot" w:date="2018-07-26T20:19:00Z"/>
          <w:del w:id="4618" w:author="Dalton B" w:date="2018-07-28T19:37:00Z"/>
        </w:rPr>
      </w:pPr>
    </w:p>
    <w:p w14:paraId="4D68CB4D" w14:textId="03C5C328" w:rsidR="004906DC" w:rsidDel="00D728C5" w:rsidRDefault="004906DC">
      <w:pPr>
        <w:rPr>
          <w:ins w:id="4619" w:author="Dan Kot" w:date="2018-07-28T12:25:00Z"/>
          <w:del w:id="4620" w:author="Dana de Jong" w:date="2018-07-29T18:08:00Z"/>
        </w:rPr>
      </w:pPr>
      <w:ins w:id="4621" w:author="Dan Kot" w:date="2018-07-28T12:24:00Z">
        <w:del w:id="4622" w:author="Dalton B" w:date="2018-07-28T19:37:00Z">
          <w:r>
            <w:delText>T</w:delText>
          </w:r>
        </w:del>
      </w:ins>
      <w:ins w:id="4623" w:author="Dan Kot" w:date="2018-07-28T12:22:00Z">
        <w:del w:id="4624" w:author="Dalton B" w:date="2018-07-28T19:37:00Z">
          <w:r w:rsidR="00A50DB9">
            <w:delText xml:space="preserve">he fuse is </w:delText>
          </w:r>
          <w:r w:rsidR="00F907C8">
            <w:delText>A</w:delText>
          </w:r>
        </w:del>
      </w:ins>
      <w:ins w:id="4625" w:author="Dalton B" w:date="2018-07-28T19:37:00Z">
        <w:r w:rsidR="00F907C8">
          <w:t>Fuse</w:t>
        </w:r>
      </w:ins>
      <w:ins w:id="4626" w:author="Dan Kot" w:date="2018-07-28T12:22:00Z">
        <w:r w:rsidR="00A50DB9">
          <w:t xml:space="preserve"> 16</w:t>
        </w:r>
      </w:ins>
      <w:ins w:id="4627" w:author="Dana de Jong" w:date="2018-07-29T18:07:00Z">
        <w:r w:rsidR="00D728C5">
          <w:t xml:space="preserve"> </w:t>
        </w:r>
      </w:ins>
      <w:ins w:id="4628" w:author="Dan Kot" w:date="2018-07-28T12:22:00Z">
        <w:r w:rsidR="00A50DB9">
          <w:t>V</w:t>
        </w:r>
      </w:ins>
      <w:commentRangeStart w:id="4629"/>
      <w:commentRangeStart w:id="4630"/>
      <w:ins w:id="4631" w:author="Dana de Jong" w:date="2018-07-29T18:07:00Z">
        <w:r w:rsidR="00D728C5">
          <w:t xml:space="preserve">, </w:t>
        </w:r>
      </w:ins>
      <w:ins w:id="4632" w:author="Dan Kot" w:date="2018-07-28T12:22:00Z">
        <w:del w:id="4633" w:author="Dana de Jong" w:date="2018-07-29T18:07:00Z">
          <w:r w:rsidR="00A50DB9" w:rsidDel="00D728C5">
            <w:delText xml:space="preserve"> </w:delText>
          </w:r>
        </w:del>
      </w:ins>
      <w:ins w:id="4634" w:author="Dan Kot" w:date="2018-07-28T12:23:00Z">
        <w:r>
          <w:t>0.</w:t>
        </w:r>
      </w:ins>
      <w:ins w:id="4635" w:author="Dan Kot" w:date="2018-07-28T12:43:00Z">
        <w:r>
          <w:t>4</w:t>
        </w:r>
      </w:ins>
      <w:ins w:id="4636" w:author="Dana de Jong" w:date="2018-07-29T18:07:00Z">
        <w:r w:rsidR="00D728C5">
          <w:t xml:space="preserve"> </w:t>
        </w:r>
      </w:ins>
      <w:ins w:id="4637" w:author="Dan Kot" w:date="2018-07-28T12:23:00Z">
        <w:r>
          <w:t xml:space="preserve">A </w:t>
        </w:r>
      </w:ins>
      <w:commentRangeEnd w:id="4629"/>
      <w:r w:rsidR="00F22011">
        <w:rPr>
          <w:rStyle w:val="CommentReference"/>
        </w:rPr>
        <w:commentReference w:id="4629"/>
      </w:r>
      <w:commentRangeEnd w:id="4630"/>
      <w:r w:rsidR="00627A19">
        <w:rPr>
          <w:rStyle w:val="CommentReference"/>
        </w:rPr>
        <w:commentReference w:id="4630"/>
      </w:r>
      <w:ins w:id="4638" w:author="Dan Kot" w:date="2018-07-28T12:23:00Z">
        <w:r>
          <w:t xml:space="preserve">resettable PTC fuse </w:t>
        </w:r>
        <w:del w:id="4639" w:author="Dana de Jong" w:date="2018-07-29T18:07:00Z">
          <w:r w:rsidDel="00D728C5">
            <w:delText xml:space="preserve">which </w:delText>
          </w:r>
        </w:del>
        <w:del w:id="4640" w:author="Dana de Jong" w:date="2018-08-01T12:41:00Z">
          <w:r>
            <w:delText>will</w:delText>
          </w:r>
        </w:del>
      </w:ins>
      <w:ins w:id="4641" w:author="Dana de Jong" w:date="2018-08-01T12:41:00Z">
        <w:r w:rsidR="00A87646">
          <w:t>can</w:t>
        </w:r>
      </w:ins>
      <w:ins w:id="4642" w:author="Dan Kot" w:date="2018-07-28T12:23:00Z">
        <w:r>
          <w:t xml:space="preserve"> be place</w:t>
        </w:r>
      </w:ins>
      <w:ins w:id="4643" w:author="Dan Kot" w:date="2018-07-28T12:24:00Z">
        <w:r>
          <w:t>d before the 5</w:t>
        </w:r>
      </w:ins>
      <w:ins w:id="4644" w:author="Dana de Jong" w:date="2018-07-29T18:07:00Z">
        <w:r w:rsidR="00D728C5">
          <w:t xml:space="preserve"> </w:t>
        </w:r>
      </w:ins>
      <w:ins w:id="4645" w:author="Dan Kot" w:date="2018-07-28T12:24:00Z">
        <w:r>
          <w:t>V regulator chip. The purpose of this fuse is to protect the microcontroller and</w:t>
        </w:r>
      </w:ins>
      <w:ins w:id="4646" w:author="Dana de Jong" w:date="2018-07-29T18:07:00Z">
        <w:r w:rsidR="00D728C5">
          <w:t xml:space="preserve"> provide</w:t>
        </w:r>
      </w:ins>
      <w:ins w:id="4647" w:author="Dan Kot" w:date="2018-07-28T12:24:00Z">
        <w:r>
          <w:t xml:space="preserve"> opto-isolation </w:t>
        </w:r>
      </w:ins>
      <w:ins w:id="4648" w:author="Dan Kot" w:date="2018-07-28T12:25:00Z">
        <w:r>
          <w:t>from large current surges</w:t>
        </w:r>
      </w:ins>
      <w:ins w:id="4649" w:author="Dalton B" w:date="2018-07-28T19:36:00Z">
        <w:r w:rsidR="00181FB2">
          <w:t xml:space="preserve"> </w:t>
        </w:r>
      </w:ins>
      <w:customXmlInsRangeStart w:id="4650" w:author="Dalton B" w:date="2018-07-28T19:36:00Z"/>
      <w:sdt>
        <w:sdtPr>
          <w:id w:val="-1791660348"/>
          <w:citation/>
        </w:sdtPr>
        <w:sdtEndPr/>
        <w:sdtContent>
          <w:customXmlInsRangeEnd w:id="4650"/>
          <w:ins w:id="4651" w:author="Dalton B" w:date="2018-07-28T19:36:00Z">
            <w:r w:rsidR="00181FB2">
              <w:fldChar w:fldCharType="begin"/>
            </w:r>
            <w:r w:rsidR="00181FB2">
              <w:rPr>
                <w:lang w:val="en-CA"/>
              </w:rPr>
              <w:instrText xml:space="preserve"> CITATION Bel16 \l 4105 </w:instrText>
            </w:r>
          </w:ins>
          <w:r w:rsidR="00181FB2">
            <w:fldChar w:fldCharType="separate"/>
          </w:r>
          <w:r w:rsidR="0047738F" w:rsidRPr="0047738F">
            <w:rPr>
              <w:noProof/>
              <w:lang w:val="en-CA"/>
            </w:rPr>
            <w:t>[13]</w:t>
          </w:r>
          <w:ins w:id="4652" w:author="Dalton B" w:date="2018-07-28T19:36:00Z">
            <w:r w:rsidR="00181FB2">
              <w:fldChar w:fldCharType="end"/>
            </w:r>
          </w:ins>
          <w:customXmlInsRangeStart w:id="4653" w:author="Dalton B" w:date="2018-07-28T19:36:00Z"/>
        </w:sdtContent>
      </w:sdt>
      <w:customXmlInsRangeEnd w:id="4653"/>
      <w:ins w:id="4654" w:author="Dan Kot" w:date="2018-07-28T12:25:00Z">
        <w:r>
          <w:t xml:space="preserve">. </w:t>
        </w:r>
      </w:ins>
      <w:ins w:id="4655" w:author="Dana de Jong" w:date="2018-07-29T18:08:00Z">
        <w:r w:rsidR="00D728C5">
          <w:t>The cost of this component is $0.20.</w:t>
        </w:r>
      </w:ins>
    </w:p>
    <w:p w14:paraId="72C06C39" w14:textId="77777777" w:rsidR="004906DC" w:rsidRDefault="004906DC">
      <w:pPr>
        <w:ind w:firstLine="0"/>
        <w:rPr>
          <w:ins w:id="4656" w:author="Dan Kot" w:date="2018-07-25T14:47:00Z"/>
          <w:del w:id="4657" w:author="Dana de Jong" w:date="2018-07-29T18:08:00Z"/>
        </w:rPr>
        <w:pPrChange w:id="4658" w:author="Dana de Jong" w:date="2018-07-29T19:18:00Z">
          <w:pPr/>
        </w:pPrChange>
      </w:pPr>
    </w:p>
    <w:p w14:paraId="2C379802" w14:textId="01BE25CE" w:rsidR="00806055" w:rsidRDefault="00806055">
      <w:pPr>
        <w:ind w:firstLine="0"/>
        <w:rPr>
          <w:ins w:id="4659" w:author="Dan Kot" w:date="2018-07-28T12:23:00Z"/>
          <w:del w:id="4660" w:author="Dana de Jong" w:date="2018-07-29T18:08:00Z"/>
        </w:rPr>
        <w:pPrChange w:id="4661" w:author="Dalton" w:date="2018-07-29T11:10:00Z">
          <w:pPr/>
        </w:pPrChange>
      </w:pPr>
      <w:ins w:id="4662" w:author="Dan Kot" w:date="2018-07-25T14:47:00Z">
        <w:del w:id="4663" w:author="Dana de Jong" w:date="2018-07-29T18:08:00Z">
          <w:r>
            <w:delText>Cost:</w:delText>
          </w:r>
        </w:del>
      </w:ins>
      <w:ins w:id="4664" w:author="Dan Kot" w:date="2018-07-28T12:25:00Z">
        <w:del w:id="4665" w:author="Dana de Jong" w:date="2018-07-29T18:08:00Z">
          <w:r w:rsidR="004906DC">
            <w:delText xml:space="preserve"> $0.20</w:delText>
          </w:r>
        </w:del>
      </w:ins>
    </w:p>
    <w:p w14:paraId="1233B041" w14:textId="77777777" w:rsidR="004906DC" w:rsidRDefault="004906DC">
      <w:pPr>
        <w:rPr>
          <w:ins w:id="4666" w:author="Dan Kot" w:date="2018-07-25T14:47:00Z"/>
        </w:rPr>
      </w:pPr>
    </w:p>
    <w:p w14:paraId="6BCF3CFF" w14:textId="529F2E0C" w:rsidR="00806055" w:rsidRPr="00B40B79" w:rsidRDefault="00806055">
      <w:pPr>
        <w:pStyle w:val="Heading4"/>
        <w:rPr>
          <w:ins w:id="4667" w:author="Dan Kot" w:date="2018-07-25T14:47:00Z"/>
        </w:rPr>
        <w:pPrChange w:id="4668" w:author="Dalton B" w:date="2018-07-26T19:58:00Z">
          <w:pPr/>
        </w:pPrChange>
      </w:pPr>
      <w:ins w:id="4669" w:author="Dan Kot" w:date="2018-07-25T14:47:00Z">
        <w:r w:rsidRPr="00B40B79">
          <w:t>Static protection</w:t>
        </w:r>
      </w:ins>
      <w:ins w:id="4670" w:author="Dan Kot" w:date="2018-07-28T12:58:00Z">
        <w:del w:id="4671" w:author="Joel Newman" w:date="2018-07-31T17:30:00Z">
          <w:r w:rsidR="00E33141" w:rsidDel="00FB4D74">
            <w:delText xml:space="preserve">       </w:delText>
          </w:r>
        </w:del>
        <w:del w:id="4672" w:author="Dana de Jong" w:date="2018-07-29T18:11:00Z">
          <w:r w:rsidR="00E33141" w:rsidRPr="00BF394C">
            <w:rPr>
              <w:highlight w:val="yellow"/>
              <w:rPrChange w:id="4673" w:author="Shakil Hussain" w:date="2018-07-29T19:18:00Z">
                <w:rPr/>
              </w:rPrChange>
            </w:rPr>
            <w:delText>DO WE NEED THIS?</w:delText>
          </w:r>
        </w:del>
      </w:ins>
    </w:p>
    <w:p w14:paraId="0863EC4A" w14:textId="6B8E4433" w:rsidR="00806055" w:rsidRDefault="00806055">
      <w:pPr>
        <w:rPr>
          <w:ins w:id="4674" w:author="Dan Kot" w:date="2018-07-25T14:58:00Z"/>
        </w:rPr>
      </w:pPr>
      <w:ins w:id="4675" w:author="Dan Kot" w:date="2018-07-25T14:47:00Z">
        <w:r>
          <w:t xml:space="preserve">During testing of the system, it was noticed that components may have been damaged due to static. The solution for this would be to include a TVS diode to protect against voltage transients. The diode will be place in parallel with the battery as shown in </w:t>
        </w:r>
      </w:ins>
      <w:ins w:id="4676" w:author="Dalton B" w:date="2018-07-28T20:46:00Z">
        <w:r w:rsidR="00140B93">
          <w:fldChar w:fldCharType="begin"/>
        </w:r>
        <w:r w:rsidR="00140B93">
          <w:instrText xml:space="preserve"> REF _Ref520574123 \h </w:instrText>
        </w:r>
      </w:ins>
      <w:r w:rsidR="00140B93">
        <w:fldChar w:fldCharType="separate"/>
      </w:r>
      <w:ins w:id="4677" w:author="Dana de Jong" w:date="2018-08-01T13:26:00Z">
        <w:r w:rsidR="00E723E8">
          <w:t xml:space="preserve">Figure </w:t>
        </w:r>
        <w:r w:rsidR="00E723E8">
          <w:rPr>
            <w:noProof/>
          </w:rPr>
          <w:t>17</w:t>
        </w:r>
      </w:ins>
      <w:ins w:id="4678" w:author="Dalton B" w:date="2018-07-28T20:46:00Z">
        <w:r w:rsidR="00140B93">
          <w:fldChar w:fldCharType="end"/>
        </w:r>
      </w:ins>
      <w:ins w:id="4679" w:author="Dan Kot" w:date="2018-07-25T14:47:00Z">
        <w:del w:id="4680" w:author="Dalton B" w:date="2018-07-28T20:46:00Z">
          <w:r w:rsidDel="00140B93">
            <w:delText>figure X.</w:delText>
          </w:r>
        </w:del>
      </w:ins>
      <w:ins w:id="4681" w:author="Dalton B" w:date="2018-07-28T20:46:00Z">
        <w:r w:rsidR="00140B93">
          <w:t>.</w:t>
        </w:r>
      </w:ins>
    </w:p>
    <w:p w14:paraId="2A6E0D68" w14:textId="77777777" w:rsidR="001C54B0" w:rsidRPr="00B40B79" w:rsidRDefault="001C54B0">
      <w:pPr>
        <w:rPr>
          <w:ins w:id="4682" w:author="Dan Kot" w:date="2018-07-25T14:47:00Z"/>
        </w:rPr>
      </w:pPr>
    </w:p>
    <w:p w14:paraId="4AD3E2BC" w14:textId="77777777" w:rsidR="00140B93" w:rsidRDefault="00806055">
      <w:pPr>
        <w:pStyle w:val="Caption"/>
        <w:rPr>
          <w:ins w:id="4683" w:author="Dalton B" w:date="2018-07-28T20:46:00Z"/>
        </w:rPr>
      </w:pPr>
      <w:commentRangeStart w:id="4684"/>
      <w:commentRangeStart w:id="4685"/>
      <w:ins w:id="4686" w:author="Dan Kot" w:date="2018-07-25T14:47:00Z">
        <w:r w:rsidRPr="00CB3A4C">
          <w:rPr>
            <w:noProof/>
            <w:lang w:val="en-US" w:eastAsia="en-US"/>
          </w:rPr>
          <w:drawing>
            <wp:inline distT="0" distB="0" distL="0" distR="0" wp14:anchorId="25677B86" wp14:editId="0DFA835F">
              <wp:extent cx="2606266" cy="112785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6266" cy="1127858"/>
                      </a:xfrm>
                      <a:prstGeom prst="rect">
                        <a:avLst/>
                      </a:prstGeom>
                    </pic:spPr>
                  </pic:pic>
                </a:graphicData>
              </a:graphic>
            </wp:inline>
          </w:drawing>
        </w:r>
      </w:ins>
      <w:commentRangeEnd w:id="4684"/>
      <w:r w:rsidR="00FB4D74">
        <w:rPr>
          <w:rStyle w:val="CommentReference"/>
          <w:i w:val="0"/>
          <w:iCs w:val="0"/>
          <w:color w:val="auto"/>
        </w:rPr>
        <w:commentReference w:id="4684"/>
      </w:r>
      <w:commentRangeEnd w:id="4685"/>
      <w:r w:rsidR="00E10B9E">
        <w:rPr>
          <w:rStyle w:val="CommentReference"/>
          <w:i w:val="0"/>
          <w:iCs w:val="0"/>
          <w:color w:val="auto"/>
        </w:rPr>
        <w:commentReference w:id="4685"/>
      </w:r>
    </w:p>
    <w:p w14:paraId="7C6C8ADA" w14:textId="7891965D" w:rsidR="00806055" w:rsidRDefault="00140B93">
      <w:pPr>
        <w:pStyle w:val="Caption"/>
        <w:rPr>
          <w:ins w:id="4687" w:author="Dan Kot" w:date="2018-07-25T14:47:00Z"/>
          <w:del w:id="4688" w:author="Dalton B" w:date="2018-07-28T20:46:00Z"/>
        </w:rPr>
        <w:pPrChange w:id="4689" w:author="Dana de Jong" w:date="2018-07-28T12:21:00Z">
          <w:pPr>
            <w:tabs>
              <w:tab w:val="left" w:pos="6069"/>
            </w:tabs>
          </w:pPr>
        </w:pPrChange>
      </w:pPr>
      <w:bookmarkStart w:id="4690" w:name="_Ref520574123"/>
      <w:bookmarkStart w:id="4691" w:name="_Toc520574752"/>
      <w:bookmarkStart w:id="4692" w:name="_Toc520655900"/>
      <w:bookmarkStart w:id="4693" w:name="_Toc520659525"/>
      <w:bookmarkStart w:id="4694" w:name="_Toc520838822"/>
      <w:bookmarkStart w:id="4695" w:name="_Toc520881956"/>
      <w:bookmarkStart w:id="4696" w:name="_Toc520892456"/>
      <w:ins w:id="4697" w:author="Dalton B" w:date="2018-07-28T20:46:00Z">
        <w:r>
          <w:t xml:space="preserve">Figure </w:t>
        </w:r>
        <w:r>
          <w:rPr>
            <w:i w:val="0"/>
          </w:rPr>
          <w:fldChar w:fldCharType="begin"/>
        </w:r>
        <w:r>
          <w:instrText xml:space="preserve"> SEQ Figure \* ARABIC </w:instrText>
        </w:r>
      </w:ins>
      <w:r>
        <w:rPr>
          <w:i w:val="0"/>
        </w:rPr>
        <w:fldChar w:fldCharType="separate"/>
      </w:r>
      <w:ins w:id="4698" w:author="Dana de Jong" w:date="2018-08-01T13:26:00Z">
        <w:r w:rsidR="00E723E8">
          <w:rPr>
            <w:noProof/>
          </w:rPr>
          <w:t>17</w:t>
        </w:r>
      </w:ins>
      <w:ins w:id="4699" w:author="Dalton B" w:date="2018-07-28T20:46:00Z">
        <w:r>
          <w:rPr>
            <w:i w:val="0"/>
          </w:rPr>
          <w:fldChar w:fldCharType="end"/>
        </w:r>
        <w:bookmarkEnd w:id="4690"/>
        <w:r>
          <w:t>. TVS diode circuit diagram</w:t>
        </w:r>
      </w:ins>
      <w:bookmarkEnd w:id="4691"/>
      <w:bookmarkEnd w:id="4692"/>
      <w:bookmarkEnd w:id="4693"/>
      <w:bookmarkEnd w:id="4694"/>
      <w:bookmarkEnd w:id="4695"/>
      <w:bookmarkEnd w:id="4696"/>
    </w:p>
    <w:p w14:paraId="452B5303" w14:textId="52235BA9" w:rsidR="00516483" w:rsidRDefault="00516483">
      <w:pPr>
        <w:rPr>
          <w:ins w:id="4700" w:author="Dan Kot" w:date="2018-07-28T12:57:00Z"/>
          <w:del w:id="4701" w:author="Dalton B" w:date="2018-07-28T20:46:00Z"/>
        </w:rPr>
        <w:pPrChange w:id="4702" w:author="Dalton B" w:date="2018-07-28T21:05:00Z">
          <w:pPr>
            <w:tabs>
              <w:tab w:val="left" w:pos="6069"/>
            </w:tabs>
          </w:pPr>
        </w:pPrChange>
      </w:pPr>
    </w:p>
    <w:p w14:paraId="318038A3" w14:textId="69427124" w:rsidR="000F32B5" w:rsidRDefault="000F32B5">
      <w:pPr>
        <w:pStyle w:val="Caption"/>
        <w:rPr>
          <w:ins w:id="4703" w:author="Dan Kot" w:date="2018-07-26T21:05:00Z"/>
        </w:rPr>
        <w:pPrChange w:id="4704" w:author="Dana de Jong" w:date="2018-07-28T12:21:00Z">
          <w:pPr>
            <w:tabs>
              <w:tab w:val="left" w:pos="6069"/>
            </w:tabs>
          </w:pPr>
        </w:pPrChange>
      </w:pPr>
    </w:p>
    <w:p w14:paraId="61004761" w14:textId="4348D207" w:rsidR="00806055" w:rsidRDefault="00806055">
      <w:pPr>
        <w:pStyle w:val="Heading4"/>
        <w:rPr>
          <w:ins w:id="4705" w:author="Dan Kot" w:date="2018-07-26T21:05:00Z"/>
          <w:del w:id="4706" w:author="Dana de Jong" w:date="2018-07-29T18:09:00Z"/>
        </w:rPr>
        <w:pPrChange w:id="4707" w:author="Dana de Jong" w:date="2018-07-28T12:21:00Z">
          <w:pPr>
            <w:tabs>
              <w:tab w:val="left" w:pos="6069"/>
            </w:tabs>
          </w:pPr>
        </w:pPrChange>
      </w:pPr>
      <w:ins w:id="4708" w:author="Dan Kot" w:date="2018-07-25T14:47:00Z">
        <w:r w:rsidRPr="00A832D2">
          <w:t xml:space="preserve">Thermal Protection </w:t>
        </w:r>
      </w:ins>
    </w:p>
    <w:p w14:paraId="5BAE231E" w14:textId="77777777" w:rsidR="00516483" w:rsidRPr="00A832D2" w:rsidRDefault="00516483">
      <w:pPr>
        <w:pStyle w:val="Heading4"/>
        <w:rPr>
          <w:ins w:id="4709" w:author="Dan Kot" w:date="2018-07-25T14:47:00Z"/>
        </w:rPr>
        <w:pPrChange w:id="4710" w:author="Dana de Jong" w:date="2018-07-28T12:21:00Z">
          <w:pPr>
            <w:tabs>
              <w:tab w:val="left" w:pos="6069"/>
            </w:tabs>
          </w:pPr>
        </w:pPrChange>
      </w:pPr>
    </w:p>
    <w:p w14:paraId="62BF3199" w14:textId="5A67A668" w:rsidR="00806055" w:rsidRDefault="00806055">
      <w:pPr>
        <w:rPr>
          <w:ins w:id="4711" w:author="Dalton B" w:date="2018-07-28T19:43:00Z"/>
        </w:rPr>
      </w:pPr>
      <w:ins w:id="4712" w:author="Dan Kot" w:date="2018-07-25T14:47:00Z">
        <w:r w:rsidRPr="00E726BE">
          <w:t xml:space="preserve">Thermal Shutdown is a built-in feature of the </w:t>
        </w:r>
        <w:r>
          <w:t>IC</w:t>
        </w:r>
        <w:r w:rsidRPr="00E726BE">
          <w:t xml:space="preserve">. If the device </w:t>
        </w:r>
      </w:ins>
      <w:ins w:id="4713" w:author="Dalton B" w:date="2018-07-28T19:41:00Z">
        <w:r w:rsidR="004066B4">
          <w:t xml:space="preserve">die </w:t>
        </w:r>
      </w:ins>
      <w:ins w:id="4714" w:author="Dan Kot" w:date="2018-07-25T14:47:00Z">
        <w:del w:id="4715" w:author="Dalton B" w:date="2018-07-28T19:41:00Z">
          <w:r w:rsidRPr="00E726BE">
            <w:delText xml:space="preserve">junction </w:delText>
          </w:r>
        </w:del>
        <w:r w:rsidRPr="00E726BE">
          <w:t>temperature reaches or exceed 1</w:t>
        </w:r>
      </w:ins>
      <w:ins w:id="4716" w:author="Dalton B" w:date="2018-07-28T19:41:00Z">
        <w:r w:rsidR="004066B4">
          <w:t>60</w:t>
        </w:r>
      </w:ins>
      <w:ins w:id="4717" w:author="Dan Kot" w:date="2018-07-25T14:47:00Z">
        <w:del w:id="4718" w:author="Dalton B" w:date="2018-07-28T19:41:00Z">
          <w:r w:rsidRPr="00E726BE" w:rsidDel="004066B4">
            <w:delText>70</w:delText>
          </w:r>
        </w:del>
        <w:r w:rsidRPr="00E726BE">
          <w:t xml:space="preserve"> </w:t>
        </w:r>
      </w:ins>
      <m:oMath>
        <m:r>
          <w:ins w:id="4719" w:author="Dalton B" w:date="2018-07-28T19:41:00Z">
            <w:rPr>
              <w:rFonts w:ascii="Cambria Math" w:hAnsi="Cambria Math"/>
            </w:rPr>
            <m:t>°</m:t>
          </w:ins>
        </m:r>
      </m:oMath>
      <w:ins w:id="4720" w:author="Dan Kot" w:date="2018-07-25T14:47:00Z">
        <w:r w:rsidRPr="00E726BE">
          <w:t>C, the thermal shutdown circuit will disable the regulator output, protecting the IC from damage</w:t>
        </w:r>
      </w:ins>
      <w:ins w:id="4721" w:author="Dalton B" w:date="2018-07-28T19:41:00Z">
        <w:r w:rsidR="004066B4">
          <w:t xml:space="preserve"> as shown in</w:t>
        </w:r>
      </w:ins>
      <w:ins w:id="4722" w:author="Dalton B" w:date="2018-07-28T19:42:00Z">
        <w:del w:id="4723" w:author="Dana de Jong" w:date="2018-07-29T18:11:00Z">
          <w:r w:rsidR="004066B4">
            <w:delText xml:space="preserve"> </w:delText>
          </w:r>
        </w:del>
      </w:ins>
      <w:ins w:id="4724" w:author="Dana de Jong" w:date="2018-07-29T18:11:00Z">
        <w:r w:rsidR="00545CD9">
          <w:t xml:space="preserve"> </w:t>
        </w:r>
      </w:ins>
      <w:ins w:id="4725" w:author="Dana de Jong" w:date="2018-07-29T18:12:00Z">
        <w:r w:rsidR="00545CD9">
          <w:fldChar w:fldCharType="begin"/>
        </w:r>
        <w:r w:rsidR="00545CD9">
          <w:instrText xml:space="preserve"> REF _Ref520651249 \h </w:instrText>
        </w:r>
      </w:ins>
      <w:r w:rsidR="00545CD9">
        <w:fldChar w:fldCharType="separate"/>
      </w:r>
      <w:ins w:id="4726" w:author="Dana de Jong" w:date="2018-08-01T13:26:00Z">
        <w:r w:rsidR="00A92A2E">
          <w:t xml:space="preserve">Table </w:t>
        </w:r>
      </w:ins>
      <w:r w:rsidR="00A92A2E">
        <w:rPr>
          <w:noProof/>
        </w:rPr>
        <w:t>7</w:t>
      </w:r>
      <w:ins w:id="4727" w:author="Dana de Jong" w:date="2018-07-29T18:12:00Z">
        <w:r w:rsidR="00545CD9">
          <w:fldChar w:fldCharType="end"/>
        </w:r>
        <w:r w:rsidR="00545CD9">
          <w:t>.</w:t>
        </w:r>
      </w:ins>
      <w:ins w:id="4728" w:author="Dalton B" w:date="2018-07-28T19:43:00Z">
        <w:del w:id="4729" w:author="Dana de Jong" w:date="2018-07-29T18:11:00Z">
          <w:r w:rsidR="004066B4" w:rsidDel="00545CD9">
            <w:fldChar w:fldCharType="begin"/>
          </w:r>
          <w:r w:rsidR="004066B4" w:rsidDel="00545CD9">
            <w:delInstrText xml:space="preserve"> REF _Ref520570309 \h </w:delInstrText>
          </w:r>
        </w:del>
      </w:ins>
      <w:del w:id="4730" w:author="Dana de Jong" w:date="2018-07-29T18:11:00Z">
        <w:r w:rsidR="00464D8E" w:rsidDel="00545CD9">
          <w:delInstrText xml:space="preserve"> \* MERGEFORMAT </w:delInstrText>
        </w:r>
        <w:r w:rsidR="004066B4" w:rsidDel="00545CD9">
          <w:fldChar w:fldCharType="separate"/>
        </w:r>
      </w:del>
      <w:ins w:id="4731" w:author="Dalton B" w:date="2018-07-28T19:43:00Z">
        <w:del w:id="4732" w:author="Dana de Jong" w:date="2018-07-29T18:10:00Z">
          <w:r w:rsidR="004066B4" w:rsidDel="00464D8E">
            <w:delText xml:space="preserve">Table </w:delText>
          </w:r>
          <w:r w:rsidR="004066B4" w:rsidDel="00464D8E">
            <w:rPr>
              <w:noProof/>
            </w:rPr>
            <w:delText>5</w:delText>
          </w:r>
        </w:del>
        <w:del w:id="4733" w:author="Dana de Jong" w:date="2018-07-29T18:11:00Z">
          <w:r w:rsidR="004066B4" w:rsidDel="00545CD9">
            <w:fldChar w:fldCharType="end"/>
          </w:r>
          <w:r w:rsidR="004066B4" w:rsidDel="00545CD9">
            <w:delText>.</w:delText>
          </w:r>
        </w:del>
      </w:ins>
      <w:ins w:id="4734" w:author="Dalton B" w:date="2018-07-28T19:41:00Z">
        <w:del w:id="4735" w:author="Dana de Jong" w:date="2018-07-29T18:11:00Z">
          <w:r w:rsidR="004066B4" w:rsidDel="00545CD9">
            <w:delText xml:space="preserve"> </w:delText>
          </w:r>
        </w:del>
      </w:ins>
      <w:ins w:id="4736" w:author="Dan Kot" w:date="2018-07-25T14:47:00Z">
        <w:del w:id="4737" w:author="Dalton B" w:date="2018-07-28T19:41:00Z">
          <w:r w:rsidRPr="00E726BE">
            <w:delText>.</w:delText>
          </w:r>
        </w:del>
      </w:ins>
    </w:p>
    <w:p w14:paraId="3CB59BD8" w14:textId="23DDE66B" w:rsidR="004C1827" w:rsidRDefault="004C1827">
      <w:pPr>
        <w:rPr>
          <w:ins w:id="4738" w:author="Dalton B" w:date="2018-07-28T19:40:00Z"/>
        </w:rPr>
      </w:pPr>
    </w:p>
    <w:p w14:paraId="69C8948B" w14:textId="77777777" w:rsidR="00464D8E" w:rsidRDefault="00464D8E">
      <w:pPr>
        <w:pStyle w:val="Caption"/>
        <w:rPr>
          <w:ins w:id="4739" w:author="Dana de Jong" w:date="2018-07-29T18:09:00Z"/>
        </w:rPr>
      </w:pPr>
      <w:bookmarkStart w:id="4740" w:name="_Ref520570309"/>
      <w:bookmarkStart w:id="4741" w:name="_Toc520570525"/>
      <w:bookmarkStart w:id="4742" w:name="_Toc520571433"/>
      <w:bookmarkStart w:id="4743" w:name="_Toc520572213"/>
      <w:bookmarkStart w:id="4744" w:name="_Toc520572883"/>
      <w:bookmarkStart w:id="4745" w:name="_Toc520573047"/>
      <w:bookmarkStart w:id="4746" w:name="_Toc520574735"/>
    </w:p>
    <w:p w14:paraId="5957D616" w14:textId="77777777" w:rsidR="00464D8E" w:rsidRDefault="00464D8E">
      <w:pPr>
        <w:pStyle w:val="Caption"/>
        <w:rPr>
          <w:ins w:id="4747" w:author="Dana de Jong" w:date="2018-07-29T18:09:00Z"/>
        </w:rPr>
      </w:pPr>
    </w:p>
    <w:p w14:paraId="62948F70" w14:textId="77777777" w:rsidR="00464D8E" w:rsidRDefault="00464D8E">
      <w:pPr>
        <w:pStyle w:val="Caption"/>
        <w:rPr>
          <w:ins w:id="4748" w:author="Dana de Jong" w:date="2018-07-29T18:09:00Z"/>
        </w:rPr>
      </w:pPr>
    </w:p>
    <w:p w14:paraId="105CFED8" w14:textId="77777777" w:rsidR="00464D8E" w:rsidRDefault="00464D8E">
      <w:pPr>
        <w:pStyle w:val="Caption"/>
        <w:rPr>
          <w:ins w:id="4749" w:author="Dana de Jong" w:date="2018-07-29T18:09:00Z"/>
        </w:rPr>
      </w:pPr>
    </w:p>
    <w:p w14:paraId="5E9798DC" w14:textId="77777777" w:rsidR="00464D8E" w:rsidRDefault="00464D8E">
      <w:pPr>
        <w:pStyle w:val="Caption"/>
        <w:rPr>
          <w:ins w:id="4750" w:author="Dana de Jong" w:date="2018-07-29T18:09:00Z"/>
        </w:rPr>
      </w:pPr>
    </w:p>
    <w:p w14:paraId="227A4A03" w14:textId="77777777" w:rsidR="00464D8E" w:rsidRDefault="00464D8E">
      <w:pPr>
        <w:pStyle w:val="Caption"/>
        <w:rPr>
          <w:ins w:id="4751" w:author="Dana de Jong" w:date="2018-07-29T18:09:00Z"/>
        </w:rPr>
      </w:pPr>
    </w:p>
    <w:p w14:paraId="32C2E9B9" w14:textId="77777777" w:rsidR="00464D8E" w:rsidRDefault="00464D8E">
      <w:pPr>
        <w:pStyle w:val="Caption"/>
        <w:rPr>
          <w:ins w:id="4752" w:author="Dana de Jong" w:date="2018-07-29T18:09:00Z"/>
        </w:rPr>
      </w:pPr>
    </w:p>
    <w:p w14:paraId="558D44A7" w14:textId="51CD9AB0" w:rsidR="004066B4" w:rsidRDefault="004066B4">
      <w:pPr>
        <w:pStyle w:val="Caption"/>
        <w:rPr>
          <w:ins w:id="4753" w:author="Dalton B" w:date="2018-07-28T19:42:00Z"/>
        </w:rPr>
      </w:pPr>
      <w:bookmarkStart w:id="4754" w:name="_Ref520651249"/>
      <w:bookmarkStart w:id="4755" w:name="_Toc520655882"/>
      <w:bookmarkStart w:id="4756" w:name="_Toc520659507"/>
      <w:bookmarkStart w:id="4757" w:name="_Toc520838802"/>
      <w:bookmarkStart w:id="4758" w:name="_Toc520881936"/>
      <w:bookmarkStart w:id="4759" w:name="_Toc520892474"/>
      <w:ins w:id="4760" w:author="Dalton B" w:date="2018-07-28T19:42:00Z">
        <w:r>
          <w:t xml:space="preserve">Table </w:t>
        </w:r>
        <w:r>
          <w:fldChar w:fldCharType="begin"/>
        </w:r>
        <w:r>
          <w:instrText xml:space="preserve"> SEQ Table \* ARABIC </w:instrText>
        </w:r>
      </w:ins>
      <w:r>
        <w:fldChar w:fldCharType="separate"/>
      </w:r>
      <w:r w:rsidR="0047738F">
        <w:rPr>
          <w:noProof/>
        </w:rPr>
        <w:t>7</w:t>
      </w:r>
      <w:ins w:id="4761" w:author="Dalton B" w:date="2018-07-28T19:42:00Z">
        <w:r>
          <w:fldChar w:fldCharType="end"/>
        </w:r>
        <w:bookmarkEnd w:id="4740"/>
        <w:bookmarkEnd w:id="4754"/>
        <w:r>
          <w:t>. PWM chip thermal shutdown temperature</w:t>
        </w:r>
      </w:ins>
      <w:bookmarkEnd w:id="4741"/>
      <w:customXmlInsRangeStart w:id="4762" w:author="Dalton B" w:date="2018-07-28T19:54:00Z"/>
      <w:sdt>
        <w:sdtPr>
          <w:id w:val="1596977960"/>
          <w:citation/>
        </w:sdtPr>
        <w:sdtEndPr/>
        <w:sdtContent>
          <w:customXmlInsRangeEnd w:id="4762"/>
          <w:ins w:id="4763" w:author="Dalton B" w:date="2018-07-28T19:54:00Z">
            <w:r w:rsidR="00633119">
              <w:fldChar w:fldCharType="begin"/>
            </w:r>
            <w:r w:rsidR="00633119">
              <w:rPr>
                <w:lang w:val="en-CA"/>
              </w:rPr>
              <w:instrText xml:space="preserve"> CITATION 18 \l 4105 </w:instrText>
            </w:r>
          </w:ins>
          <w:r w:rsidR="00633119">
            <w:fldChar w:fldCharType="separate"/>
          </w:r>
          <w:r w:rsidR="0047738F">
            <w:rPr>
              <w:noProof/>
              <w:lang w:val="en-CA"/>
            </w:rPr>
            <w:t xml:space="preserve"> </w:t>
          </w:r>
          <w:r w:rsidR="0047738F" w:rsidRPr="0047738F">
            <w:rPr>
              <w:noProof/>
              <w:lang w:val="en-CA"/>
            </w:rPr>
            <w:t>[7]</w:t>
          </w:r>
          <w:ins w:id="4764" w:author="Dalton B" w:date="2018-07-28T19:54:00Z">
            <w:r w:rsidR="00633119">
              <w:fldChar w:fldCharType="end"/>
            </w:r>
          </w:ins>
          <w:customXmlInsRangeStart w:id="4765" w:author="Dalton B" w:date="2018-07-28T19:54:00Z"/>
        </w:sdtContent>
      </w:sdt>
      <w:customXmlInsRangeEnd w:id="4765"/>
      <w:bookmarkEnd w:id="4742"/>
      <w:bookmarkEnd w:id="4743"/>
      <w:bookmarkEnd w:id="4744"/>
      <w:bookmarkEnd w:id="4745"/>
      <w:bookmarkEnd w:id="4746"/>
      <w:bookmarkEnd w:id="4755"/>
      <w:bookmarkEnd w:id="4756"/>
      <w:bookmarkEnd w:id="4757"/>
      <w:bookmarkEnd w:id="4758"/>
      <w:bookmarkEnd w:id="4759"/>
      <w:ins w:id="4766" w:author="Dalton B" w:date="2018-07-28T19:42:00Z">
        <w:r>
          <w:t xml:space="preserve"> </w:t>
        </w:r>
      </w:ins>
    </w:p>
    <w:p w14:paraId="41744588" w14:textId="424B626B" w:rsidR="007825F1" w:rsidRDefault="004066B4">
      <w:pPr>
        <w:ind w:firstLine="0"/>
        <w:rPr>
          <w:ins w:id="4767" w:author="Joel Newman" w:date="2018-07-28T18:59:00Z"/>
          <w:del w:id="4768" w:author="Dalton B" w:date="2018-07-28T19:43:00Z"/>
        </w:rPr>
        <w:pPrChange w:id="4769" w:author="Dalton" w:date="2018-07-28T19:40:00Z">
          <w:pPr/>
        </w:pPrChange>
      </w:pPr>
      <w:commentRangeStart w:id="4770"/>
      <w:commentRangeStart w:id="4771"/>
      <w:ins w:id="4772" w:author="Dalton B" w:date="2018-07-28T19:40:00Z">
        <w:r>
          <w:rPr>
            <w:noProof/>
            <w:lang w:val="en-US" w:eastAsia="en-US"/>
          </w:rPr>
          <w:drawing>
            <wp:inline distT="0" distB="0" distL="0" distR="0" wp14:anchorId="610B6EFF" wp14:editId="3EA864C2">
              <wp:extent cx="5943600" cy="2675890"/>
              <wp:effectExtent l="0" t="0" r="0" b="0"/>
              <wp:docPr id="1404738051" name="Picture 1404738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75890"/>
                      </a:xfrm>
                      <a:prstGeom prst="rect">
                        <a:avLst/>
                      </a:prstGeom>
                    </pic:spPr>
                  </pic:pic>
                </a:graphicData>
              </a:graphic>
            </wp:inline>
          </w:drawing>
        </w:r>
      </w:ins>
      <w:commentRangeEnd w:id="4770"/>
      <w:r w:rsidR="001A2E13">
        <w:rPr>
          <w:rStyle w:val="CommentReference"/>
        </w:rPr>
        <w:commentReference w:id="4770"/>
      </w:r>
      <w:commentRangeEnd w:id="4771"/>
      <w:r w:rsidR="00633119">
        <w:rPr>
          <w:rStyle w:val="CommentReference"/>
        </w:rPr>
        <w:commentReference w:id="4771"/>
      </w:r>
    </w:p>
    <w:p w14:paraId="2FEA8DAC" w14:textId="49BD2716" w:rsidR="00593F79" w:rsidRDefault="00593F79" w:rsidP="00F47A84">
      <w:pPr>
        <w:ind w:firstLine="0"/>
        <w:rPr>
          <w:ins w:id="4773" w:author="Joel Newman" w:date="2018-07-28T18:59:00Z"/>
        </w:rPr>
      </w:pPr>
    </w:p>
    <w:p w14:paraId="7891662F" w14:textId="5EDDB69B" w:rsidR="00593F79" w:rsidRDefault="00DC4F3A">
      <w:pPr>
        <w:pStyle w:val="Heading2"/>
        <w:rPr>
          <w:ins w:id="4774" w:author="Joel Newman" w:date="2018-07-28T18:59:00Z"/>
        </w:rPr>
        <w:pPrChange w:id="4775" w:author="Joel Newman" w:date="2018-07-28T18:59:00Z">
          <w:pPr/>
        </w:pPrChange>
      </w:pPr>
      <w:bookmarkStart w:id="4776" w:name="_Toc520568208"/>
      <w:bookmarkStart w:id="4777" w:name="_Toc520568846"/>
      <w:bookmarkStart w:id="4778" w:name="_Toc520570329"/>
      <w:bookmarkStart w:id="4779" w:name="_Toc520570568"/>
      <w:bookmarkStart w:id="4780" w:name="_Toc520571476"/>
      <w:bookmarkStart w:id="4781" w:name="_Toc520572256"/>
      <w:bookmarkStart w:id="4782" w:name="_Toc520572926"/>
      <w:bookmarkStart w:id="4783" w:name="_Toc520573090"/>
      <w:bookmarkStart w:id="4784" w:name="_Toc520574780"/>
      <w:bookmarkStart w:id="4785" w:name="_Toc520655932"/>
      <w:bookmarkStart w:id="4786" w:name="_Toc520659557"/>
      <w:bookmarkStart w:id="4787" w:name="_Toc520838854"/>
      <w:bookmarkStart w:id="4788" w:name="_Toc520881988"/>
      <w:bookmarkStart w:id="4789" w:name="_Toc520892428"/>
      <w:ins w:id="4790" w:author="Joel Newman" w:date="2018-07-28T18:59:00Z">
        <w:r>
          <w:t>Software</w:t>
        </w:r>
      </w:ins>
      <w:bookmarkEnd w:id="4776"/>
      <w:bookmarkEnd w:id="4777"/>
      <w:bookmarkEnd w:id="4778"/>
      <w:bookmarkEnd w:id="4779"/>
      <w:bookmarkEnd w:id="4780"/>
      <w:bookmarkEnd w:id="4781"/>
      <w:bookmarkEnd w:id="4782"/>
      <w:bookmarkEnd w:id="4783"/>
      <w:bookmarkEnd w:id="4784"/>
      <w:ins w:id="4791" w:author="Dana de Jong" w:date="2018-07-29T15:40:00Z">
        <w:r w:rsidR="009C1B98">
          <w:t xml:space="preserve"> Development</w:t>
        </w:r>
      </w:ins>
      <w:bookmarkEnd w:id="4785"/>
      <w:bookmarkEnd w:id="4786"/>
      <w:bookmarkEnd w:id="4787"/>
      <w:bookmarkEnd w:id="4788"/>
      <w:bookmarkEnd w:id="4789"/>
    </w:p>
    <w:p w14:paraId="6D32B3C9" w14:textId="0F48C1EE" w:rsidR="00492B97" w:rsidRDefault="00DC4F3A" w:rsidP="00492B97">
      <w:pPr>
        <w:rPr>
          <w:ins w:id="4792" w:author="Joel Newman" w:date="2018-07-28T19:35:00Z"/>
        </w:rPr>
      </w:pPr>
      <w:ins w:id="4793" w:author="Joel Newman" w:date="2018-07-28T18:59:00Z">
        <w:r>
          <w:t xml:space="preserve"> </w:t>
        </w:r>
      </w:ins>
      <w:ins w:id="4794" w:author="Joel Newman" w:date="2018-07-28T19:01:00Z">
        <w:r w:rsidR="002F26C9">
          <w:t xml:space="preserve">Testing of the hardware required some </w:t>
        </w:r>
      </w:ins>
      <w:ins w:id="4795" w:author="Joel Newman" w:date="2018-07-28T19:03:00Z">
        <w:r w:rsidR="0003781D">
          <w:t xml:space="preserve">software to be written. This was broken up into microcontroller </w:t>
        </w:r>
      </w:ins>
      <w:ins w:id="4796" w:author="Joel Newman" w:date="2018-07-28T19:04:00Z">
        <w:r w:rsidR="0003781D">
          <w:t xml:space="preserve">code and GUI code. The microcontroller code was the basic control system </w:t>
        </w:r>
      </w:ins>
      <w:ins w:id="4797" w:author="Joel Newman" w:date="2018-07-28T19:08:00Z">
        <w:r w:rsidR="003A549F">
          <w:t xml:space="preserve">for the motor driver and provided </w:t>
        </w:r>
      </w:ins>
      <w:ins w:id="4798" w:author="Joel Newman" w:date="2018-07-28T19:14:00Z">
        <w:r w:rsidR="00906F62">
          <w:t>communication</w:t>
        </w:r>
      </w:ins>
      <w:ins w:id="4799" w:author="Joel Newman" w:date="2018-07-28T19:08:00Z">
        <w:r w:rsidR="003A549F">
          <w:t xml:space="preserve"> with the computer.</w:t>
        </w:r>
      </w:ins>
      <w:ins w:id="4800" w:author="Joel Newman" w:date="2018-07-28T21:20:00Z">
        <w:r w:rsidR="005F1AD2">
          <w:t xml:space="preserve"> A </w:t>
        </w:r>
      </w:ins>
      <w:ins w:id="4801" w:author="Joel Newman" w:date="2018-07-28T21:21:00Z">
        <w:r w:rsidR="005F1AD2">
          <w:t>URL</w:t>
        </w:r>
      </w:ins>
      <w:ins w:id="4802" w:author="Joel Newman" w:date="2018-07-28T21:20:00Z">
        <w:r w:rsidR="005F1AD2">
          <w:t xml:space="preserve"> to the complete code can </w:t>
        </w:r>
      </w:ins>
      <w:ins w:id="4803" w:author="Joel Newman" w:date="2018-07-28T21:21:00Z">
        <w:r w:rsidR="005F1AD2">
          <w:t xml:space="preserve">be found in </w:t>
        </w:r>
        <w:r w:rsidR="005F1AD2">
          <w:fldChar w:fldCharType="begin"/>
        </w:r>
        <w:r w:rsidR="005F1AD2">
          <w:instrText xml:space="preserve"> REF _Ref520576204 \h </w:instrText>
        </w:r>
      </w:ins>
      <w:r w:rsidR="005F1AD2">
        <w:fldChar w:fldCharType="separate"/>
      </w:r>
      <w:ins w:id="4804" w:author="Dana de Jong" w:date="2018-08-01T13:26:00Z">
        <w:r w:rsidR="00E723E8">
          <w:rPr>
            <w:lang w:val="en-US" w:eastAsia="en-US"/>
          </w:rPr>
          <w:t>Appendix B – Microcontroller Software Development</w:t>
        </w:r>
      </w:ins>
      <w:ins w:id="4805" w:author="Joel Newman" w:date="2018-07-28T21:21:00Z">
        <w:r w:rsidR="005F1AD2">
          <w:fldChar w:fldCharType="end"/>
        </w:r>
        <w:r w:rsidR="005F1AD2">
          <w:t>.</w:t>
        </w:r>
      </w:ins>
    </w:p>
    <w:p w14:paraId="2C62FC92" w14:textId="77777777" w:rsidR="00492B97" w:rsidRDefault="00492B97" w:rsidP="00492B97">
      <w:pPr>
        <w:ind w:firstLine="0"/>
        <w:rPr>
          <w:ins w:id="4806" w:author="Joel Newman" w:date="2018-07-28T19:35:00Z"/>
        </w:rPr>
      </w:pPr>
    </w:p>
    <w:p w14:paraId="0B534380" w14:textId="208AF63C" w:rsidR="00DC4F3A" w:rsidRDefault="003A549F" w:rsidP="00492B97">
      <w:pPr>
        <w:ind w:firstLine="0"/>
        <w:rPr>
          <w:ins w:id="4807" w:author="Joel Newman" w:date="2018-07-28T19:09:00Z"/>
        </w:rPr>
      </w:pPr>
      <w:ins w:id="4808" w:author="Joel Newman" w:date="2018-07-28T19:08:00Z">
        <w:r>
          <w:t xml:space="preserve"> The</w:t>
        </w:r>
      </w:ins>
      <w:ins w:id="4809" w:author="Joel Newman" w:date="2018-07-28T19:09:00Z">
        <w:r>
          <w:t xml:space="preserve"> main goals of the </w:t>
        </w:r>
      </w:ins>
      <w:ins w:id="4810" w:author="Joel Newman" w:date="2018-07-28T19:12:00Z">
        <w:r w:rsidR="00074A4A">
          <w:t>GUI</w:t>
        </w:r>
      </w:ins>
      <w:ins w:id="4811" w:author="Joel Newman" w:date="2018-07-28T19:09:00Z">
        <w:r>
          <w:t xml:space="preserve"> </w:t>
        </w:r>
        <w:r w:rsidR="00D1040B">
          <w:t xml:space="preserve">were </w:t>
        </w:r>
      </w:ins>
      <w:ins w:id="4812" w:author="Joel Newman" w:date="2018-07-28T19:12:00Z">
        <w:r w:rsidR="00074A4A">
          <w:t xml:space="preserve">to have the </w:t>
        </w:r>
      </w:ins>
      <w:ins w:id="4813" w:author="Joel Newman" w:date="2018-07-28T19:13:00Z">
        <w:r w:rsidR="00604F6D">
          <w:t>ability</w:t>
        </w:r>
      </w:ins>
      <w:ins w:id="4814" w:author="Joel Newman" w:date="2018-07-28T19:12:00Z">
        <w:r w:rsidR="00074A4A">
          <w:t xml:space="preserve"> to</w:t>
        </w:r>
      </w:ins>
      <w:ins w:id="4815" w:author="Joel Newman" w:date="2018-07-28T19:13:00Z">
        <w:r w:rsidR="00604F6D">
          <w:t xml:space="preserve">: </w:t>
        </w:r>
      </w:ins>
    </w:p>
    <w:p w14:paraId="63F1AFEC" w14:textId="1C10A9C3" w:rsidR="00D1040B" w:rsidRDefault="00074A4A" w:rsidP="00492B97">
      <w:pPr>
        <w:pStyle w:val="ListParagraph"/>
        <w:numPr>
          <w:ilvl w:val="0"/>
          <w:numId w:val="28"/>
        </w:numPr>
        <w:rPr>
          <w:ins w:id="4816" w:author="Joel Newman" w:date="2018-07-28T19:10:00Z"/>
        </w:rPr>
      </w:pPr>
      <w:ins w:id="4817" w:author="Joel Newman" w:date="2018-07-28T19:12:00Z">
        <w:r>
          <w:t>S</w:t>
        </w:r>
      </w:ins>
      <w:ins w:id="4818" w:author="Joel Newman" w:date="2018-07-28T19:09:00Z">
        <w:r w:rsidR="0042432A">
          <w:t>et all registers on the DR</w:t>
        </w:r>
      </w:ins>
      <w:ins w:id="4819" w:author="Joel Newman" w:date="2018-07-28T19:10:00Z">
        <w:r w:rsidR="0042432A">
          <w:t>V 8704</w:t>
        </w:r>
      </w:ins>
    </w:p>
    <w:p w14:paraId="065C746F" w14:textId="66DD61C8" w:rsidR="00996B4D" w:rsidRDefault="00074A4A" w:rsidP="00660324">
      <w:pPr>
        <w:pStyle w:val="ListParagraph"/>
        <w:numPr>
          <w:ilvl w:val="0"/>
          <w:numId w:val="26"/>
        </w:numPr>
        <w:rPr>
          <w:ins w:id="4820" w:author="Joel Newman" w:date="2018-07-28T19:12:00Z"/>
        </w:rPr>
      </w:pPr>
      <w:ins w:id="4821" w:author="Joel Newman" w:date="2018-07-28T19:12:00Z">
        <w:r>
          <w:t>S</w:t>
        </w:r>
      </w:ins>
      <w:ins w:id="4822" w:author="Joel Newman" w:date="2018-07-28T19:10:00Z">
        <w:r w:rsidR="0042432A">
          <w:t xml:space="preserve">et </w:t>
        </w:r>
        <w:r w:rsidR="00996B4D">
          <w:t>and change the position, velocity, and duty cycle</w:t>
        </w:r>
      </w:ins>
    </w:p>
    <w:p w14:paraId="25E6D27A" w14:textId="2E88B95E" w:rsidR="00074A4A" w:rsidRDefault="00604F6D" w:rsidP="00660324">
      <w:pPr>
        <w:pStyle w:val="ListParagraph"/>
        <w:numPr>
          <w:ilvl w:val="0"/>
          <w:numId w:val="26"/>
        </w:numPr>
        <w:rPr>
          <w:ins w:id="4823" w:author="Joel Newman" w:date="2018-07-28T19:14:00Z"/>
        </w:rPr>
      </w:pPr>
      <w:ins w:id="4824" w:author="Joel Newman" w:date="2018-07-28T19:13:00Z">
        <w:r>
          <w:t>Visualize the position, duty cycle, and setpoint on a graph</w:t>
        </w:r>
      </w:ins>
    </w:p>
    <w:p w14:paraId="4E3C17E0" w14:textId="7A292C5A" w:rsidR="00313F5A" w:rsidRDefault="00313F5A" w:rsidP="00660324">
      <w:pPr>
        <w:pStyle w:val="ListParagraph"/>
        <w:numPr>
          <w:ilvl w:val="0"/>
          <w:numId w:val="26"/>
        </w:numPr>
        <w:rPr>
          <w:ins w:id="4825" w:author="Joel Newman" w:date="2018-07-28T19:14:00Z"/>
        </w:rPr>
      </w:pPr>
      <w:ins w:id="4826" w:author="Joel Newman" w:date="2018-07-28T19:14:00Z">
        <w:r>
          <w:t>Set PID values</w:t>
        </w:r>
      </w:ins>
    </w:p>
    <w:p w14:paraId="0E151558" w14:textId="0842F014" w:rsidR="00492B97" w:rsidRDefault="00492B97" w:rsidP="00697D4E">
      <w:pPr>
        <w:pStyle w:val="ListParagraph"/>
        <w:numPr>
          <w:ilvl w:val="0"/>
          <w:numId w:val="26"/>
        </w:numPr>
        <w:rPr>
          <w:ins w:id="4827" w:author="Joel Newman" w:date="2018-07-28T19:44:00Z"/>
        </w:rPr>
      </w:pPr>
      <w:ins w:id="4828" w:author="Joel Newman" w:date="2018-07-28T19:36:00Z">
        <w:r>
          <w:t>Touch Screen + Keyboard interface</w:t>
        </w:r>
      </w:ins>
    </w:p>
    <w:p w14:paraId="0B00D602" w14:textId="77777777" w:rsidR="00697D4E" w:rsidRDefault="00697D4E" w:rsidP="00F47A84">
      <w:pPr>
        <w:ind w:firstLine="0"/>
        <w:rPr>
          <w:ins w:id="4829" w:author="Joel Newman" w:date="2018-07-28T19:35:00Z"/>
        </w:rPr>
      </w:pPr>
    </w:p>
    <w:p w14:paraId="346A84E6" w14:textId="47E4CABD" w:rsidR="00172D99" w:rsidRDefault="00172D99" w:rsidP="00492B97">
      <w:pPr>
        <w:ind w:firstLine="0"/>
        <w:rPr>
          <w:ins w:id="4830" w:author="Joel Newman" w:date="2018-07-28T19:36:00Z"/>
        </w:rPr>
      </w:pPr>
      <w:ins w:id="4831" w:author="Joel Newman" w:date="2018-07-28T19:34:00Z">
        <w:r>
          <w:t>The main goals of the microcontroller were to:</w:t>
        </w:r>
      </w:ins>
    </w:p>
    <w:p w14:paraId="60F1E7BF" w14:textId="28CE8FCC" w:rsidR="00492B97" w:rsidRDefault="00492B97" w:rsidP="00492B97">
      <w:pPr>
        <w:pStyle w:val="ListParagraph"/>
        <w:numPr>
          <w:ilvl w:val="0"/>
          <w:numId w:val="28"/>
        </w:numPr>
        <w:rPr>
          <w:ins w:id="4832" w:author="Joel Newman" w:date="2018-07-28T19:36:00Z"/>
        </w:rPr>
      </w:pPr>
      <w:ins w:id="4833" w:author="Joel Newman" w:date="2018-07-28T19:36:00Z">
        <w:r>
          <w:t>Communicate over USB</w:t>
        </w:r>
      </w:ins>
    </w:p>
    <w:p w14:paraId="792C8618" w14:textId="7306A4EC" w:rsidR="00492B97" w:rsidRDefault="00492B97" w:rsidP="00492B97">
      <w:pPr>
        <w:pStyle w:val="ListParagraph"/>
        <w:numPr>
          <w:ilvl w:val="0"/>
          <w:numId w:val="28"/>
        </w:numPr>
        <w:rPr>
          <w:ins w:id="4834" w:author="Joel Newman" w:date="2018-07-28T19:36:00Z"/>
        </w:rPr>
      </w:pPr>
      <w:ins w:id="4835" w:author="Joel Newman" w:date="2018-07-28T19:36:00Z">
        <w:r>
          <w:t>Set all registers on the DRV 8704</w:t>
        </w:r>
      </w:ins>
    </w:p>
    <w:p w14:paraId="337054B1" w14:textId="19F22185" w:rsidR="00B833BD" w:rsidRDefault="00B833BD" w:rsidP="002E4771">
      <w:pPr>
        <w:pStyle w:val="ListParagraph"/>
        <w:numPr>
          <w:ilvl w:val="0"/>
          <w:numId w:val="26"/>
        </w:numPr>
        <w:rPr>
          <w:ins w:id="4836" w:author="Joel Newman" w:date="2018-07-28T19:38:00Z"/>
        </w:rPr>
      </w:pPr>
      <w:ins w:id="4837" w:author="Joel Newman" w:date="2018-07-28T19:38:00Z">
        <w:r>
          <w:t xml:space="preserve">Generate PWM signals </w:t>
        </w:r>
        <w:r w:rsidR="009E3DCE">
          <w:t>that control for the gate driver</w:t>
        </w:r>
      </w:ins>
    </w:p>
    <w:p w14:paraId="1897705C" w14:textId="10138EE9" w:rsidR="00313F5A" w:rsidRDefault="00282A82" w:rsidP="002E4771">
      <w:pPr>
        <w:pStyle w:val="ListParagraph"/>
        <w:numPr>
          <w:ilvl w:val="0"/>
          <w:numId w:val="26"/>
        </w:numPr>
        <w:rPr>
          <w:ins w:id="4838" w:author="Joel Newman" w:date="2018-07-28T19:43:00Z"/>
        </w:rPr>
      </w:pPr>
      <w:ins w:id="4839" w:author="Joel Newman" w:date="2018-07-28T19:38:00Z">
        <w:r>
          <w:t>PID for each motor with feedback</w:t>
        </w:r>
      </w:ins>
    </w:p>
    <w:p w14:paraId="661A220B" w14:textId="041CF947" w:rsidR="00E407CD" w:rsidRDefault="00E407CD" w:rsidP="00393356">
      <w:pPr>
        <w:pStyle w:val="ListParagraph"/>
        <w:numPr>
          <w:ilvl w:val="0"/>
          <w:numId w:val="26"/>
        </w:numPr>
        <w:rPr>
          <w:ins w:id="4840" w:author="Joel Newman" w:date="2018-07-28T19:50:00Z"/>
        </w:rPr>
      </w:pPr>
      <w:ins w:id="4841" w:author="Joel Newman" w:date="2018-07-28T19:43:00Z">
        <w:r>
          <w:t xml:space="preserve">Use interrupts for </w:t>
        </w:r>
      </w:ins>
      <w:ins w:id="4842" w:author="Joel Newman" w:date="2018-07-28T19:44:00Z">
        <w:r>
          <w:t>feedback and for PWM generation</w:t>
        </w:r>
      </w:ins>
    </w:p>
    <w:p w14:paraId="183A46C8" w14:textId="03495D44" w:rsidR="001A2E13" w:rsidRDefault="001A2E13" w:rsidP="001A2E13">
      <w:pPr>
        <w:ind w:firstLine="0"/>
        <w:rPr>
          <w:ins w:id="4843" w:author="Joel Newman" w:date="2018-07-28T19:50:00Z"/>
        </w:rPr>
      </w:pPr>
    </w:p>
    <w:p w14:paraId="308BBC64" w14:textId="1EB16C30" w:rsidR="001A2E13" w:rsidRDefault="001A2E13">
      <w:pPr>
        <w:rPr>
          <w:ins w:id="4844" w:author="Joel Newman" w:date="2018-07-28T20:42:00Z"/>
        </w:rPr>
        <w:pPrChange w:id="4845" w:author="Dalton B" w:date="2018-08-01T10:16:00Z">
          <w:pPr>
            <w:ind w:firstLine="0"/>
          </w:pPr>
        </w:pPrChange>
      </w:pPr>
      <w:ins w:id="4846" w:author="Joel Newman" w:date="2018-07-28T19:50:00Z">
        <w:r>
          <w:t xml:space="preserve">The GUI </w:t>
        </w:r>
      </w:ins>
      <w:ins w:id="4847" w:author="Joel Newman" w:date="2018-07-28T19:51:00Z">
        <w:r w:rsidR="003D35FD">
          <w:t xml:space="preserve">was designed in QT Designer and uses python to interact with the </w:t>
        </w:r>
      </w:ins>
      <w:ins w:id="4848" w:author="Joel Newman" w:date="2018-07-28T19:56:00Z">
        <w:r w:rsidR="00AE297A">
          <w:t>microcontroller</w:t>
        </w:r>
      </w:ins>
      <w:ins w:id="4849" w:author="Joel Newman" w:date="2018-07-28T19:57:00Z">
        <w:r w:rsidR="00B27C80">
          <w:t xml:space="preserve">. Python was used due to its </w:t>
        </w:r>
      </w:ins>
      <w:ins w:id="4850" w:author="Joel Newman" w:date="2018-07-28T19:58:00Z">
        <w:r w:rsidR="009D2053">
          <w:t xml:space="preserve">ability for </w:t>
        </w:r>
        <w:r w:rsidR="006412EB">
          <w:t xml:space="preserve">fast programming where the programmer doesn’t have to wait to compile the project and </w:t>
        </w:r>
      </w:ins>
      <w:ins w:id="4851" w:author="Joel Newman" w:date="2018-07-28T19:59:00Z">
        <w:r w:rsidR="006412EB">
          <w:t xml:space="preserve">for its ability to work on many different </w:t>
        </w:r>
        <w:r w:rsidR="000C3398">
          <w:t xml:space="preserve">operating systems. </w:t>
        </w:r>
      </w:ins>
      <w:ins w:id="4852" w:author="Joel Newman" w:date="2018-07-28T20:51:00Z">
        <w:r w:rsidR="00DE2712">
          <w:fldChar w:fldCharType="begin"/>
        </w:r>
        <w:r w:rsidR="00DE2712">
          <w:instrText xml:space="preserve"> REF _Ref520574417 \h </w:instrText>
        </w:r>
      </w:ins>
      <w:r w:rsidR="00DE2712">
        <w:fldChar w:fldCharType="separate"/>
      </w:r>
      <w:ins w:id="4853" w:author="Joel Newman" w:date="2018-07-28T20:51:00Z">
        <w:r w:rsidR="0047738F">
          <w:t xml:space="preserve">Figure </w:t>
        </w:r>
      </w:ins>
      <w:ins w:id="4854" w:author="Dana de Jong" w:date="2018-08-01T13:26:00Z">
        <w:r w:rsidR="0047738F">
          <w:rPr>
            <w:noProof/>
          </w:rPr>
          <w:t>18</w:t>
        </w:r>
      </w:ins>
      <w:ins w:id="4855" w:author="Joel Newman" w:date="2018-07-28T20:51:00Z">
        <w:r w:rsidR="00DE2712">
          <w:fldChar w:fldCharType="end"/>
        </w:r>
        <w:r w:rsidR="00DE2712">
          <w:t xml:space="preserve"> </w:t>
        </w:r>
      </w:ins>
      <w:ins w:id="4856" w:author="Joel Newman" w:date="2018-07-29T00:02:00Z">
        <w:r w:rsidR="006E6D6C">
          <w:t xml:space="preserve">and </w:t>
        </w:r>
        <w:del w:id="4857" w:author="Dana de Jong" w:date="2018-07-29T18:15:00Z">
          <w:r w:rsidR="006E6D6C">
            <w:fldChar w:fldCharType="begin"/>
          </w:r>
          <w:r w:rsidR="006E6D6C">
            <w:delInstrText xml:space="preserve"> REF _Ref520585831 \h </w:delInstrText>
          </w:r>
        </w:del>
      </w:ins>
      <w:del w:id="4858" w:author="Dana de Jong" w:date="2018-07-29T18:15:00Z">
        <w:r w:rsidR="006E6D6C">
          <w:fldChar w:fldCharType="end"/>
        </w:r>
      </w:del>
      <w:ins w:id="4859" w:author="Joel Newman" w:date="2018-07-29T00:02:00Z">
        <w:r w:rsidR="006E6D6C">
          <w:fldChar w:fldCharType="begin"/>
        </w:r>
        <w:r w:rsidR="006E6D6C">
          <w:instrText xml:space="preserve"> REF _Ref520585889 \h </w:instrText>
        </w:r>
      </w:ins>
      <w:r w:rsidR="006E6D6C">
        <w:fldChar w:fldCharType="separate"/>
      </w:r>
      <w:ins w:id="4860" w:author="Dana de Jong" w:date="2018-08-01T13:26:00Z">
        <w:r w:rsidR="00E723E8">
          <w:t xml:space="preserve">Figure </w:t>
        </w:r>
        <w:r w:rsidR="00E723E8">
          <w:rPr>
            <w:noProof/>
          </w:rPr>
          <w:t>20</w:t>
        </w:r>
      </w:ins>
      <w:ins w:id="4861" w:author="Joel Newman" w:date="2018-07-29T00:02:00Z">
        <w:r w:rsidR="006E6D6C">
          <w:fldChar w:fldCharType="end"/>
        </w:r>
      </w:ins>
      <w:ins w:id="4862" w:author="Joel Newman" w:date="2018-07-28T20:51:00Z">
        <w:r w:rsidR="00DE2712">
          <w:t xml:space="preserve"> </w:t>
        </w:r>
      </w:ins>
      <w:ins w:id="4863" w:author="Joel Newman" w:date="2018-07-28T20:42:00Z">
        <w:r w:rsidR="00D32368">
          <w:t>show</w:t>
        </w:r>
      </w:ins>
      <w:ins w:id="4864" w:author="Dana de Jong" w:date="2018-07-29T18:15:00Z">
        <w:r w:rsidR="000B04F9">
          <w:t xml:space="preserve"> </w:t>
        </w:r>
      </w:ins>
      <w:ins w:id="4865" w:author="Joel Newman" w:date="2018-07-28T20:42:00Z">
        <w:del w:id="4866" w:author="Dana de Jong" w:date="2018-07-29T18:15:00Z">
          <w:r w:rsidR="00D32368" w:rsidDel="000B04F9">
            <w:delText>s</w:delText>
          </w:r>
          <w:r w:rsidR="00D32368">
            <w:delText xml:space="preserve"> </w:delText>
          </w:r>
        </w:del>
        <w:r w:rsidR="00D32368">
          <w:t>the GUI while it is still in the development phase.</w:t>
        </w:r>
      </w:ins>
    </w:p>
    <w:p w14:paraId="130679E3" w14:textId="05332069" w:rsidR="00D32368" w:rsidRDefault="00D32368" w:rsidP="00F47A84">
      <w:pPr>
        <w:ind w:firstLine="0"/>
        <w:rPr>
          <w:ins w:id="4867" w:author="Joel Newman" w:date="2018-07-28T20:42:00Z"/>
        </w:rPr>
      </w:pPr>
    </w:p>
    <w:p w14:paraId="5AFAE8EB" w14:textId="77777777" w:rsidR="00DE2712" w:rsidRDefault="00DE2712" w:rsidP="00DE2712">
      <w:pPr>
        <w:ind w:firstLine="0"/>
        <w:rPr>
          <w:ins w:id="4868" w:author="Joel Newman" w:date="2018-07-28T20:51:00Z"/>
        </w:rPr>
      </w:pPr>
      <w:ins w:id="4869" w:author="Joel Newman" w:date="2018-07-28T20:50:00Z">
        <w:r>
          <w:rPr>
            <w:noProof/>
            <w:lang w:val="en-US" w:eastAsia="en-US"/>
          </w:rPr>
          <w:lastRenderedPageBreak/>
          <w:drawing>
            <wp:inline distT="0" distB="0" distL="0" distR="0" wp14:anchorId="75B2D0EB" wp14:editId="13A575C9">
              <wp:extent cx="5838825" cy="4476750"/>
              <wp:effectExtent l="0" t="0" r="9525" b="0"/>
              <wp:docPr id="1404738053" name="Picture 140473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961" t="3572" r="802" b="3162"/>
                      <a:stretch/>
                    </pic:blipFill>
                    <pic:spPr bwMode="auto">
                      <a:xfrm>
                        <a:off x="0" y="0"/>
                        <a:ext cx="5838825" cy="4476750"/>
                      </a:xfrm>
                      <a:prstGeom prst="rect">
                        <a:avLst/>
                      </a:prstGeom>
                      <a:ln>
                        <a:noFill/>
                      </a:ln>
                      <a:extLst>
                        <a:ext uri="{53640926-AAD7-44D8-BBD7-CCE9431645EC}">
                          <a14:shadowObscured xmlns:a14="http://schemas.microsoft.com/office/drawing/2010/main"/>
                        </a:ext>
                      </a:extLst>
                    </pic:spPr>
                  </pic:pic>
                </a:graphicData>
              </a:graphic>
            </wp:inline>
          </w:drawing>
        </w:r>
      </w:ins>
    </w:p>
    <w:p w14:paraId="156F0608" w14:textId="1A026069" w:rsidR="00D32368" w:rsidRDefault="00DE2712">
      <w:pPr>
        <w:pStyle w:val="Caption"/>
        <w:rPr>
          <w:ins w:id="4870" w:author="Dan Kot" w:date="2018-07-26T20:42:00Z"/>
        </w:rPr>
        <w:pPrChange w:id="4871" w:author="Joel Newman" w:date="2018-07-28T20:51:00Z">
          <w:pPr>
            <w:ind w:firstLine="0"/>
          </w:pPr>
        </w:pPrChange>
      </w:pPr>
      <w:bookmarkStart w:id="4872" w:name="_Ref520574417"/>
      <w:bookmarkStart w:id="4873" w:name="_Toc520574753"/>
      <w:bookmarkStart w:id="4874" w:name="_Toc520655901"/>
      <w:bookmarkStart w:id="4875" w:name="_Toc520659526"/>
      <w:bookmarkStart w:id="4876" w:name="_Toc520838823"/>
      <w:bookmarkStart w:id="4877" w:name="_Toc520881957"/>
      <w:bookmarkStart w:id="4878" w:name="_Toc520892457"/>
      <w:ins w:id="4879" w:author="Joel Newman" w:date="2018-07-28T20:51:00Z">
        <w:r>
          <w:t xml:space="preserve">Figure </w:t>
        </w:r>
        <w:r>
          <w:fldChar w:fldCharType="begin"/>
        </w:r>
        <w:r>
          <w:instrText xml:space="preserve"> SEQ Figure \* ARABIC </w:instrText>
        </w:r>
      </w:ins>
      <w:r>
        <w:fldChar w:fldCharType="separate"/>
      </w:r>
      <w:ins w:id="4880" w:author="Dana de Jong" w:date="2018-08-01T13:26:00Z">
        <w:r w:rsidR="00E723E8">
          <w:rPr>
            <w:noProof/>
          </w:rPr>
          <w:t>18</w:t>
        </w:r>
      </w:ins>
      <w:ins w:id="4881" w:author="Joel Newman" w:date="2018-07-28T20:51:00Z">
        <w:r>
          <w:fldChar w:fldCharType="end"/>
        </w:r>
        <w:bookmarkEnd w:id="4872"/>
        <w:r>
          <w:t>. GUI during development phase</w:t>
        </w:r>
      </w:ins>
      <w:bookmarkEnd w:id="4873"/>
      <w:bookmarkEnd w:id="4874"/>
      <w:bookmarkEnd w:id="4875"/>
      <w:bookmarkEnd w:id="4876"/>
      <w:bookmarkEnd w:id="4877"/>
      <w:bookmarkEnd w:id="4878"/>
    </w:p>
    <w:p w14:paraId="3BD2BD85" w14:textId="6128BE30" w:rsidR="00411859" w:rsidRDefault="00411859">
      <w:pPr>
        <w:rPr>
          <w:ins w:id="4882" w:author="Joel Newman" w:date="2018-07-28T20:57:00Z"/>
        </w:rPr>
      </w:pPr>
    </w:p>
    <w:p w14:paraId="0E4B2113" w14:textId="77777777" w:rsidR="0047738F" w:rsidRDefault="00361472" w:rsidP="002D4669">
      <w:pPr>
        <w:rPr>
          <w:ins w:id="4883" w:author="Dana de Jong" w:date="2018-07-29T18:17:00Z"/>
        </w:rPr>
      </w:pPr>
      <w:ins w:id="4884" w:author="Joel Newman" w:date="2018-07-28T20:57:00Z">
        <w:r>
          <w:t xml:space="preserve">The microcontroller </w:t>
        </w:r>
        <w:r w:rsidR="00663DC5">
          <w:t xml:space="preserve">code was written in </w:t>
        </w:r>
      </w:ins>
      <w:ins w:id="4885" w:author="Joel Newman" w:date="2018-07-28T20:58:00Z">
        <w:r w:rsidR="00663DC5">
          <w:t xml:space="preserve">C++ in the Arduino environment. </w:t>
        </w:r>
      </w:ins>
      <w:ins w:id="4886" w:author="Joel Newman" w:date="2018-07-28T21:20:00Z">
        <w:r w:rsidR="00B92BF7">
          <w:t>This was done for ease</w:t>
        </w:r>
      </w:ins>
      <w:ins w:id="4887" w:author="Dana de Jong" w:date="2018-07-29T18:16:00Z">
        <w:r w:rsidR="000B04F9">
          <w:t>-</w:t>
        </w:r>
      </w:ins>
      <w:ins w:id="4888" w:author="Joel Newman" w:date="2018-07-28T21:20:00Z">
        <w:del w:id="4889" w:author="Dana de Jong" w:date="2018-07-29T18:16:00Z">
          <w:r w:rsidR="00B92BF7">
            <w:delText xml:space="preserve"> </w:delText>
          </w:r>
        </w:del>
        <w:r w:rsidR="00B92BF7">
          <w:t>of</w:t>
        </w:r>
      </w:ins>
      <w:ins w:id="4890" w:author="Dana de Jong" w:date="2018-07-29T18:16:00Z">
        <w:r w:rsidR="000B04F9">
          <w:t>-</w:t>
        </w:r>
      </w:ins>
      <w:ins w:id="4891" w:author="Joel Newman" w:date="2018-07-28T21:20:00Z">
        <w:del w:id="4892" w:author="Dana de Jong" w:date="2018-07-29T18:16:00Z">
          <w:r w:rsidR="00B92BF7">
            <w:delText xml:space="preserve"> </w:delText>
          </w:r>
        </w:del>
        <w:r w:rsidR="00B92BF7">
          <w:t xml:space="preserve">programming </w:t>
        </w:r>
        <w:r w:rsidR="005F1AD2">
          <w:t xml:space="preserve">and to increase the development speed. </w:t>
        </w:r>
      </w:ins>
      <w:ins w:id="4893" w:author="Joel Newman" w:date="2018-07-28T22:23:00Z">
        <w:r w:rsidR="00C92965">
          <w:t>The</w:t>
        </w:r>
        <w:r w:rsidR="003B581B">
          <w:t xml:space="preserve"> microcontroller that we used was the SAMD21.</w:t>
        </w:r>
      </w:ins>
      <w:ins w:id="4894" w:author="Dana de Jong" w:date="2018-07-29T18:16:00Z">
        <w:r w:rsidR="000B04F9">
          <w:t xml:space="preserve"> </w:t>
        </w:r>
      </w:ins>
      <w:ins w:id="4895" w:author="Joel Newman" w:date="2018-07-28T22:24:00Z">
        <w:r w:rsidR="00EB3AD9">
          <w:t xml:space="preserve">The SAMD21 </w:t>
        </w:r>
      </w:ins>
      <w:ins w:id="4896" w:author="Joel Newman" w:date="2018-07-28T22:26:00Z">
        <w:r w:rsidR="00262D17">
          <w:t>was chosen because</w:t>
        </w:r>
      </w:ins>
      <w:ins w:id="4897" w:author="Shakil Hussain" w:date="2018-07-29T16:55:00Z">
        <w:r w:rsidR="00262D17">
          <w:t xml:space="preserve"> </w:t>
        </w:r>
        <w:r w:rsidR="004670CA">
          <w:t>of the</w:t>
        </w:r>
      </w:ins>
      <w:ins w:id="4898" w:author="Joel Newman" w:date="2018-07-28T22:26:00Z">
        <w:r w:rsidR="00262D17">
          <w:t xml:space="preserve"> </w:t>
        </w:r>
        <w:r w:rsidR="001B57F9">
          <w:t>native USB support</w:t>
        </w:r>
      </w:ins>
      <w:ins w:id="4899" w:author="Shakil Hussain" w:date="2018-07-29T16:55:00Z">
        <w:r w:rsidR="004670CA">
          <w:t xml:space="preserve"> and</w:t>
        </w:r>
      </w:ins>
      <w:ins w:id="4900" w:author="Joel Newman" w:date="2018-07-28T22:33:00Z">
        <w:del w:id="4901" w:author="Shakil Hussain" w:date="2018-07-29T16:55:00Z">
          <w:r w:rsidR="009B6E8D">
            <w:delText>, native</w:delText>
          </w:r>
        </w:del>
        <w:r w:rsidR="009B6E8D">
          <w:t xml:space="preserve"> SPI support</w:t>
        </w:r>
      </w:ins>
      <w:ins w:id="4902" w:author="Joel Newman" w:date="2018-07-28T22:26:00Z">
        <w:r w:rsidR="001B57F9">
          <w:t xml:space="preserve">, </w:t>
        </w:r>
      </w:ins>
      <w:ins w:id="4903" w:author="Joel Newman" w:date="2018-07-28T22:27:00Z">
        <w:r w:rsidR="00483870">
          <w:t xml:space="preserve">high number of </w:t>
        </w:r>
      </w:ins>
      <w:ins w:id="4904" w:author="Joel Newman" w:date="2018-07-28T22:28:00Z">
        <w:r w:rsidR="00483870">
          <w:t>I</w:t>
        </w:r>
      </w:ins>
      <w:ins w:id="4905" w:author="Dana de Jong" w:date="2018-07-29T18:16:00Z">
        <w:r w:rsidR="000B04F9">
          <w:t>/</w:t>
        </w:r>
      </w:ins>
      <w:ins w:id="4906" w:author="Joel Newman" w:date="2018-07-28T22:28:00Z">
        <w:r w:rsidR="00483870">
          <w:t xml:space="preserve">O, high number of </w:t>
        </w:r>
        <w:r w:rsidR="0065707A">
          <w:t xml:space="preserve">interrupts, high number of </w:t>
        </w:r>
      </w:ins>
      <w:ins w:id="4907" w:author="Joel Newman" w:date="2018-07-28T22:29:00Z">
        <w:r w:rsidR="00A32183">
          <w:t>timers</w:t>
        </w:r>
      </w:ins>
      <w:ins w:id="4908" w:author="Joel Newman" w:date="2018-07-28T22:28:00Z">
        <w:r w:rsidR="0065707A">
          <w:t>,</w:t>
        </w:r>
      </w:ins>
      <w:ins w:id="4909" w:author="Joel Newman" w:date="2018-07-28T22:29:00Z">
        <w:r w:rsidR="00A32183">
          <w:t xml:space="preserve"> </w:t>
        </w:r>
      </w:ins>
      <w:ins w:id="4910" w:author="Joel Newman" w:date="2018-07-28T22:28:00Z">
        <w:r w:rsidR="00A32183">
          <w:t xml:space="preserve">and the ability to be programmed by </w:t>
        </w:r>
      </w:ins>
      <w:ins w:id="4911" w:author="Joel Newman" w:date="2018-07-28T22:29:00Z">
        <w:r w:rsidR="00A32183">
          <w:t>the Arduino interface.</w:t>
        </w:r>
      </w:ins>
      <w:ins w:id="4912" w:author="Joel Newman" w:date="2018-07-28T22:33:00Z">
        <w:r w:rsidR="0081105F">
          <w:t xml:space="preserve"> </w:t>
        </w:r>
      </w:ins>
      <w:ins w:id="4913" w:author="Joel Newman" w:date="2018-07-28T22:59:00Z">
        <w:r w:rsidR="00BE3E98">
          <w:rPr>
            <w:rPrChange w:id="4914" w:author="Dalton B" w:date="2018-08-01T10:16:00Z">
              <w:rPr>
                <w:i/>
                <w:iCs/>
                <w:color w:val="1F497D" w:themeColor="text2"/>
                <w:szCs w:val="18"/>
              </w:rPr>
            </w:rPrChange>
          </w:rPr>
          <w:fldChar w:fldCharType="begin"/>
        </w:r>
        <w:r w:rsidR="00BE3E98">
          <w:instrText xml:space="preserve"> REF _Ref520582068 \h </w:instrText>
        </w:r>
      </w:ins>
      <w:r w:rsidR="001C61AE">
        <w:instrText xml:space="preserve"> \* MERGEFORMAT </w:instrText>
      </w:r>
      <w:r w:rsidR="00BE3E98">
        <w:rPr>
          <w:rPrChange w:id="4915" w:author="Dalton B" w:date="2018-08-01T10:16:00Z">
            <w:rPr/>
          </w:rPrChange>
        </w:rPr>
      </w:r>
      <w:r w:rsidR="00BE3E98">
        <w:fldChar w:fldCharType="separate"/>
      </w:r>
    </w:p>
    <w:p w14:paraId="7340A151" w14:textId="77777777" w:rsidR="0047738F" w:rsidRDefault="0047738F">
      <w:pPr>
        <w:pStyle w:val="Caption"/>
        <w:rPr>
          <w:ins w:id="4916" w:author="Dalton B" w:date="2018-07-31T22:10:00Z"/>
        </w:rPr>
      </w:pPr>
    </w:p>
    <w:p w14:paraId="11798698" w14:textId="77777777" w:rsidR="0047738F" w:rsidRPr="0095768A" w:rsidRDefault="0047738F">
      <w:pPr>
        <w:rPr>
          <w:ins w:id="4917" w:author="Dana de Jong" w:date="2018-07-29T18:17:00Z"/>
        </w:rPr>
      </w:pPr>
    </w:p>
    <w:p w14:paraId="7E2D2F23" w14:textId="77777777" w:rsidR="0047738F" w:rsidRDefault="0047738F" w:rsidP="002D4669">
      <w:pPr>
        <w:rPr>
          <w:ins w:id="4918" w:author="Dana de Jong" w:date="2018-07-29T18:17:00Z"/>
        </w:rPr>
      </w:pPr>
    </w:p>
    <w:p w14:paraId="26763B37" w14:textId="77777777" w:rsidR="0047738F" w:rsidRDefault="0047738F" w:rsidP="002D4669">
      <w:pPr>
        <w:rPr>
          <w:ins w:id="4919" w:author="Dana de Jong" w:date="2018-07-29T18:17:00Z"/>
          <w:noProof/>
        </w:rPr>
      </w:pPr>
    </w:p>
    <w:p w14:paraId="20CA7D3B" w14:textId="77777777" w:rsidR="0047738F" w:rsidRDefault="0047738F">
      <w:pPr>
        <w:pStyle w:val="Caption"/>
        <w:rPr>
          <w:ins w:id="4920" w:author="Dana de Jong" w:date="2018-07-29T18:17:00Z"/>
        </w:rPr>
        <w:pPrChange w:id="4921" w:author="Joel Newman" w:date="2018-07-28T22:58:00Z">
          <w:pPr/>
        </w:pPrChange>
      </w:pPr>
    </w:p>
    <w:p w14:paraId="13330885" w14:textId="77777777" w:rsidR="0047738F" w:rsidRDefault="0047738F">
      <w:pPr>
        <w:pStyle w:val="Caption"/>
        <w:rPr>
          <w:ins w:id="4922" w:author="Dana de Jong" w:date="2018-07-29T18:17:00Z"/>
        </w:rPr>
        <w:pPrChange w:id="4923" w:author="Joel Newman" w:date="2018-07-28T22:58:00Z">
          <w:pPr/>
        </w:pPrChange>
      </w:pPr>
    </w:p>
    <w:p w14:paraId="27DA7FC1" w14:textId="77777777" w:rsidR="0047738F" w:rsidRDefault="0047738F" w:rsidP="002D4669">
      <w:pPr>
        <w:rPr>
          <w:ins w:id="4924" w:author="Dana de Jong" w:date="2018-07-29T18:17:00Z"/>
        </w:rPr>
      </w:pPr>
    </w:p>
    <w:p w14:paraId="07D61C73" w14:textId="04BF2EEA" w:rsidR="00C26F5E" w:rsidRDefault="0047738F" w:rsidP="00C26F5E">
      <w:pPr>
        <w:rPr>
          <w:ins w:id="4925" w:author="Joel Newman" w:date="2018-07-28T23:57:00Z"/>
        </w:rPr>
      </w:pPr>
      <w:ins w:id="4926" w:author="Joel Newman" w:date="2018-07-28T22:58:00Z">
        <w:r>
          <w:t>Table</w:t>
        </w:r>
        <w:r>
          <w:rPr>
            <w:noProof/>
          </w:rPr>
          <w:t xml:space="preserve"> </w:t>
        </w:r>
      </w:ins>
      <w:ins w:id="4927" w:author="Dana de Jong" w:date="2018-08-01T13:26:00Z">
        <w:r>
          <w:t>8</w:t>
        </w:r>
      </w:ins>
      <w:ins w:id="4928" w:author="Joel Newman" w:date="2018-07-28T22:59:00Z">
        <w:r w:rsidR="00BE3E98">
          <w:fldChar w:fldCharType="end"/>
        </w:r>
      </w:ins>
      <w:ins w:id="4929" w:author="Joel Newman" w:date="2018-07-28T23:12:00Z">
        <w:r w:rsidR="00A5378C">
          <w:t xml:space="preserve"> </w:t>
        </w:r>
      </w:ins>
      <w:ins w:id="4930" w:author="Joel Newman" w:date="2018-07-28T22:40:00Z">
        <w:r w:rsidR="003F7E04">
          <w:t>highlights the main features of the chosen microcontroller.</w:t>
        </w:r>
      </w:ins>
      <w:ins w:id="4931" w:author="Joel Newman" w:date="2018-07-28T23:16:00Z">
        <w:r w:rsidR="00F75C26">
          <w:t xml:space="preserve"> Opensource libraries were use</w:t>
        </w:r>
      </w:ins>
      <w:ins w:id="4932" w:author="Joel Newman" w:date="2018-07-28T23:29:00Z">
        <w:r w:rsidR="006D6CA2">
          <w:t xml:space="preserve">d </w:t>
        </w:r>
        <w:r w:rsidR="003E50DD">
          <w:t>as a base for the PID</w:t>
        </w:r>
      </w:ins>
      <w:ins w:id="4933" w:author="Joel Newman" w:date="2018-07-28T23:38:00Z">
        <w:r w:rsidR="00F61F63">
          <w:t xml:space="preserve"> and </w:t>
        </w:r>
      </w:ins>
      <w:ins w:id="4934" w:author="Joel Newman" w:date="2018-07-28T23:39:00Z">
        <w:r w:rsidR="00F6319B">
          <w:t>PWM</w:t>
        </w:r>
      </w:ins>
      <w:ins w:id="4935" w:author="Joel Newman" w:date="2018-07-28T23:40:00Z">
        <w:r w:rsidR="00B814FE">
          <w:t xml:space="preserve"> but all were modified to meet our needs. </w:t>
        </w:r>
      </w:ins>
      <w:ins w:id="4936" w:author="Joel Newman" w:date="2018-07-28T23:46:00Z">
        <w:r w:rsidR="003E5310">
          <w:t>The DRV</w:t>
        </w:r>
      </w:ins>
      <w:ins w:id="4937" w:author="Joel Newman" w:date="2018-07-28T23:47:00Z">
        <w:r w:rsidR="003E5310">
          <w:t xml:space="preserve"> 8704 </w:t>
        </w:r>
        <w:r w:rsidR="00885AC0">
          <w:t>has registers that are required to be set for proper operation of the motor controller</w:t>
        </w:r>
      </w:ins>
      <w:ins w:id="4938" w:author="Joel Newman" w:date="2018-07-28T23:49:00Z">
        <w:r w:rsidR="00F61A1D">
          <w:t xml:space="preserve"> and a custom library was cr</w:t>
        </w:r>
      </w:ins>
      <w:ins w:id="4939" w:author="Joel Newman" w:date="2018-07-28T23:50:00Z">
        <w:r w:rsidR="00F61A1D">
          <w:t xml:space="preserve">eated. </w:t>
        </w:r>
      </w:ins>
      <w:ins w:id="4940" w:author="Joel Newman" w:date="2018-07-28T23:57:00Z">
        <w:r w:rsidR="00C26F5E">
          <w:t xml:space="preserve">The code details can be found in </w:t>
        </w:r>
        <w:r w:rsidR="00C26F5E">
          <w:fldChar w:fldCharType="begin"/>
        </w:r>
        <w:r w:rsidR="00C26F5E">
          <w:instrText xml:space="preserve"> REF _Ref520585574 \h </w:instrText>
        </w:r>
      </w:ins>
      <w:ins w:id="4941" w:author="Joel Newman" w:date="2018-07-28T23:57:00Z">
        <w:r w:rsidR="00C26F5E">
          <w:fldChar w:fldCharType="separate"/>
        </w:r>
      </w:ins>
      <w:ins w:id="4942" w:author="Dana de Jong" w:date="2018-08-01T13:26:00Z">
        <w:r w:rsidR="00E723E8">
          <w:rPr>
            <w:lang w:val="en-US" w:eastAsia="en-US"/>
          </w:rPr>
          <w:t>Appendix B – Microcontroller Software Development</w:t>
        </w:r>
      </w:ins>
      <w:ins w:id="4943" w:author="Joel Newman" w:date="2018-07-28T23:57:00Z">
        <w:r w:rsidR="00C26F5E">
          <w:fldChar w:fldCharType="end"/>
        </w:r>
        <w:r w:rsidR="00C26F5E">
          <w:t>.</w:t>
        </w:r>
        <w:r w:rsidR="000634D7">
          <w:t xml:space="preserve"> </w:t>
        </w:r>
      </w:ins>
    </w:p>
    <w:p w14:paraId="73150FA0" w14:textId="0C2A7B98" w:rsidR="00361472" w:rsidRDefault="00361472">
      <w:pPr>
        <w:rPr>
          <w:ins w:id="4944" w:author="Joel Newman" w:date="2018-07-28T22:40:00Z"/>
        </w:rPr>
      </w:pPr>
    </w:p>
    <w:p w14:paraId="3EDEF0EB" w14:textId="2A6B6B5A" w:rsidR="00A94024" w:rsidRDefault="00A94024">
      <w:pPr>
        <w:rPr>
          <w:ins w:id="4945" w:author="Joel Newman" w:date="2018-07-28T22:40:00Z"/>
        </w:rPr>
      </w:pPr>
    </w:p>
    <w:p w14:paraId="7ED1435E" w14:textId="77777777" w:rsidR="003F05AD" w:rsidRDefault="003F05AD">
      <w:pPr>
        <w:pStyle w:val="Caption"/>
        <w:rPr>
          <w:ins w:id="4946" w:author="Dana de Jong" w:date="2018-07-29T18:17:00Z"/>
        </w:rPr>
        <w:pPrChange w:id="4947" w:author="Joel Newman" w:date="2018-07-28T22:58:00Z">
          <w:pPr/>
        </w:pPrChange>
      </w:pPr>
      <w:bookmarkStart w:id="4948" w:name="_Ref520582068"/>
    </w:p>
    <w:p w14:paraId="69869223" w14:textId="77777777" w:rsidR="003F05AD" w:rsidRDefault="003F05AD">
      <w:pPr>
        <w:pStyle w:val="Caption"/>
        <w:rPr>
          <w:ins w:id="4949" w:author="Dalton B" w:date="2018-07-31T22:10:00Z"/>
        </w:rPr>
      </w:pPr>
    </w:p>
    <w:p w14:paraId="569C69C5" w14:textId="77777777" w:rsidR="0095768A" w:rsidRPr="0095768A" w:rsidRDefault="0095768A">
      <w:pPr>
        <w:rPr>
          <w:ins w:id="4950" w:author="Dana de Jong" w:date="2018-07-29T18:17:00Z"/>
        </w:rPr>
      </w:pPr>
    </w:p>
    <w:p w14:paraId="5B5C86A7" w14:textId="77777777" w:rsidR="003F05AD" w:rsidRDefault="003F05AD">
      <w:pPr>
        <w:pStyle w:val="Caption"/>
        <w:rPr>
          <w:ins w:id="4951" w:author="Dana de Jong" w:date="2018-07-29T18:17:00Z"/>
        </w:rPr>
        <w:pPrChange w:id="4952" w:author="Joel Newman" w:date="2018-07-28T22:58:00Z">
          <w:pPr/>
        </w:pPrChange>
      </w:pPr>
    </w:p>
    <w:p w14:paraId="4523914F" w14:textId="77777777" w:rsidR="003F05AD" w:rsidRDefault="003F05AD">
      <w:pPr>
        <w:pStyle w:val="Caption"/>
        <w:rPr>
          <w:ins w:id="4953" w:author="Dana de Jong" w:date="2018-07-29T18:17:00Z"/>
        </w:rPr>
        <w:pPrChange w:id="4954" w:author="Joel Newman" w:date="2018-07-28T22:58:00Z">
          <w:pPr/>
        </w:pPrChange>
      </w:pPr>
    </w:p>
    <w:p w14:paraId="12B0BAFB" w14:textId="6F1C87EA" w:rsidR="003F05AD" w:rsidRDefault="003F05AD">
      <w:pPr>
        <w:pStyle w:val="Caption"/>
        <w:rPr>
          <w:ins w:id="4955" w:author="Dana de Jong" w:date="2018-07-29T18:17:00Z"/>
        </w:rPr>
        <w:pPrChange w:id="4956" w:author="Joel Newman" w:date="2018-07-28T22:58:00Z">
          <w:pPr/>
        </w:pPrChange>
      </w:pPr>
    </w:p>
    <w:p w14:paraId="1333BA8C" w14:textId="34971338" w:rsidR="003F05AD" w:rsidRDefault="003F05AD">
      <w:pPr>
        <w:pStyle w:val="Caption"/>
        <w:rPr>
          <w:ins w:id="4957" w:author="Dana de Jong" w:date="2018-07-29T18:17:00Z"/>
        </w:rPr>
        <w:pPrChange w:id="4958" w:author="Joel Newman" w:date="2018-07-28T22:58:00Z">
          <w:pPr/>
        </w:pPrChange>
      </w:pPr>
    </w:p>
    <w:p w14:paraId="157F1B33" w14:textId="162DCA37" w:rsidR="003F05AD" w:rsidRDefault="003F05AD">
      <w:pPr>
        <w:pStyle w:val="Caption"/>
        <w:rPr>
          <w:ins w:id="4959" w:author="Dana de Jong" w:date="2018-07-29T18:17:00Z"/>
        </w:rPr>
        <w:pPrChange w:id="4960" w:author="Joel Newman" w:date="2018-07-28T22:58:00Z">
          <w:pPr/>
        </w:pPrChange>
      </w:pPr>
    </w:p>
    <w:p w14:paraId="3B73F506" w14:textId="394DEE0B" w:rsidR="00BE3E98" w:rsidRDefault="00BE3E98">
      <w:pPr>
        <w:pStyle w:val="Caption"/>
        <w:rPr>
          <w:ins w:id="4961" w:author="Joel Newman" w:date="2018-07-28T22:58:00Z"/>
        </w:rPr>
        <w:pPrChange w:id="4962" w:author="Joel Newman" w:date="2018-07-28T22:58:00Z">
          <w:pPr/>
        </w:pPrChange>
      </w:pPr>
      <w:bookmarkStart w:id="4963" w:name="_Toc520655883"/>
      <w:bookmarkStart w:id="4964" w:name="_Toc520659508"/>
      <w:bookmarkStart w:id="4965" w:name="_Toc520838803"/>
      <w:bookmarkStart w:id="4966" w:name="_Toc520881937"/>
      <w:bookmarkStart w:id="4967" w:name="_Toc520892475"/>
      <w:ins w:id="4968" w:author="Joel Newman" w:date="2018-07-28T22:58:00Z">
        <w:r>
          <w:t xml:space="preserve">Table </w:t>
        </w:r>
        <w:r>
          <w:fldChar w:fldCharType="begin"/>
        </w:r>
        <w:r>
          <w:instrText xml:space="preserve"> SEQ Table \* ARABIC </w:instrText>
        </w:r>
      </w:ins>
      <w:r>
        <w:fldChar w:fldCharType="separate"/>
      </w:r>
      <w:ins w:id="4969" w:author="Dana de Jong" w:date="2018-08-01T13:26:00Z">
        <w:r w:rsidR="00A92A2E">
          <w:rPr>
            <w:noProof/>
          </w:rPr>
          <w:t>8</w:t>
        </w:r>
      </w:ins>
      <w:ins w:id="4970" w:author="Joel Newman" w:date="2018-07-28T22:58:00Z">
        <w:r>
          <w:fldChar w:fldCharType="end"/>
        </w:r>
        <w:bookmarkEnd w:id="4948"/>
        <w:r>
          <w:t xml:space="preserve">. SAMD21G18 microcontroller </w:t>
        </w:r>
      </w:ins>
      <w:bookmarkEnd w:id="4963"/>
      <w:bookmarkEnd w:id="4964"/>
      <w:ins w:id="4971" w:author="Joel Newman" w:date="2018-07-31T17:32:00Z">
        <w:r w:rsidR="00B263B8">
          <w:t>main features</w:t>
        </w:r>
      </w:ins>
      <w:customXmlInsRangeStart w:id="4972" w:author="Joel Newman" w:date="2018-07-31T17:32:00Z"/>
      <w:sdt>
        <w:sdtPr>
          <w:id w:val="-1900739132"/>
          <w:citation/>
        </w:sdtPr>
        <w:sdtEndPr/>
        <w:sdtContent>
          <w:customXmlInsRangeEnd w:id="4972"/>
          <w:ins w:id="4973" w:author="Joel Newman" w:date="2018-07-31T17:32:00Z">
            <w:r w:rsidR="00B263B8">
              <w:fldChar w:fldCharType="begin"/>
            </w:r>
            <w:r w:rsidR="00B263B8">
              <w:rPr>
                <w:lang w:val="en-CA"/>
              </w:rPr>
              <w:instrText xml:space="preserve"> CITATION Spa15 \l 4105 </w:instrText>
            </w:r>
          </w:ins>
          <w:r w:rsidR="00B263B8">
            <w:fldChar w:fldCharType="separate"/>
          </w:r>
          <w:r w:rsidR="0047738F">
            <w:rPr>
              <w:noProof/>
              <w:lang w:val="en-CA"/>
            </w:rPr>
            <w:t xml:space="preserve"> </w:t>
          </w:r>
          <w:r w:rsidR="0047738F" w:rsidRPr="0047738F">
            <w:rPr>
              <w:noProof/>
              <w:lang w:val="en-CA"/>
            </w:rPr>
            <w:t>[10]</w:t>
          </w:r>
          <w:ins w:id="4974" w:author="Joel Newman" w:date="2018-07-31T17:32:00Z">
            <w:r w:rsidR="00B263B8">
              <w:fldChar w:fldCharType="end"/>
            </w:r>
          </w:ins>
          <w:customXmlInsRangeStart w:id="4975" w:author="Joel Newman" w:date="2018-07-31T17:32:00Z"/>
        </w:sdtContent>
      </w:sdt>
      <w:customXmlInsRangeEnd w:id="4975"/>
      <w:bookmarkEnd w:id="4965"/>
      <w:bookmarkEnd w:id="4966"/>
      <w:bookmarkEnd w:id="4967"/>
    </w:p>
    <w:tbl>
      <w:tblPr>
        <w:tblStyle w:val="PlainTable3"/>
        <w:tblW w:w="0" w:type="auto"/>
        <w:tblLook w:val="04A0" w:firstRow="1" w:lastRow="0" w:firstColumn="1" w:lastColumn="0" w:noHBand="0" w:noVBand="1"/>
        <w:tblPrChange w:id="4976" w:author="Joel Newman" w:date="2018-07-28T22:53:00Z">
          <w:tblPr>
            <w:tblStyle w:val="TableGrid"/>
            <w:tblW w:w="0" w:type="auto"/>
            <w:tblLook w:val="04A0" w:firstRow="1" w:lastRow="0" w:firstColumn="1" w:lastColumn="0" w:noHBand="0" w:noVBand="1"/>
          </w:tblPr>
        </w:tblPrChange>
      </w:tblPr>
      <w:tblGrid>
        <w:gridCol w:w="1883"/>
        <w:gridCol w:w="1057"/>
        <w:tblGridChange w:id="4977">
          <w:tblGrid>
            <w:gridCol w:w="4675"/>
            <w:gridCol w:w="4675"/>
          </w:tblGrid>
        </w:tblGridChange>
      </w:tblGrid>
      <w:tr w:rsidR="005164A1" w14:paraId="1122DCEE" w14:textId="77777777" w:rsidTr="00CF1D41">
        <w:trPr>
          <w:cnfStyle w:val="100000000000" w:firstRow="1" w:lastRow="0" w:firstColumn="0" w:lastColumn="0" w:oddVBand="0" w:evenVBand="0" w:oddHBand="0" w:evenHBand="0" w:firstRowFirstColumn="0" w:firstRowLastColumn="0" w:lastRowFirstColumn="0" w:lastRowLastColumn="0"/>
          <w:ins w:id="4978" w:author="Joel Newman" w:date="2018-07-28T22:41:00Z"/>
        </w:trPr>
        <w:tc>
          <w:tcPr>
            <w:cnfStyle w:val="001000000100" w:firstRow="0" w:lastRow="0" w:firstColumn="1" w:lastColumn="0" w:oddVBand="0" w:evenVBand="0" w:oddHBand="0" w:evenHBand="0" w:firstRowFirstColumn="1" w:firstRowLastColumn="0" w:lastRowFirstColumn="0" w:lastRowLastColumn="0"/>
            <w:tcW w:w="0" w:type="dxa"/>
            <w:tcPrChange w:id="4979" w:author="Joel Newman" w:date="2018-07-28T22:53:00Z">
              <w:tcPr>
                <w:tcW w:w="4675" w:type="dxa"/>
              </w:tcPr>
            </w:tcPrChange>
          </w:tcPr>
          <w:p w14:paraId="54F5E148" w14:textId="7D2B6A70" w:rsidR="005164A1" w:rsidRDefault="005164A1">
            <w:pPr>
              <w:ind w:firstLine="0"/>
              <w:cnfStyle w:val="101000000100" w:firstRow="1" w:lastRow="0" w:firstColumn="1" w:lastColumn="0" w:oddVBand="0" w:evenVBand="0" w:oddHBand="0" w:evenHBand="0" w:firstRowFirstColumn="1" w:firstRowLastColumn="0" w:lastRowFirstColumn="0" w:lastRowLastColumn="0"/>
              <w:rPr>
                <w:ins w:id="4980" w:author="Joel Newman" w:date="2018-07-28T22:41:00Z"/>
              </w:rPr>
            </w:pPr>
            <w:ins w:id="4981" w:author="Joel Newman" w:date="2018-07-28T22:41:00Z">
              <w:r>
                <w:t>Description</w:t>
              </w:r>
            </w:ins>
          </w:p>
        </w:tc>
        <w:tc>
          <w:tcPr>
            <w:tcW w:w="0" w:type="dxa"/>
            <w:tcPrChange w:id="4982" w:author="Joel Newman" w:date="2018-07-28T22:53:00Z">
              <w:tcPr>
                <w:tcW w:w="4675" w:type="dxa"/>
              </w:tcPr>
            </w:tcPrChange>
          </w:tcPr>
          <w:p w14:paraId="77D06796" w14:textId="4E7E4C30" w:rsidR="005164A1" w:rsidRDefault="00E52037">
            <w:pPr>
              <w:ind w:firstLine="0"/>
              <w:cnfStyle w:val="100000000000" w:firstRow="1" w:lastRow="0" w:firstColumn="0" w:lastColumn="0" w:oddVBand="0" w:evenVBand="0" w:oddHBand="0" w:evenHBand="0" w:firstRowFirstColumn="0" w:firstRowLastColumn="0" w:lastRowFirstColumn="0" w:lastRowLastColumn="0"/>
              <w:rPr>
                <w:ins w:id="4983" w:author="Joel Newman" w:date="2018-07-28T22:41:00Z"/>
              </w:rPr>
            </w:pPr>
            <w:ins w:id="4984" w:author="Joel Newman" w:date="2018-07-28T22:41:00Z">
              <w:r>
                <w:t>Value</w:t>
              </w:r>
            </w:ins>
          </w:p>
        </w:tc>
      </w:tr>
      <w:tr w:rsidR="005164A1" w14:paraId="73B0F422" w14:textId="77777777" w:rsidTr="00CF1D41">
        <w:trPr>
          <w:cnfStyle w:val="000000100000" w:firstRow="0" w:lastRow="0" w:firstColumn="0" w:lastColumn="0" w:oddVBand="0" w:evenVBand="0" w:oddHBand="1" w:evenHBand="0" w:firstRowFirstColumn="0" w:firstRowLastColumn="0" w:lastRowFirstColumn="0" w:lastRowLastColumn="0"/>
          <w:ins w:id="4985" w:author="Joel Newman" w:date="2018-07-28T22:41:00Z"/>
        </w:trPr>
        <w:tc>
          <w:tcPr>
            <w:cnfStyle w:val="001000000000" w:firstRow="0" w:lastRow="0" w:firstColumn="1" w:lastColumn="0" w:oddVBand="0" w:evenVBand="0" w:oddHBand="0" w:evenHBand="0" w:firstRowFirstColumn="0" w:firstRowLastColumn="0" w:lastRowFirstColumn="0" w:lastRowLastColumn="0"/>
            <w:tcW w:w="0" w:type="dxa"/>
            <w:tcPrChange w:id="4986" w:author="Joel Newman" w:date="2018-07-28T22:53:00Z">
              <w:tcPr>
                <w:tcW w:w="4675" w:type="dxa"/>
              </w:tcPr>
            </w:tcPrChange>
          </w:tcPr>
          <w:p w14:paraId="01825E9F" w14:textId="38135301" w:rsidR="005164A1" w:rsidRDefault="00486419">
            <w:pPr>
              <w:ind w:firstLine="0"/>
              <w:cnfStyle w:val="001000100000" w:firstRow="0" w:lastRow="0" w:firstColumn="1" w:lastColumn="0" w:oddVBand="0" w:evenVBand="0" w:oddHBand="1" w:evenHBand="0" w:firstRowFirstColumn="0" w:firstRowLastColumn="0" w:lastRowFirstColumn="0" w:lastRowLastColumn="0"/>
              <w:rPr>
                <w:ins w:id="4987" w:author="Joel Newman" w:date="2018-07-28T22:41:00Z"/>
              </w:rPr>
            </w:pPr>
            <w:ins w:id="4988" w:author="Joel Newman" w:date="2018-07-28T22:48:00Z">
              <w:r>
                <w:t>Max</w:t>
              </w:r>
            </w:ins>
            <w:ins w:id="4989" w:author="Joel Newman" w:date="2018-07-28T22:49:00Z">
              <w:r w:rsidR="00145E64">
                <w:t xml:space="preserve"> CPU Speed</w:t>
              </w:r>
            </w:ins>
          </w:p>
        </w:tc>
        <w:tc>
          <w:tcPr>
            <w:tcW w:w="0" w:type="dxa"/>
            <w:tcPrChange w:id="4990" w:author="Joel Newman" w:date="2018-07-28T22:53:00Z">
              <w:tcPr>
                <w:tcW w:w="4675" w:type="dxa"/>
              </w:tcPr>
            </w:tcPrChange>
          </w:tcPr>
          <w:p w14:paraId="0174AA2B" w14:textId="6951E3CA" w:rsidR="005164A1" w:rsidRDefault="00145E64">
            <w:pPr>
              <w:ind w:firstLine="0"/>
              <w:cnfStyle w:val="000000100000" w:firstRow="0" w:lastRow="0" w:firstColumn="0" w:lastColumn="0" w:oddVBand="0" w:evenVBand="0" w:oddHBand="1" w:evenHBand="0" w:firstRowFirstColumn="0" w:firstRowLastColumn="0" w:lastRowFirstColumn="0" w:lastRowLastColumn="0"/>
              <w:rPr>
                <w:ins w:id="4991" w:author="Joel Newman" w:date="2018-07-28T22:41:00Z"/>
              </w:rPr>
            </w:pPr>
            <w:ins w:id="4992" w:author="Joel Newman" w:date="2018-07-28T22:49:00Z">
              <w:r>
                <w:t>48 MHz</w:t>
              </w:r>
            </w:ins>
          </w:p>
        </w:tc>
      </w:tr>
      <w:tr w:rsidR="005164A1" w14:paraId="4C712018" w14:textId="77777777" w:rsidTr="00CF1D41">
        <w:trPr>
          <w:ins w:id="4993" w:author="Joel Newman" w:date="2018-07-28T22:41:00Z"/>
        </w:trPr>
        <w:tc>
          <w:tcPr>
            <w:cnfStyle w:val="001000000000" w:firstRow="0" w:lastRow="0" w:firstColumn="1" w:lastColumn="0" w:oddVBand="0" w:evenVBand="0" w:oddHBand="0" w:evenHBand="0" w:firstRowFirstColumn="0" w:firstRowLastColumn="0" w:lastRowFirstColumn="0" w:lastRowLastColumn="0"/>
            <w:tcW w:w="0" w:type="dxa"/>
            <w:tcPrChange w:id="4994" w:author="Joel Newman" w:date="2018-07-28T22:53:00Z">
              <w:tcPr>
                <w:tcW w:w="4675" w:type="dxa"/>
              </w:tcPr>
            </w:tcPrChange>
          </w:tcPr>
          <w:p w14:paraId="6692B0C0" w14:textId="7267C4EA" w:rsidR="005164A1" w:rsidRDefault="00A63250">
            <w:pPr>
              <w:ind w:firstLine="0"/>
              <w:rPr>
                <w:ins w:id="4995" w:author="Joel Newman" w:date="2018-07-28T22:41:00Z"/>
              </w:rPr>
            </w:pPr>
            <w:ins w:id="4996" w:author="Joel Newman" w:date="2018-07-28T22:49:00Z">
              <w:r>
                <w:t>ADC inputs</w:t>
              </w:r>
            </w:ins>
          </w:p>
        </w:tc>
        <w:tc>
          <w:tcPr>
            <w:tcW w:w="0" w:type="dxa"/>
            <w:tcPrChange w:id="4997" w:author="Joel Newman" w:date="2018-07-28T22:53:00Z">
              <w:tcPr>
                <w:tcW w:w="4675" w:type="dxa"/>
              </w:tcPr>
            </w:tcPrChange>
          </w:tcPr>
          <w:p w14:paraId="249392BD" w14:textId="2B33CAF3" w:rsidR="005164A1" w:rsidRDefault="00A63250">
            <w:pPr>
              <w:ind w:firstLine="0"/>
              <w:cnfStyle w:val="000000000000" w:firstRow="0" w:lastRow="0" w:firstColumn="0" w:lastColumn="0" w:oddVBand="0" w:evenVBand="0" w:oddHBand="0" w:evenHBand="0" w:firstRowFirstColumn="0" w:firstRowLastColumn="0" w:lastRowFirstColumn="0" w:lastRowLastColumn="0"/>
              <w:rPr>
                <w:ins w:id="4998" w:author="Joel Newman" w:date="2018-07-28T22:41:00Z"/>
              </w:rPr>
            </w:pPr>
            <w:ins w:id="4999" w:author="Joel Newman" w:date="2018-07-28T22:49:00Z">
              <w:r>
                <w:t>14</w:t>
              </w:r>
            </w:ins>
          </w:p>
        </w:tc>
      </w:tr>
      <w:tr w:rsidR="005164A1" w14:paraId="58559F79" w14:textId="77777777" w:rsidTr="00CF1D41">
        <w:trPr>
          <w:cnfStyle w:val="000000100000" w:firstRow="0" w:lastRow="0" w:firstColumn="0" w:lastColumn="0" w:oddVBand="0" w:evenVBand="0" w:oddHBand="1" w:evenHBand="0" w:firstRowFirstColumn="0" w:firstRowLastColumn="0" w:lastRowFirstColumn="0" w:lastRowLastColumn="0"/>
          <w:ins w:id="5000" w:author="Joel Newman" w:date="2018-07-28T22:41:00Z"/>
        </w:trPr>
        <w:tc>
          <w:tcPr>
            <w:cnfStyle w:val="001000000000" w:firstRow="0" w:lastRow="0" w:firstColumn="1" w:lastColumn="0" w:oddVBand="0" w:evenVBand="0" w:oddHBand="0" w:evenHBand="0" w:firstRowFirstColumn="0" w:firstRowLastColumn="0" w:lastRowFirstColumn="0" w:lastRowLastColumn="0"/>
            <w:tcW w:w="0" w:type="dxa"/>
            <w:tcPrChange w:id="5001" w:author="Joel Newman" w:date="2018-07-28T22:53:00Z">
              <w:tcPr>
                <w:tcW w:w="4675" w:type="dxa"/>
              </w:tcPr>
            </w:tcPrChange>
          </w:tcPr>
          <w:p w14:paraId="2AE924D8" w14:textId="70CCB4B6" w:rsidR="005164A1" w:rsidRDefault="00A63250">
            <w:pPr>
              <w:ind w:firstLine="0"/>
              <w:cnfStyle w:val="001000100000" w:firstRow="0" w:lastRow="0" w:firstColumn="1" w:lastColumn="0" w:oddVBand="0" w:evenVBand="0" w:oddHBand="1" w:evenHBand="0" w:firstRowFirstColumn="0" w:firstRowLastColumn="0" w:lastRowFirstColumn="0" w:lastRowLastColumn="0"/>
              <w:rPr>
                <w:ins w:id="5002" w:author="Joel Newman" w:date="2018-07-28T22:41:00Z"/>
              </w:rPr>
            </w:pPr>
            <w:ins w:id="5003" w:author="Joel Newman" w:date="2018-07-28T22:49:00Z">
              <w:r>
                <w:t>ADC resolution</w:t>
              </w:r>
            </w:ins>
          </w:p>
        </w:tc>
        <w:tc>
          <w:tcPr>
            <w:tcW w:w="0" w:type="dxa"/>
            <w:tcPrChange w:id="5004" w:author="Joel Newman" w:date="2018-07-28T22:53:00Z">
              <w:tcPr>
                <w:tcW w:w="4675" w:type="dxa"/>
              </w:tcPr>
            </w:tcPrChange>
          </w:tcPr>
          <w:p w14:paraId="4D372A11" w14:textId="7F8C669D" w:rsidR="005164A1" w:rsidRDefault="00A63250">
            <w:pPr>
              <w:ind w:firstLine="0"/>
              <w:cnfStyle w:val="000000100000" w:firstRow="0" w:lastRow="0" w:firstColumn="0" w:lastColumn="0" w:oddVBand="0" w:evenVBand="0" w:oddHBand="1" w:evenHBand="0" w:firstRowFirstColumn="0" w:firstRowLastColumn="0" w:lastRowFirstColumn="0" w:lastRowLastColumn="0"/>
              <w:rPr>
                <w:ins w:id="5005" w:author="Joel Newman" w:date="2018-07-28T22:41:00Z"/>
              </w:rPr>
            </w:pPr>
            <w:ins w:id="5006" w:author="Joel Newman" w:date="2018-07-28T22:49:00Z">
              <w:r>
                <w:t>12 bit</w:t>
              </w:r>
            </w:ins>
          </w:p>
        </w:tc>
      </w:tr>
      <w:tr w:rsidR="005164A1" w14:paraId="2E6CEC90" w14:textId="77777777" w:rsidTr="00CF1D41">
        <w:trPr>
          <w:ins w:id="5007" w:author="Joel Newman" w:date="2018-07-28T22:41:00Z"/>
        </w:trPr>
        <w:tc>
          <w:tcPr>
            <w:cnfStyle w:val="001000000000" w:firstRow="0" w:lastRow="0" w:firstColumn="1" w:lastColumn="0" w:oddVBand="0" w:evenVBand="0" w:oddHBand="0" w:evenHBand="0" w:firstRowFirstColumn="0" w:firstRowLastColumn="0" w:lastRowFirstColumn="0" w:lastRowLastColumn="0"/>
            <w:tcW w:w="0" w:type="dxa"/>
            <w:tcPrChange w:id="5008" w:author="Joel Newman" w:date="2018-07-28T22:53:00Z">
              <w:tcPr>
                <w:tcW w:w="4675" w:type="dxa"/>
              </w:tcPr>
            </w:tcPrChange>
          </w:tcPr>
          <w:p w14:paraId="67D3C1DE" w14:textId="765BDB74" w:rsidR="005164A1" w:rsidRDefault="00A63250">
            <w:pPr>
              <w:ind w:firstLine="0"/>
              <w:rPr>
                <w:ins w:id="5009" w:author="Joel Newman" w:date="2018-07-28T22:41:00Z"/>
              </w:rPr>
            </w:pPr>
            <w:ins w:id="5010" w:author="Joel Newman" w:date="2018-07-28T22:50:00Z">
              <w:r>
                <w:t>ADC Sampling rate</w:t>
              </w:r>
            </w:ins>
          </w:p>
        </w:tc>
        <w:tc>
          <w:tcPr>
            <w:tcW w:w="0" w:type="dxa"/>
            <w:tcPrChange w:id="5011" w:author="Joel Newman" w:date="2018-07-28T22:53:00Z">
              <w:tcPr>
                <w:tcW w:w="4675" w:type="dxa"/>
              </w:tcPr>
            </w:tcPrChange>
          </w:tcPr>
          <w:p w14:paraId="41C1447B" w14:textId="43D5C543" w:rsidR="005164A1" w:rsidRDefault="00BE6417">
            <w:pPr>
              <w:ind w:firstLine="0"/>
              <w:cnfStyle w:val="000000000000" w:firstRow="0" w:lastRow="0" w:firstColumn="0" w:lastColumn="0" w:oddVBand="0" w:evenVBand="0" w:oddHBand="0" w:evenHBand="0" w:firstRowFirstColumn="0" w:firstRowLastColumn="0" w:lastRowFirstColumn="0" w:lastRowLastColumn="0"/>
              <w:rPr>
                <w:ins w:id="5012" w:author="Joel Newman" w:date="2018-07-28T22:41:00Z"/>
              </w:rPr>
            </w:pPr>
            <w:ins w:id="5013" w:author="Joel Newman" w:date="2018-07-28T22:50:00Z">
              <w:r>
                <w:t>350kHz</w:t>
              </w:r>
            </w:ins>
          </w:p>
        </w:tc>
      </w:tr>
      <w:tr w:rsidR="00BE6417" w14:paraId="2463C506" w14:textId="77777777" w:rsidTr="00CF1D41">
        <w:trPr>
          <w:cnfStyle w:val="000000100000" w:firstRow="0" w:lastRow="0" w:firstColumn="0" w:lastColumn="0" w:oddVBand="0" w:evenVBand="0" w:oddHBand="1" w:evenHBand="0" w:firstRowFirstColumn="0" w:firstRowLastColumn="0" w:lastRowFirstColumn="0" w:lastRowLastColumn="0"/>
          <w:ins w:id="5014" w:author="Joel Newman" w:date="2018-07-28T22:50:00Z"/>
        </w:trPr>
        <w:tc>
          <w:tcPr>
            <w:cnfStyle w:val="001000000000" w:firstRow="0" w:lastRow="0" w:firstColumn="1" w:lastColumn="0" w:oddVBand="0" w:evenVBand="0" w:oddHBand="0" w:evenHBand="0" w:firstRowFirstColumn="0" w:firstRowLastColumn="0" w:lastRowFirstColumn="0" w:lastRowLastColumn="0"/>
            <w:tcW w:w="0" w:type="dxa"/>
            <w:tcPrChange w:id="5015" w:author="Joel Newman" w:date="2018-07-28T22:53:00Z">
              <w:tcPr>
                <w:tcW w:w="4675" w:type="dxa"/>
              </w:tcPr>
            </w:tcPrChange>
          </w:tcPr>
          <w:p w14:paraId="1C7BDE96" w14:textId="567F85DE" w:rsidR="00BE6417" w:rsidRDefault="00BE6417">
            <w:pPr>
              <w:ind w:firstLine="0"/>
              <w:cnfStyle w:val="001000100000" w:firstRow="0" w:lastRow="0" w:firstColumn="1" w:lastColumn="0" w:oddVBand="0" w:evenVBand="0" w:oddHBand="1" w:evenHBand="0" w:firstRowFirstColumn="0" w:firstRowLastColumn="0" w:lastRowFirstColumn="0" w:lastRowLastColumn="0"/>
              <w:rPr>
                <w:ins w:id="5016" w:author="Joel Newman" w:date="2018-07-28T22:50:00Z"/>
              </w:rPr>
            </w:pPr>
            <w:ins w:id="5017" w:author="Joel Newman" w:date="2018-07-28T22:50:00Z">
              <w:r>
                <w:t>16 bit timers</w:t>
              </w:r>
            </w:ins>
          </w:p>
        </w:tc>
        <w:tc>
          <w:tcPr>
            <w:tcW w:w="0" w:type="dxa"/>
            <w:tcPrChange w:id="5018" w:author="Joel Newman" w:date="2018-07-28T22:53:00Z">
              <w:tcPr>
                <w:tcW w:w="4675" w:type="dxa"/>
              </w:tcPr>
            </w:tcPrChange>
          </w:tcPr>
          <w:p w14:paraId="5716E533" w14:textId="47D4DF8F" w:rsidR="00BE6417" w:rsidRDefault="00BE6417">
            <w:pPr>
              <w:ind w:firstLine="0"/>
              <w:cnfStyle w:val="000000100000" w:firstRow="0" w:lastRow="0" w:firstColumn="0" w:lastColumn="0" w:oddVBand="0" w:evenVBand="0" w:oddHBand="1" w:evenHBand="0" w:firstRowFirstColumn="0" w:firstRowLastColumn="0" w:lastRowFirstColumn="0" w:lastRowLastColumn="0"/>
              <w:rPr>
                <w:ins w:id="5019" w:author="Joel Newman" w:date="2018-07-28T22:50:00Z"/>
              </w:rPr>
            </w:pPr>
            <w:ins w:id="5020" w:author="Joel Newman" w:date="2018-07-28T22:50:00Z">
              <w:r>
                <w:t>5</w:t>
              </w:r>
            </w:ins>
          </w:p>
        </w:tc>
      </w:tr>
      <w:tr w:rsidR="00BE6417" w14:paraId="49C7AC01" w14:textId="77777777" w:rsidTr="00CF1D41">
        <w:trPr>
          <w:ins w:id="5021" w:author="Joel Newman" w:date="2018-07-28T22:50:00Z"/>
        </w:trPr>
        <w:tc>
          <w:tcPr>
            <w:cnfStyle w:val="001000000000" w:firstRow="0" w:lastRow="0" w:firstColumn="1" w:lastColumn="0" w:oddVBand="0" w:evenVBand="0" w:oddHBand="0" w:evenHBand="0" w:firstRowFirstColumn="0" w:firstRowLastColumn="0" w:lastRowFirstColumn="0" w:lastRowLastColumn="0"/>
            <w:tcW w:w="0" w:type="dxa"/>
            <w:tcPrChange w:id="5022" w:author="Joel Newman" w:date="2018-07-28T22:53:00Z">
              <w:tcPr>
                <w:tcW w:w="4675" w:type="dxa"/>
              </w:tcPr>
            </w:tcPrChange>
          </w:tcPr>
          <w:p w14:paraId="411FFDAF" w14:textId="1BF0FF10" w:rsidR="00BE6417" w:rsidRDefault="00BE6417">
            <w:pPr>
              <w:ind w:firstLine="0"/>
              <w:rPr>
                <w:ins w:id="5023" w:author="Joel Newman" w:date="2018-07-28T22:50:00Z"/>
              </w:rPr>
            </w:pPr>
            <w:ins w:id="5024" w:author="Joel Newman" w:date="2018-07-28T22:50:00Z">
              <w:r>
                <w:t>Max IO pins</w:t>
              </w:r>
            </w:ins>
          </w:p>
        </w:tc>
        <w:tc>
          <w:tcPr>
            <w:tcW w:w="0" w:type="dxa"/>
            <w:tcPrChange w:id="5025" w:author="Joel Newman" w:date="2018-07-28T22:53:00Z">
              <w:tcPr>
                <w:tcW w:w="4675" w:type="dxa"/>
              </w:tcPr>
            </w:tcPrChange>
          </w:tcPr>
          <w:p w14:paraId="0354081B" w14:textId="0AD619D1" w:rsidR="00BE6417" w:rsidRDefault="005D05BE">
            <w:pPr>
              <w:ind w:firstLine="0"/>
              <w:cnfStyle w:val="000000000000" w:firstRow="0" w:lastRow="0" w:firstColumn="0" w:lastColumn="0" w:oddVBand="0" w:evenVBand="0" w:oddHBand="0" w:evenHBand="0" w:firstRowFirstColumn="0" w:firstRowLastColumn="0" w:lastRowFirstColumn="0" w:lastRowLastColumn="0"/>
              <w:rPr>
                <w:ins w:id="5026" w:author="Joel Newman" w:date="2018-07-28T22:50:00Z"/>
              </w:rPr>
            </w:pPr>
            <w:ins w:id="5027" w:author="Joel Newman" w:date="2018-07-28T22:50:00Z">
              <w:r>
                <w:t>38</w:t>
              </w:r>
            </w:ins>
          </w:p>
        </w:tc>
      </w:tr>
    </w:tbl>
    <w:p w14:paraId="644D17AE" w14:textId="2B5F3361" w:rsidR="003F617A" w:rsidRDefault="003F617A">
      <w:pPr>
        <w:rPr>
          <w:ins w:id="5028" w:author="Joel Newman" w:date="2018-07-28T23:55:00Z"/>
        </w:rPr>
      </w:pPr>
    </w:p>
    <w:p w14:paraId="7E42EB46" w14:textId="12740450" w:rsidR="003F617A" w:rsidDel="00C26F5E" w:rsidRDefault="003F617A">
      <w:pPr>
        <w:pStyle w:val="Heading1"/>
        <w:rPr>
          <w:del w:id="5029" w:author="Joel Newman" w:date="2018-07-28T23:57:00Z"/>
        </w:rPr>
        <w:pPrChange w:id="5030" w:author="Shakil Hussain" w:date="2018-07-29T19:18:00Z">
          <w:pPr/>
        </w:pPrChange>
      </w:pPr>
    </w:p>
    <w:p w14:paraId="77E018D4" w14:textId="77777777" w:rsidR="00452279" w:rsidRDefault="00452279">
      <w:pPr>
        <w:ind w:firstLine="0"/>
        <w:rPr>
          <w:ins w:id="5031" w:author="Dana de Jong" w:date="2018-07-29T18:17:00Z"/>
        </w:rPr>
        <w:pPrChange w:id="5032" w:author="Dalton B" w:date="2018-08-01T10:16:00Z">
          <w:pPr/>
        </w:pPrChange>
      </w:pPr>
    </w:p>
    <w:p w14:paraId="3326C489" w14:textId="5B38F697" w:rsidR="393259EC" w:rsidRDefault="393259EC">
      <w:pPr>
        <w:pStyle w:val="Heading1"/>
        <w:rPr>
          <w:ins w:id="5033" w:author="Dan Kot" w:date="2018-07-23T19:43:00Z"/>
          <w:del w:id="5034" w:author="Dan Kot" w:date="2018-07-23T19:53:00Z"/>
        </w:rPr>
        <w:pPrChange w:id="5035" w:author="Dan Kot" w:date="2018-07-23T19:43:00Z">
          <w:pPr/>
        </w:pPrChange>
      </w:pPr>
    </w:p>
    <w:p w14:paraId="14189770" w14:textId="0BF9487A" w:rsidR="2B2587AD" w:rsidRDefault="2B2587AD">
      <w:pPr>
        <w:pStyle w:val="Heading1"/>
        <w:rPr>
          <w:del w:id="5036" w:author="Joel Newman" w:date="2018-07-25T13:48:00Z"/>
        </w:rPr>
        <w:pPrChange w:id="5037" w:author="Dan Kot" w:date="2018-07-23T19:53:00Z">
          <w:pPr/>
        </w:pPrChange>
      </w:pPr>
    </w:p>
    <w:p w14:paraId="7ED8FBA6" w14:textId="755E3A92" w:rsidR="393259EC" w:rsidDel="00806055" w:rsidRDefault="393259EC">
      <w:pPr>
        <w:pStyle w:val="Heading1"/>
        <w:rPr>
          <w:del w:id="5038" w:author="Dan Kot" w:date="2018-07-25T14:47:00Z"/>
        </w:rPr>
        <w:pPrChange w:id="5039" w:author="Dan Kot" w:date="2018-07-23T19:43:00Z">
          <w:pPr/>
        </w:pPrChange>
      </w:pPr>
    </w:p>
    <w:p w14:paraId="163BFB95" w14:textId="450B58C8" w:rsidR="66617AE6" w:rsidRPr="00583CC7" w:rsidDel="00806055" w:rsidRDefault="66617AE6">
      <w:pPr>
        <w:pStyle w:val="Heading1"/>
        <w:rPr>
          <w:del w:id="5040" w:author="Dan Kot" w:date="2018-07-25T14:47:00Z"/>
        </w:rPr>
        <w:pPrChange w:id="5041" w:author="Dana de Jong" w:date="2018-07-28T12:21:00Z">
          <w:pPr/>
        </w:pPrChange>
      </w:pPr>
    </w:p>
    <w:p w14:paraId="3A793171" w14:textId="77777777" w:rsidR="004E1BC9" w:rsidRPr="004549D8" w:rsidRDefault="005F1123">
      <w:pPr>
        <w:pStyle w:val="Heading1"/>
        <w:rPr>
          <w:del w:id="5042" w:author="Shakil Hussain" w:date="2018-07-29T17:34:00Z"/>
        </w:rPr>
      </w:pPr>
      <w:bookmarkStart w:id="5043" w:name="_d5yp2ehg5kly" w:colFirst="0" w:colLast="0"/>
      <w:bookmarkStart w:id="5044" w:name="_Toc520838855"/>
      <w:bookmarkStart w:id="5045" w:name="_Toc520881989"/>
      <w:bookmarkStart w:id="5046" w:name="_Toc520892429"/>
      <w:bookmarkStart w:id="5047" w:name="_Toc520039016"/>
      <w:bookmarkStart w:id="5048" w:name="_Toc520039388"/>
      <w:bookmarkStart w:id="5049" w:name="_Toc520041296"/>
      <w:bookmarkStart w:id="5050" w:name="_Toc520040743"/>
      <w:bookmarkStart w:id="5051" w:name="_Toc520289726"/>
      <w:bookmarkStart w:id="5052" w:name="_Toc520289855"/>
      <w:bookmarkStart w:id="5053" w:name="_Toc520289903"/>
      <w:bookmarkStart w:id="5054" w:name="_Toc520293537"/>
      <w:bookmarkStart w:id="5055" w:name="_Toc520291962"/>
      <w:bookmarkStart w:id="5056" w:name="_Toc520291986"/>
      <w:bookmarkStart w:id="5057" w:name="_Toc520502312"/>
      <w:bookmarkStart w:id="5058" w:name="_Toc520564565"/>
      <w:bookmarkStart w:id="5059" w:name="_Toc520565681"/>
      <w:bookmarkStart w:id="5060" w:name="_Toc520567505"/>
      <w:bookmarkStart w:id="5061" w:name="_Toc520568209"/>
      <w:bookmarkStart w:id="5062" w:name="_Toc520568847"/>
      <w:bookmarkStart w:id="5063" w:name="_Toc520570330"/>
      <w:bookmarkStart w:id="5064" w:name="_Toc520570569"/>
      <w:bookmarkStart w:id="5065" w:name="_Toc520571477"/>
      <w:bookmarkStart w:id="5066" w:name="_Toc520572257"/>
      <w:bookmarkStart w:id="5067" w:name="_Toc520572927"/>
      <w:bookmarkStart w:id="5068" w:name="_Toc520573091"/>
      <w:bookmarkStart w:id="5069" w:name="_Toc520574781"/>
      <w:bookmarkStart w:id="5070" w:name="_Toc520655933"/>
      <w:bookmarkStart w:id="5071" w:name="_Toc520659558"/>
      <w:bookmarkEnd w:id="5043"/>
      <w:r w:rsidRPr="004549D8">
        <w:t>VII   Final Design Details</w:t>
      </w:r>
      <w:bookmarkEnd w:id="5044"/>
      <w:bookmarkEnd w:id="5045"/>
      <w:bookmarkEnd w:id="5046"/>
      <w:r w:rsidRPr="004549D8">
        <w:t xml:space="preserve"> </w:t>
      </w:r>
      <w:del w:id="5072" w:author="Dana de Jong" w:date="2018-07-31T02:36:00Z">
        <w:r w:rsidRPr="004549D8">
          <w:delText>(Highlight the final design details)</w:delText>
        </w:r>
      </w:del>
      <w:bookmarkEnd w:id="5047"/>
      <w:bookmarkEnd w:id="5048"/>
      <w:bookmarkEnd w:id="5049"/>
      <w:bookmarkEnd w:id="5050"/>
      <w:bookmarkEnd w:id="5051"/>
      <w:bookmarkEnd w:id="5052"/>
      <w:bookmarkEnd w:id="5053"/>
      <w:bookmarkEnd w:id="5054"/>
      <w:bookmarkEnd w:id="5055"/>
      <w:bookmarkEnd w:id="5056"/>
      <w:bookmarkEnd w:id="5057"/>
      <w:bookmarkEnd w:id="5058"/>
      <w:bookmarkEnd w:id="5059"/>
      <w:bookmarkEnd w:id="5060"/>
      <w:bookmarkEnd w:id="5061"/>
      <w:bookmarkEnd w:id="5062"/>
      <w:bookmarkEnd w:id="5063"/>
      <w:bookmarkEnd w:id="5064"/>
      <w:bookmarkEnd w:id="5065"/>
      <w:bookmarkEnd w:id="5066"/>
      <w:bookmarkEnd w:id="5067"/>
      <w:bookmarkEnd w:id="5068"/>
      <w:bookmarkEnd w:id="5069"/>
      <w:bookmarkEnd w:id="5070"/>
      <w:bookmarkEnd w:id="5071"/>
    </w:p>
    <w:p w14:paraId="566A94D7" w14:textId="77777777" w:rsidR="004E1BC9" w:rsidRDefault="005F1123">
      <w:pPr>
        <w:ind w:firstLine="0"/>
        <w:rPr>
          <w:del w:id="5073" w:author="Shakil Hussain" w:date="2018-07-29T17:27:00Z"/>
        </w:rPr>
        <w:pPrChange w:id="5074" w:author="Shakil Hussain" w:date="2018-07-29T19:18:00Z">
          <w:pPr/>
        </w:pPrChange>
      </w:pPr>
      <w:del w:id="5075" w:author="Shakil Hussain" w:date="2018-07-29T17:09:00Z">
        <w:r>
          <w:delText xml:space="preserve">        </w:delText>
        </w:r>
        <w:r>
          <w:tab/>
        </w:r>
      </w:del>
    </w:p>
    <w:p w14:paraId="70AC3726" w14:textId="271969A7" w:rsidR="0003322A" w:rsidRDefault="0003322A">
      <w:pPr>
        <w:pStyle w:val="Heading1"/>
        <w:rPr>
          <w:ins w:id="5076" w:author="Shakil Hussain" w:date="2018-07-29T17:12:00Z"/>
        </w:rPr>
        <w:pPrChange w:id="5077" w:author="Shakil Hussain" w:date="2018-07-29T17:27:00Z">
          <w:pPr/>
        </w:pPrChange>
      </w:pPr>
    </w:p>
    <w:p w14:paraId="19CCA19F" w14:textId="130726EC" w:rsidR="0003322A" w:rsidDel="00D17FAB" w:rsidRDefault="0003322A" w:rsidP="0003322A">
      <w:pPr>
        <w:ind w:firstLine="0"/>
        <w:rPr>
          <w:ins w:id="5078" w:author="Shakil Hussain" w:date="2018-07-29T17:12:00Z"/>
          <w:del w:id="5079" w:author="Joel Newman" w:date="2018-07-31T17:33:00Z"/>
        </w:rPr>
      </w:pPr>
    </w:p>
    <w:p w14:paraId="5A610B21" w14:textId="62AD958A" w:rsidR="0003322A" w:rsidDel="00D17FAB" w:rsidRDefault="0003322A" w:rsidP="0003322A">
      <w:pPr>
        <w:ind w:firstLine="0"/>
        <w:rPr>
          <w:ins w:id="5080" w:author="Shakil Hussain" w:date="2018-07-29T17:12:00Z"/>
          <w:del w:id="5081" w:author="Joel Newman" w:date="2018-07-31T17:33:00Z"/>
        </w:rPr>
      </w:pPr>
      <w:ins w:id="5082" w:author="Shakil Hussain" w:date="2018-07-29T17:12:00Z">
        <w:del w:id="5083" w:author="Joel Newman" w:date="2018-07-31T17:33:00Z">
          <w:r w:rsidRPr="00DB1BE9" w:rsidDel="00D17FAB">
            <w:rPr>
              <w:highlight w:val="yellow"/>
            </w:rPr>
            <w:delText>*</w:delText>
          </w:r>
          <w:r w:rsidDel="00D17FAB">
            <w:rPr>
              <w:highlight w:val="yellow"/>
            </w:rPr>
            <w:delText>Include d</w:delText>
          </w:r>
          <w:r w:rsidRPr="00ED50C0" w:rsidDel="00D17FAB">
            <w:rPr>
              <w:highlight w:val="yellow"/>
            </w:rPr>
            <w:delText>etails about temperature of components under full designed load / ability to set and maintain a load such that no overcurrent issues arise?*</w:delText>
          </w:r>
        </w:del>
      </w:ins>
    </w:p>
    <w:p w14:paraId="51DCDF4F" w14:textId="384EAA65" w:rsidR="004E1BC9" w:rsidDel="00D17FAB" w:rsidRDefault="004E1BC9">
      <w:pPr>
        <w:ind w:firstLine="0"/>
        <w:rPr>
          <w:del w:id="5084" w:author="Joel Newman" w:date="2018-07-31T17:33:00Z"/>
        </w:rPr>
        <w:pPrChange w:id="5085" w:author="Dana de Jong" w:date="2018-07-31T11:25:00Z">
          <w:pPr/>
        </w:pPrChange>
      </w:pPr>
    </w:p>
    <w:p w14:paraId="216FC66C" w14:textId="3C57E94D" w:rsidR="004E1BC9" w:rsidDel="00D17FAB" w:rsidRDefault="005F1123">
      <w:pPr>
        <w:rPr>
          <w:ins w:id="5086" w:author="Dalton B" w:date="2018-07-28T19:45:00Z"/>
          <w:del w:id="5087" w:author="Joel Newman" w:date="2018-07-31T17:33:00Z"/>
        </w:rPr>
      </w:pPr>
      <w:del w:id="5088" w:author="Joel Newman" w:date="2018-07-31T17:33:00Z">
        <w:r w:rsidDel="00D17FAB">
          <w:delText>Highlights of Rev 2</w:delText>
        </w:r>
      </w:del>
    </w:p>
    <w:p w14:paraId="486FAF78" w14:textId="139E0452" w:rsidR="009C6FD1" w:rsidDel="00D17FAB" w:rsidRDefault="009C6FD1">
      <w:pPr>
        <w:rPr>
          <w:ins w:id="5089" w:author="Dalton B" w:date="2018-07-28T19:45:00Z"/>
          <w:del w:id="5090" w:author="Joel Newman" w:date="2018-07-31T17:33:00Z"/>
        </w:rPr>
      </w:pPr>
    </w:p>
    <w:p w14:paraId="41D8E12B" w14:textId="4CC5D9AE" w:rsidR="009C6FD1" w:rsidDel="00D17FAB" w:rsidRDefault="009C6FD1">
      <w:pPr>
        <w:ind w:firstLine="0"/>
        <w:rPr>
          <w:ins w:id="5091" w:author="Dana de Jong" w:date="2018-07-31T02:45:00Z"/>
          <w:del w:id="5092" w:author="Joel Newman" w:date="2018-07-31T17:33:00Z"/>
        </w:rPr>
        <w:pPrChange w:id="5093" w:author="Dana de Jong" w:date="2018-07-31T11:25:00Z">
          <w:pPr/>
        </w:pPrChange>
      </w:pPr>
      <w:ins w:id="5094" w:author="Dalton B" w:date="2018-07-28T19:45:00Z">
        <w:del w:id="5095" w:author="Joel Newman" w:date="2018-07-31T17:33:00Z">
          <w:r w:rsidRPr="00F41BB8" w:rsidDel="00D17FAB">
            <w:rPr>
              <w:highlight w:val="yellow"/>
              <w:rPrChange w:id="5096" w:author="Dalton" w:date="2018-07-28T19:51:00Z">
                <w:rPr/>
              </w:rPrChange>
            </w:rPr>
            <w:delText xml:space="preserve">Talk about how we connected the rev1 PCB </w:delText>
          </w:r>
          <w:r w:rsidR="003A676C" w:rsidRPr="00F41BB8" w:rsidDel="00D17FAB">
            <w:rPr>
              <w:highlight w:val="yellow"/>
              <w:rPrChange w:id="5097" w:author="Dalton" w:date="2018-07-28T19:51:00Z">
                <w:rPr/>
              </w:rPrChange>
            </w:rPr>
            <w:delText>to a micro co</w:delText>
          </w:r>
        </w:del>
      </w:ins>
      <w:ins w:id="5098" w:author="Dalton B" w:date="2018-07-28T19:46:00Z">
        <w:del w:id="5099" w:author="Joel Newman" w:date="2018-07-31T17:33:00Z">
          <w:r w:rsidR="003A676C" w:rsidRPr="00F41BB8" w:rsidDel="00D17FAB">
            <w:rPr>
              <w:highlight w:val="yellow"/>
              <w:rPrChange w:id="5100" w:author="Dalton" w:date="2018-07-28T19:51:00Z">
                <w:rPr/>
              </w:rPrChange>
            </w:rPr>
            <w:delText xml:space="preserve">ntroller to test </w:delText>
          </w:r>
          <w:r w:rsidR="00662730" w:rsidRPr="00F41BB8" w:rsidDel="00D17FAB">
            <w:rPr>
              <w:highlight w:val="yellow"/>
              <w:rPrChange w:id="5101" w:author="Dalton" w:date="2018-07-28T19:51:00Z">
                <w:rPr/>
              </w:rPrChange>
            </w:rPr>
            <w:delText xml:space="preserve">the </w:delText>
          </w:r>
        </w:del>
      </w:ins>
      <w:ins w:id="5102" w:author="Dalton B" w:date="2018-07-28T19:47:00Z">
        <w:del w:id="5103" w:author="Joel Newman" w:date="2018-07-31T17:33:00Z">
          <w:r w:rsidR="00F41BB8" w:rsidRPr="00F41BB8" w:rsidDel="00D17FAB">
            <w:rPr>
              <w:highlight w:val="yellow"/>
              <w:rPrChange w:id="5104" w:author="Dalton" w:date="2018-07-28T19:47:00Z">
                <w:rPr/>
              </w:rPrChange>
            </w:rPr>
            <w:delText>board</w:delText>
          </w:r>
        </w:del>
      </w:ins>
      <w:ins w:id="5105" w:author="Dalton B" w:date="2018-07-28T19:46:00Z">
        <w:del w:id="5106" w:author="Joel Newman" w:date="2018-07-31T17:33:00Z">
          <w:r w:rsidR="00662730" w:rsidRPr="00F41BB8" w:rsidDel="00D17FAB">
            <w:rPr>
              <w:highlight w:val="yellow"/>
              <w:rPrChange w:id="5107" w:author="Dalton" w:date="2018-07-28T19:51:00Z">
                <w:rPr/>
              </w:rPrChange>
            </w:rPr>
            <w:delText xml:space="preserve"> and </w:delText>
          </w:r>
        </w:del>
      </w:ins>
      <w:ins w:id="5108" w:author="Dalton B" w:date="2018-07-28T19:49:00Z">
        <w:del w:id="5109" w:author="Joel Newman" w:date="2018-07-31T17:33:00Z">
          <w:r w:rsidR="00993D27" w:rsidDel="00D17FAB">
            <w:rPr>
              <w:highlight w:val="yellow"/>
            </w:rPr>
            <w:delText>demonstrate</w:delText>
          </w:r>
        </w:del>
      </w:ins>
      <w:ins w:id="5110" w:author="Dalton B" w:date="2018-07-28T19:48:00Z">
        <w:del w:id="5111" w:author="Joel Newman" w:date="2018-07-31T17:33:00Z">
          <w:r w:rsidR="00662730" w:rsidDel="00D17FAB">
            <w:rPr>
              <w:highlight w:val="yellow"/>
            </w:rPr>
            <w:delText xml:space="preserve"> </w:delText>
          </w:r>
        </w:del>
      </w:ins>
      <w:ins w:id="5112" w:author="Dalton B" w:date="2018-07-28T19:46:00Z">
        <w:del w:id="5113" w:author="Joel Newman" w:date="2018-07-31T17:33:00Z">
          <w:r w:rsidR="00662730" w:rsidRPr="00F41BB8" w:rsidDel="00D17FAB">
            <w:rPr>
              <w:highlight w:val="yellow"/>
              <w:rPrChange w:id="5114" w:author="Dalton" w:date="2018-07-28T19:51:00Z">
                <w:rPr/>
              </w:rPrChange>
            </w:rPr>
            <w:delText>the basic</w:delText>
          </w:r>
        </w:del>
      </w:ins>
      <w:ins w:id="5115" w:author="Dalton B" w:date="2018-07-28T19:47:00Z">
        <w:del w:id="5116" w:author="Joel Newman" w:date="2018-07-31T17:33:00Z">
          <w:r w:rsidR="00662730" w:rsidRPr="00F41BB8" w:rsidDel="00D17FAB">
            <w:rPr>
              <w:highlight w:val="yellow"/>
              <w:rPrChange w:id="5117" w:author="Dalton" w:date="2018-07-28T19:51:00Z">
                <w:rPr/>
              </w:rPrChange>
            </w:rPr>
            <w:delText xml:space="preserve"> core functionality</w:delText>
          </w:r>
          <w:r w:rsidR="00F41BB8" w:rsidRPr="00F41BB8" w:rsidDel="00D17FAB">
            <w:rPr>
              <w:highlight w:val="yellow"/>
              <w:rPrChange w:id="5118" w:author="Dalton" w:date="2018-07-28T19:47:00Z">
                <w:rPr/>
              </w:rPrChange>
            </w:rPr>
            <w:delText>??</w:delText>
          </w:r>
        </w:del>
      </w:ins>
      <w:ins w:id="5119" w:author="Dalton B" w:date="2018-07-28T19:46:00Z">
        <w:del w:id="5120" w:author="Joel Newman" w:date="2018-07-31T17:33:00Z">
          <w:r w:rsidR="00662730" w:rsidDel="00D17FAB">
            <w:delText xml:space="preserve"> </w:delText>
          </w:r>
        </w:del>
      </w:ins>
    </w:p>
    <w:p w14:paraId="058CE380" w14:textId="7F493A41" w:rsidR="002933CC" w:rsidRPr="00994575" w:rsidDel="00D17FAB" w:rsidRDefault="002933CC" w:rsidP="002933CC">
      <w:pPr>
        <w:ind w:firstLine="0"/>
        <w:rPr>
          <w:ins w:id="5121" w:author="Dana de Jong" w:date="2018-07-31T02:45:00Z"/>
          <w:del w:id="5122" w:author="Joel Newman" w:date="2018-07-31T17:33:00Z"/>
          <w:b/>
          <w:i/>
        </w:rPr>
      </w:pPr>
      <w:ins w:id="5123" w:author="Dana de Jong" w:date="2018-07-31T02:45:00Z">
        <w:del w:id="5124" w:author="Joel Newman" w:date="2018-07-31T17:33:00Z">
          <w:r w:rsidRPr="00994575" w:rsidDel="00D17FAB">
            <w:rPr>
              <w:b/>
              <w:i/>
            </w:rPr>
            <w:delText xml:space="preserve">-details of the final working prototype that meets all the objectives. </w:delText>
          </w:r>
        </w:del>
      </w:ins>
    </w:p>
    <w:p w14:paraId="0900486C" w14:textId="1638346C" w:rsidR="002933CC" w:rsidRPr="00994575" w:rsidDel="00D17FAB" w:rsidRDefault="002933CC" w:rsidP="002933CC">
      <w:pPr>
        <w:ind w:firstLine="0"/>
        <w:rPr>
          <w:ins w:id="5125" w:author="Dana de Jong" w:date="2018-07-31T02:45:00Z"/>
          <w:del w:id="5126" w:author="Joel Newman" w:date="2018-07-31T17:33:00Z"/>
          <w:b/>
          <w:i/>
        </w:rPr>
      </w:pPr>
      <w:ins w:id="5127" w:author="Dana de Jong" w:date="2018-07-31T02:45:00Z">
        <w:del w:id="5128" w:author="Joel Newman" w:date="2018-07-31T17:33:00Z">
          <w:r w:rsidRPr="00994575" w:rsidDel="00D17FAB">
            <w:rPr>
              <w:b/>
              <w:i/>
            </w:rPr>
            <w:delText xml:space="preserve">- explain how each objective is addressed by the final design. </w:delText>
          </w:r>
        </w:del>
      </w:ins>
    </w:p>
    <w:p w14:paraId="6AE6FD12" w14:textId="7A01EDEF" w:rsidR="002933CC" w:rsidRPr="00994575" w:rsidDel="00D17FAB" w:rsidRDefault="002933CC" w:rsidP="002933CC">
      <w:pPr>
        <w:ind w:firstLine="0"/>
        <w:rPr>
          <w:ins w:id="5129" w:author="Dana de Jong" w:date="2018-07-31T02:45:00Z"/>
          <w:del w:id="5130" w:author="Joel Newman" w:date="2018-07-31T17:33:00Z"/>
          <w:b/>
          <w:i/>
        </w:rPr>
      </w:pPr>
      <w:ins w:id="5131" w:author="Dana de Jong" w:date="2018-07-31T02:45:00Z">
        <w:del w:id="5132" w:author="Joel Newman" w:date="2018-07-31T17:33:00Z">
          <w:r w:rsidRPr="00994575" w:rsidDel="00D17FAB">
            <w:rPr>
              <w:b/>
              <w:i/>
            </w:rPr>
            <w:delText xml:space="preserve">-In case some objectives are not met, provide reasons. </w:delText>
          </w:r>
        </w:del>
      </w:ins>
    </w:p>
    <w:p w14:paraId="5D188900" w14:textId="328982C8" w:rsidR="002933CC" w:rsidDel="00D17FAB" w:rsidRDefault="002933CC">
      <w:pPr>
        <w:ind w:firstLine="0"/>
        <w:rPr>
          <w:ins w:id="5133" w:author="Dana de Jong" w:date="2018-07-31T02:39:00Z"/>
          <w:del w:id="5134" w:author="Joel Newman" w:date="2018-07-31T17:33:00Z"/>
        </w:rPr>
        <w:pPrChange w:id="5135" w:author="Dana de Jong" w:date="2018-07-31T02:45:00Z">
          <w:pPr/>
        </w:pPrChange>
      </w:pPr>
      <w:ins w:id="5136" w:author="Dana de Jong" w:date="2018-07-31T02:45:00Z">
        <w:del w:id="5137" w:author="Joel Newman" w:date="2018-07-31T17:33:00Z">
          <w:r w:rsidRPr="00994575" w:rsidDel="00D17FAB">
            <w:rPr>
              <w:b/>
              <w:i/>
            </w:rPr>
            <w:delText>-explicitly mention the boundary conditions of the designed prototype. For example, if a power converter is built you need to specify the input voltage, output voltage, power rating, maximum efficiency, duration of operation etc.</w:delText>
          </w:r>
        </w:del>
      </w:ins>
    </w:p>
    <w:p w14:paraId="573A24AC" w14:textId="25B07B83" w:rsidR="00F30C1D" w:rsidRDefault="00F30C1D">
      <w:pPr>
        <w:rPr>
          <w:ins w:id="5138" w:author="Dana de Jong" w:date="2018-07-31T02:39:00Z"/>
        </w:rPr>
      </w:pPr>
    </w:p>
    <w:p w14:paraId="2A7355D4" w14:textId="47A22436" w:rsidR="00F30C1D" w:rsidRDefault="00437D92">
      <w:pPr>
        <w:rPr>
          <w:ins w:id="5139" w:author="Dana de Jong" w:date="2018-07-31T02:39:00Z"/>
        </w:rPr>
      </w:pPr>
      <w:ins w:id="5140" w:author="Dana de Jong" w:date="2018-07-31T02:45:00Z">
        <w:r>
          <w:t xml:space="preserve">The final working product for this project is </w:t>
        </w:r>
      </w:ins>
      <w:ins w:id="5141" w:author="Dana de Jong" w:date="2018-08-01T12:48:00Z">
        <w:r w:rsidR="00D70EA0">
          <w:t xml:space="preserve">the </w:t>
        </w:r>
      </w:ins>
      <w:ins w:id="5142" w:author="Dana de Jong" w:date="2018-07-31T02:45:00Z">
        <w:r>
          <w:t xml:space="preserve">rev.1 </w:t>
        </w:r>
      </w:ins>
      <w:ins w:id="5143" w:author="Dana de Jong" w:date="2018-07-31T02:46:00Z">
        <w:r>
          <w:t>system</w:t>
        </w:r>
      </w:ins>
      <w:ins w:id="5144" w:author="Dana de Jong" w:date="2018-08-01T12:48:00Z">
        <w:r w:rsidR="00D70EA0">
          <w:t>;</w:t>
        </w:r>
      </w:ins>
      <w:ins w:id="5145" w:author="Dan Kot" w:date="2018-07-31T14:13:00Z">
        <w:del w:id="5146" w:author="Dana de Jong" w:date="2018-08-01T12:48:00Z">
          <w:r w:rsidR="00A547D5">
            <w:delText>,</w:delText>
          </w:r>
        </w:del>
        <w:r w:rsidR="00A547D5">
          <w:t xml:space="preserve"> rev.2 includes protection features tha</w:t>
        </w:r>
        <w:r w:rsidR="00337A5D">
          <w:t>t are not implemented on the demonstration circuit</w:t>
        </w:r>
      </w:ins>
      <w:ins w:id="5147" w:author="Dana de Jong" w:date="2018-07-31T02:46:00Z">
        <w:r>
          <w:t xml:space="preserve">. </w:t>
        </w:r>
      </w:ins>
      <w:ins w:id="5148" w:author="Dana de Jong" w:date="2018-07-31T02:39:00Z">
        <w:r w:rsidR="00F30C1D">
          <w:t xml:space="preserve">The highlights of </w:t>
        </w:r>
      </w:ins>
      <w:ins w:id="5149" w:author="Dana de Jong" w:date="2018-07-31T02:46:00Z">
        <w:r>
          <w:t>this</w:t>
        </w:r>
      </w:ins>
      <w:ins w:id="5150" w:author="Dana de Jong" w:date="2018-07-31T02:39:00Z">
        <w:r w:rsidR="00F30C1D">
          <w:t xml:space="preserve"> final </w:t>
        </w:r>
      </w:ins>
      <w:ins w:id="5151" w:author="Dana de Jong" w:date="2018-07-31T02:46:00Z">
        <w:r>
          <w:t>system</w:t>
        </w:r>
      </w:ins>
      <w:ins w:id="5152" w:author="Dana de Jong" w:date="2018-07-31T02:39:00Z">
        <w:r w:rsidR="00F30C1D">
          <w:t xml:space="preserve"> can be summarized in the table below:</w:t>
        </w:r>
      </w:ins>
    </w:p>
    <w:p w14:paraId="594FE209" w14:textId="77777777" w:rsidR="00F30C1D" w:rsidRDefault="00F30C1D">
      <w:pPr>
        <w:rPr>
          <w:ins w:id="5153" w:author="Dan Kot" w:date="2018-07-31T14:13:00Z"/>
        </w:rPr>
      </w:pPr>
    </w:p>
    <w:p w14:paraId="3AEC9C0F" w14:textId="4925C4A3" w:rsidR="00D17FAB" w:rsidRDefault="00D17FAB">
      <w:pPr>
        <w:keepNext w:val="0"/>
        <w:keepLines w:val="0"/>
        <w:widowControl/>
        <w:spacing w:line="276" w:lineRule="auto"/>
        <w:ind w:firstLine="0"/>
        <w:rPr>
          <w:ins w:id="5154" w:author="Joel Newman" w:date="2018-07-31T17:33:00Z"/>
        </w:rPr>
      </w:pPr>
      <w:ins w:id="5155" w:author="Joel Newman" w:date="2018-07-31T17:33:00Z">
        <w:del w:id="5156" w:author="Dana de Jong" w:date="2018-08-01T13:02:00Z">
          <w:r>
            <w:br w:type="page"/>
          </w:r>
        </w:del>
      </w:ins>
    </w:p>
    <w:p w14:paraId="48F58671" w14:textId="77777777" w:rsidR="00337A5D" w:rsidDel="00D17FAB" w:rsidRDefault="00337A5D">
      <w:pPr>
        <w:rPr>
          <w:ins w:id="5157" w:author="Dan Kot" w:date="2018-07-31T14:13:00Z"/>
          <w:del w:id="5158" w:author="Joel Newman" w:date="2018-07-31T17:33:00Z"/>
        </w:rPr>
      </w:pPr>
    </w:p>
    <w:p w14:paraId="05A3C965" w14:textId="018CA6B3" w:rsidR="00337A5D" w:rsidDel="00D17FAB" w:rsidRDefault="00337A5D">
      <w:pPr>
        <w:rPr>
          <w:ins w:id="5159" w:author="Dan Kot" w:date="2018-07-31T14:13:00Z"/>
          <w:del w:id="5160" w:author="Joel Newman" w:date="2018-07-31T17:33:00Z"/>
        </w:rPr>
      </w:pPr>
    </w:p>
    <w:p w14:paraId="61017DB0" w14:textId="0BE3C4EC" w:rsidR="00337A5D" w:rsidDel="00D17FAB" w:rsidRDefault="00337A5D">
      <w:pPr>
        <w:rPr>
          <w:ins w:id="5161" w:author="Dan Kot" w:date="2018-07-31T14:13:00Z"/>
          <w:del w:id="5162" w:author="Joel Newman" w:date="2018-07-31T17:33:00Z"/>
        </w:rPr>
      </w:pPr>
    </w:p>
    <w:p w14:paraId="1108B425" w14:textId="3C064570" w:rsidR="00337A5D" w:rsidDel="00D17FAB" w:rsidRDefault="00337A5D">
      <w:pPr>
        <w:rPr>
          <w:ins w:id="5163" w:author="Dan Kot" w:date="2018-07-31T14:13:00Z"/>
          <w:del w:id="5164" w:author="Joel Newman" w:date="2018-07-31T17:33:00Z"/>
        </w:rPr>
      </w:pPr>
    </w:p>
    <w:p w14:paraId="238615A8" w14:textId="57A2A567" w:rsidR="00337A5D" w:rsidDel="00D17FAB" w:rsidRDefault="00337A5D">
      <w:pPr>
        <w:rPr>
          <w:ins w:id="5165" w:author="Dan Kot" w:date="2018-07-31T14:13:00Z"/>
          <w:del w:id="5166" w:author="Joel Newman" w:date="2018-07-31T17:33:00Z"/>
        </w:rPr>
      </w:pPr>
    </w:p>
    <w:p w14:paraId="1493E84E" w14:textId="15B03C22" w:rsidR="00337A5D" w:rsidDel="00D17FAB" w:rsidRDefault="00337A5D">
      <w:pPr>
        <w:rPr>
          <w:ins w:id="5167" w:author="Dan Kot" w:date="2018-07-31T14:13:00Z"/>
          <w:del w:id="5168" w:author="Joel Newman" w:date="2018-07-31T17:33:00Z"/>
        </w:rPr>
      </w:pPr>
    </w:p>
    <w:p w14:paraId="43169EC6" w14:textId="24FFA46B" w:rsidR="00337A5D" w:rsidDel="00D17FAB" w:rsidRDefault="00337A5D">
      <w:pPr>
        <w:rPr>
          <w:ins w:id="5169" w:author="Dan Kot" w:date="2018-07-31T14:13:00Z"/>
          <w:del w:id="5170" w:author="Joel Newman" w:date="2018-07-31T17:33:00Z"/>
        </w:rPr>
      </w:pPr>
    </w:p>
    <w:p w14:paraId="70F57A64" w14:textId="7E535BF5" w:rsidR="00337A5D" w:rsidDel="00D17FAB" w:rsidRDefault="00337A5D">
      <w:pPr>
        <w:rPr>
          <w:ins w:id="5171" w:author="Dan Kot" w:date="2018-07-31T14:14:00Z"/>
          <w:del w:id="5172" w:author="Joel Newman" w:date="2018-07-31T17:33:00Z"/>
        </w:rPr>
      </w:pPr>
    </w:p>
    <w:p w14:paraId="68CB36FE" w14:textId="5EFBC3F5" w:rsidR="00337A5D" w:rsidDel="00D17FAB" w:rsidRDefault="00337A5D">
      <w:pPr>
        <w:rPr>
          <w:ins w:id="5173" w:author="Dan Kot" w:date="2018-07-31T14:14:00Z"/>
          <w:del w:id="5174" w:author="Joel Newman" w:date="2018-07-31T17:33:00Z"/>
        </w:rPr>
      </w:pPr>
    </w:p>
    <w:p w14:paraId="0FE89BA3" w14:textId="7B9974E1" w:rsidR="00337A5D" w:rsidDel="00D17FAB" w:rsidRDefault="00337A5D">
      <w:pPr>
        <w:rPr>
          <w:ins w:id="5175" w:author="Dan Kot" w:date="2018-07-31T14:14:00Z"/>
          <w:del w:id="5176" w:author="Joel Newman" w:date="2018-07-31T17:33:00Z"/>
        </w:rPr>
      </w:pPr>
    </w:p>
    <w:p w14:paraId="79C59A53" w14:textId="044F3E76" w:rsidR="002933CC" w:rsidRDefault="002933CC">
      <w:pPr>
        <w:pStyle w:val="Caption"/>
        <w:rPr>
          <w:ins w:id="5177" w:author="Dana de Jong" w:date="2018-07-31T02:39:00Z"/>
        </w:rPr>
        <w:pPrChange w:id="5178" w:author="Dana de Jong" w:date="2018-07-31T02:44:00Z">
          <w:pPr/>
        </w:pPrChange>
      </w:pPr>
      <w:bookmarkStart w:id="5179" w:name="_Toc520838804"/>
      <w:bookmarkStart w:id="5180" w:name="_Toc520881938"/>
      <w:bookmarkStart w:id="5181" w:name="_Toc520892476"/>
      <w:ins w:id="5182" w:author="Dana de Jong" w:date="2018-07-31T02:44:00Z">
        <w:r>
          <w:t xml:space="preserve">Table </w:t>
        </w:r>
        <w:r>
          <w:fldChar w:fldCharType="begin"/>
        </w:r>
        <w:r>
          <w:instrText xml:space="preserve"> SEQ Table \* ARABIC </w:instrText>
        </w:r>
      </w:ins>
      <w:r>
        <w:fldChar w:fldCharType="separate"/>
      </w:r>
      <w:r w:rsidR="00A92A2E">
        <w:rPr>
          <w:noProof/>
        </w:rPr>
        <w:t>9</w:t>
      </w:r>
      <w:ins w:id="5183" w:author="Dana de Jong" w:date="2018-07-31T02:44:00Z">
        <w:r>
          <w:fldChar w:fldCharType="end"/>
        </w:r>
        <w:r>
          <w:t>. Details of final system</w:t>
        </w:r>
      </w:ins>
      <w:bookmarkEnd w:id="5179"/>
      <w:bookmarkEnd w:id="5180"/>
      <w:bookmarkEnd w:id="5181"/>
    </w:p>
    <w:tbl>
      <w:tblPr>
        <w:tblStyle w:val="TableGrid"/>
        <w:tblW w:w="10343" w:type="dxa"/>
        <w:tblLook w:val="04A0" w:firstRow="1" w:lastRow="0" w:firstColumn="1" w:lastColumn="0" w:noHBand="0" w:noVBand="1"/>
        <w:tblPrChange w:id="5184" w:author="Dan Kot" w:date="2018-07-31T11:48:00Z">
          <w:tblPr>
            <w:tblStyle w:val="TableGrid"/>
            <w:tblW w:w="0" w:type="auto"/>
            <w:tblLook w:val="04A0" w:firstRow="1" w:lastRow="0" w:firstColumn="1" w:lastColumn="0" w:noHBand="0" w:noVBand="1"/>
          </w:tblPr>
        </w:tblPrChange>
      </w:tblPr>
      <w:tblGrid>
        <w:gridCol w:w="2114"/>
        <w:gridCol w:w="1230"/>
        <w:gridCol w:w="6999"/>
        <w:tblGridChange w:id="5185">
          <w:tblGrid>
            <w:gridCol w:w="2114"/>
            <w:gridCol w:w="223"/>
            <w:gridCol w:w="1007"/>
            <w:gridCol w:w="1046"/>
            <w:gridCol w:w="284"/>
            <w:gridCol w:w="1700"/>
            <w:gridCol w:w="638"/>
            <w:gridCol w:w="3331"/>
          </w:tblGrid>
        </w:tblGridChange>
      </w:tblGrid>
      <w:tr w:rsidR="00F30C1D" w14:paraId="2A7D67FD" w14:textId="77777777" w:rsidTr="008B7F22">
        <w:trPr>
          <w:ins w:id="5186" w:author="Dana de Jong" w:date="2018-07-31T02:40:00Z"/>
          <w:trPrChange w:id="5187" w:author="Dan Kot" w:date="2018-07-31T11:48:00Z">
            <w:trPr>
              <w:gridAfter w:val="0"/>
            </w:trPr>
          </w:trPrChange>
        </w:trPr>
        <w:tc>
          <w:tcPr>
            <w:tcW w:w="2114" w:type="dxa"/>
            <w:shd w:val="clear" w:color="auto" w:fill="F2F2F2" w:themeFill="background1" w:themeFillShade="F2"/>
            <w:tcPrChange w:id="5188" w:author="Dan Kot" w:date="2018-07-31T11:48:00Z">
              <w:tcPr>
                <w:tcW w:w="2337" w:type="dxa"/>
                <w:gridSpan w:val="2"/>
              </w:tcPr>
            </w:tcPrChange>
          </w:tcPr>
          <w:p w14:paraId="21AFF5BD" w14:textId="725559A7" w:rsidR="00F30C1D" w:rsidRPr="002933CC" w:rsidRDefault="00F30C1D">
            <w:pPr>
              <w:ind w:firstLine="0"/>
              <w:rPr>
                <w:ins w:id="5189" w:author="Dana de Jong" w:date="2018-07-31T02:40:00Z"/>
                <w:b/>
                <w:rPrChange w:id="5190" w:author="Dana de Jong" w:date="2018-07-31T02:42:00Z">
                  <w:rPr>
                    <w:ins w:id="5191" w:author="Dana de Jong" w:date="2018-07-31T02:40:00Z"/>
                  </w:rPr>
                </w:rPrChange>
              </w:rPr>
            </w:pPr>
            <w:commentRangeStart w:id="5192"/>
            <w:ins w:id="5193" w:author="Dana de Jong" w:date="2018-07-31T02:40:00Z">
              <w:r w:rsidRPr="002933CC">
                <w:rPr>
                  <w:b/>
                  <w:rPrChange w:id="5194" w:author="Dana de Jong" w:date="2018-07-31T02:42:00Z">
                    <w:rPr/>
                  </w:rPrChange>
                </w:rPr>
                <w:t>System objectives</w:t>
              </w:r>
            </w:ins>
          </w:p>
        </w:tc>
        <w:tc>
          <w:tcPr>
            <w:tcW w:w="1230" w:type="dxa"/>
            <w:shd w:val="clear" w:color="auto" w:fill="F2F2F2" w:themeFill="background1" w:themeFillShade="F2"/>
            <w:tcPrChange w:id="5195" w:author="Dan Kot" w:date="2018-07-31T11:48:00Z">
              <w:tcPr>
                <w:tcW w:w="2337" w:type="dxa"/>
                <w:gridSpan w:val="3"/>
              </w:tcPr>
            </w:tcPrChange>
          </w:tcPr>
          <w:p w14:paraId="767324F4" w14:textId="2A574C82" w:rsidR="00F30C1D" w:rsidRPr="002933CC" w:rsidRDefault="002933CC">
            <w:pPr>
              <w:ind w:firstLine="0"/>
              <w:rPr>
                <w:ins w:id="5196" w:author="Dana de Jong" w:date="2018-07-31T02:40:00Z"/>
                <w:b/>
                <w:rPrChange w:id="5197" w:author="Dana de Jong" w:date="2018-07-31T02:42:00Z">
                  <w:rPr>
                    <w:ins w:id="5198" w:author="Dana de Jong" w:date="2018-07-31T02:40:00Z"/>
                  </w:rPr>
                </w:rPrChange>
              </w:rPr>
            </w:pPr>
            <w:ins w:id="5199" w:author="Dana de Jong" w:date="2018-07-31T02:42:00Z">
              <w:r w:rsidRPr="002933CC">
                <w:rPr>
                  <w:b/>
                  <w:rPrChange w:id="5200" w:author="Dana de Jong" w:date="2018-07-31T02:42:00Z">
                    <w:rPr/>
                  </w:rPrChange>
                </w:rPr>
                <w:t>Was the o</w:t>
              </w:r>
            </w:ins>
            <w:ins w:id="5201" w:author="Dana de Jong" w:date="2018-07-31T02:41:00Z">
              <w:r w:rsidR="00F30C1D" w:rsidRPr="002933CC">
                <w:rPr>
                  <w:b/>
                  <w:rPrChange w:id="5202" w:author="Dana de Jong" w:date="2018-07-31T02:42:00Z">
                    <w:rPr/>
                  </w:rPrChange>
                </w:rPr>
                <w:t>bjective achieved? (Y/N)</w:t>
              </w:r>
            </w:ins>
          </w:p>
        </w:tc>
        <w:tc>
          <w:tcPr>
            <w:tcW w:w="6999" w:type="dxa"/>
            <w:shd w:val="clear" w:color="auto" w:fill="F2F2F2" w:themeFill="background1" w:themeFillShade="F2"/>
            <w:tcPrChange w:id="5203" w:author="Dan Kot" w:date="2018-07-31T11:48:00Z">
              <w:tcPr>
                <w:tcW w:w="2338" w:type="dxa"/>
                <w:gridSpan w:val="2"/>
              </w:tcPr>
            </w:tcPrChange>
          </w:tcPr>
          <w:p w14:paraId="3A5DA7EA" w14:textId="20AC286B" w:rsidR="00F30C1D" w:rsidRPr="002933CC" w:rsidRDefault="00F30C1D">
            <w:pPr>
              <w:ind w:firstLine="0"/>
              <w:rPr>
                <w:ins w:id="5204" w:author="Dana de Jong" w:date="2018-07-31T02:40:00Z"/>
                <w:b/>
                <w:rPrChange w:id="5205" w:author="Dana de Jong" w:date="2018-07-31T02:42:00Z">
                  <w:rPr>
                    <w:ins w:id="5206" w:author="Dana de Jong" w:date="2018-07-31T02:40:00Z"/>
                  </w:rPr>
                </w:rPrChange>
              </w:rPr>
            </w:pPr>
            <w:ins w:id="5207" w:author="Dana de Jong" w:date="2018-07-31T02:41:00Z">
              <w:r w:rsidRPr="002933CC">
                <w:rPr>
                  <w:b/>
                  <w:rPrChange w:id="5208" w:author="Dana de Jong" w:date="2018-07-31T02:42:00Z">
                    <w:rPr/>
                  </w:rPrChange>
                </w:rPr>
                <w:t>Explanation</w:t>
              </w:r>
            </w:ins>
            <w:commentRangeEnd w:id="5192"/>
            <w:r w:rsidR="00D17FAB">
              <w:rPr>
                <w:rStyle w:val="CommentReference"/>
                <w:rFonts w:eastAsia="Arial" w:cs="Arial"/>
                <w:lang w:val="en" w:eastAsia="en-CA"/>
              </w:rPr>
              <w:commentReference w:id="5209"/>
            </w:r>
            <w:commentRangeStart w:id="5210"/>
            <w:commentRangeEnd w:id="5210"/>
            <w:r w:rsidR="00542857">
              <w:rPr>
                <w:rStyle w:val="CommentReference"/>
                <w:rFonts w:eastAsia="Arial" w:cs="Arial"/>
                <w:lang w:val="en" w:eastAsia="en-CA"/>
              </w:rPr>
              <w:commentReference w:id="5210"/>
            </w:r>
          </w:p>
        </w:tc>
      </w:tr>
      <w:tr w:rsidR="00F30C1D" w14:paraId="13000CFA" w14:textId="77777777" w:rsidTr="008B7F22">
        <w:trPr>
          <w:ins w:id="5211" w:author="Dana de Jong" w:date="2018-07-31T02:40:00Z"/>
          <w:trPrChange w:id="5212" w:author="Dan Kot" w:date="2018-07-31T11:48:00Z">
            <w:trPr>
              <w:gridAfter w:val="0"/>
            </w:trPr>
          </w:trPrChange>
        </w:trPr>
        <w:tc>
          <w:tcPr>
            <w:tcW w:w="2114" w:type="dxa"/>
            <w:tcPrChange w:id="5213" w:author="Dan Kot" w:date="2018-07-31T11:48:00Z">
              <w:tcPr>
                <w:tcW w:w="2337" w:type="dxa"/>
                <w:gridSpan w:val="2"/>
              </w:tcPr>
            </w:tcPrChange>
          </w:tcPr>
          <w:p w14:paraId="28F9789B" w14:textId="77777777" w:rsidR="00BF2850" w:rsidRPr="00964E3F" w:rsidRDefault="00BF2850">
            <w:pPr>
              <w:keepNext w:val="0"/>
              <w:keepLines w:val="0"/>
              <w:widowControl/>
              <w:ind w:firstLine="0"/>
              <w:textAlignment w:val="baseline"/>
              <w:rPr>
                <w:ins w:id="5214" w:author="Dan Kot" w:date="2018-07-31T11:47:00Z"/>
                <w:rFonts w:ascii="Arial" w:eastAsia="Times New Roman" w:hAnsi="Arial"/>
                <w:color w:val="000000"/>
                <w:sz w:val="22"/>
                <w:lang w:val="en-CA"/>
              </w:rPr>
              <w:pPrChange w:id="5215" w:author="Dan Kot" w:date="2018-07-31T11:47:00Z">
                <w:pPr>
                  <w:keepNext w:val="0"/>
                  <w:keepLines w:val="0"/>
                  <w:widowControl/>
                  <w:numPr>
                    <w:numId w:val="48"/>
                  </w:numPr>
                  <w:tabs>
                    <w:tab w:val="num" w:pos="720"/>
                  </w:tabs>
                  <w:ind w:left="720" w:hanging="360"/>
                  <w:textAlignment w:val="baseline"/>
                </w:pPr>
              </w:pPrChange>
            </w:pPr>
            <w:ins w:id="5216" w:author="Dan Kot" w:date="2018-07-31T11:47:00Z">
              <w:r w:rsidRPr="00964E3F">
                <w:rPr>
                  <w:rFonts w:ascii="Arial" w:eastAsia="Times New Roman" w:hAnsi="Arial"/>
                  <w:color w:val="000000"/>
                  <w:sz w:val="22"/>
                  <w:lang w:val="en-CA"/>
                </w:rPr>
                <w:t>Creating and testing of existing H-bridge circuit design.</w:t>
              </w:r>
            </w:ins>
          </w:p>
          <w:p w14:paraId="280B0C22" w14:textId="77777777" w:rsidR="00F30C1D" w:rsidRDefault="00F30C1D">
            <w:pPr>
              <w:ind w:firstLine="0"/>
              <w:rPr>
                <w:ins w:id="5217" w:author="Dana de Jong" w:date="2018-07-31T02:40:00Z"/>
              </w:rPr>
            </w:pPr>
          </w:p>
        </w:tc>
        <w:tc>
          <w:tcPr>
            <w:tcW w:w="1230" w:type="dxa"/>
            <w:tcPrChange w:id="5218" w:author="Dan Kot" w:date="2018-07-31T11:48:00Z">
              <w:tcPr>
                <w:tcW w:w="2337" w:type="dxa"/>
                <w:gridSpan w:val="3"/>
              </w:tcPr>
            </w:tcPrChange>
          </w:tcPr>
          <w:p w14:paraId="4ADD492C" w14:textId="39F19C4C" w:rsidR="00F30C1D" w:rsidRDefault="00DD061C">
            <w:pPr>
              <w:ind w:firstLine="0"/>
              <w:rPr>
                <w:ins w:id="5219" w:author="Dana de Jong" w:date="2018-07-31T02:40:00Z"/>
              </w:rPr>
            </w:pPr>
            <w:ins w:id="5220" w:author="Dan Kot" w:date="2018-07-31T12:07:00Z">
              <w:r>
                <w:t>Y</w:t>
              </w:r>
            </w:ins>
          </w:p>
        </w:tc>
        <w:tc>
          <w:tcPr>
            <w:tcW w:w="6999" w:type="dxa"/>
            <w:tcPrChange w:id="5221" w:author="Dan Kot" w:date="2018-07-31T11:48:00Z">
              <w:tcPr>
                <w:tcW w:w="2338" w:type="dxa"/>
                <w:gridSpan w:val="2"/>
              </w:tcPr>
            </w:tcPrChange>
          </w:tcPr>
          <w:p w14:paraId="1CBEA596" w14:textId="5BED9C9C" w:rsidR="00A364E2" w:rsidRDefault="00A364E2" w:rsidP="00A364E2">
            <w:pPr>
              <w:ind w:firstLine="0"/>
              <w:rPr>
                <w:ins w:id="5222" w:author="Dan Kot" w:date="2018-07-31T11:57:00Z"/>
              </w:rPr>
            </w:pPr>
            <w:ins w:id="5223" w:author="Dan Kot" w:date="2018-07-31T11:57:00Z">
              <w:r>
                <w:t>Rev</w:t>
              </w:r>
            </w:ins>
            <w:ins w:id="5224" w:author="Dana de Jong" w:date="2018-08-01T12:48:00Z">
              <w:r w:rsidR="00D454B5">
                <w:t>.</w:t>
              </w:r>
            </w:ins>
            <w:ins w:id="5225" w:author="Dan Kot" w:date="2018-07-31T11:57:00Z">
              <w:del w:id="5226" w:author="Dana de Jong" w:date="2018-08-01T12:48:00Z">
                <w:r>
                  <w:delText xml:space="preserve"> </w:delText>
                </w:r>
              </w:del>
              <w:r>
                <w:t xml:space="preserve">0 was the initial H-Bridge circuit which was provided to the group by the UVic Robotics club. After inspection of the circuit our group had some concerns about the circuit not being able to handle the required 20 A current, it had several ground loops causing instability, and introduced parasitic impedance. </w:t>
              </w:r>
            </w:ins>
          </w:p>
          <w:p w14:paraId="58E32017" w14:textId="77777777" w:rsidR="00A364E2" w:rsidRDefault="00A364E2" w:rsidP="00A364E2">
            <w:pPr>
              <w:ind w:firstLine="0"/>
              <w:rPr>
                <w:ins w:id="5227" w:author="Dan Kot" w:date="2018-07-31T11:57:00Z"/>
              </w:rPr>
            </w:pPr>
          </w:p>
          <w:p w14:paraId="1C52FFD4" w14:textId="4BDD73EF" w:rsidR="00A364E2" w:rsidRDefault="00A364E2" w:rsidP="00A364E2">
            <w:pPr>
              <w:ind w:firstLine="0"/>
              <w:rPr>
                <w:ins w:id="5228" w:author="Dan Kot" w:date="2018-07-31T11:57:00Z"/>
              </w:rPr>
            </w:pPr>
            <w:ins w:id="5229" w:author="Dan Kot" w:date="2018-07-31T11:57:00Z">
              <w:r>
                <w:t>Rev</w:t>
              </w:r>
            </w:ins>
            <w:ins w:id="5230" w:author="Dana de Jong" w:date="2018-08-01T12:48:00Z">
              <w:r w:rsidR="00D454B5">
                <w:t>.</w:t>
              </w:r>
            </w:ins>
            <w:ins w:id="5231" w:author="Dan Kot" w:date="2018-07-31T11:57:00Z">
              <w:del w:id="5232" w:author="Dana de Jong" w:date="2018-08-01T12:48:00Z">
                <w:r>
                  <w:delText xml:space="preserve"> </w:delText>
                </w:r>
              </w:del>
              <w:r>
                <w:t>1 was designed to handle 10 A of current per channel (for a total of 20 A), used polygon pours to minimize parasitic impedances, and featured a redesigned PCB layout that minimized ground loops. After testing the circuit, we ran into some protection problems and decided that more protection was required</w:t>
              </w:r>
            </w:ins>
            <w:ins w:id="5233" w:author="Dan Kot" w:date="2018-07-31T11:58:00Z">
              <w:r w:rsidR="002A69B5">
                <w:t xml:space="preserve">, </w:t>
              </w:r>
              <w:r w:rsidR="00D15316">
                <w:t>which was done in Rev</w:t>
              </w:r>
            </w:ins>
            <w:ins w:id="5234" w:author="Dana de Jong" w:date="2018-08-01T12:48:00Z">
              <w:r w:rsidR="00D454B5">
                <w:t>.</w:t>
              </w:r>
            </w:ins>
            <w:ins w:id="5235" w:author="Dan Kot" w:date="2018-07-31T11:58:00Z">
              <w:del w:id="5236" w:author="Dana de Jong" w:date="2018-08-01T12:48:00Z">
                <w:r w:rsidR="00D15316">
                  <w:delText xml:space="preserve"> </w:delText>
                </w:r>
              </w:del>
              <w:r w:rsidR="00D15316">
                <w:t xml:space="preserve">2. </w:t>
              </w:r>
            </w:ins>
          </w:p>
          <w:p w14:paraId="264CE824" w14:textId="77777777" w:rsidR="00F30C1D" w:rsidRDefault="00F30C1D">
            <w:pPr>
              <w:ind w:firstLine="0"/>
              <w:rPr>
                <w:ins w:id="5237" w:author="Dana de Jong" w:date="2018-07-31T02:40:00Z"/>
              </w:rPr>
            </w:pPr>
          </w:p>
        </w:tc>
      </w:tr>
      <w:tr w:rsidR="008B7F22" w14:paraId="4EB4758E" w14:textId="77777777" w:rsidTr="008B7F22">
        <w:tblPrEx>
          <w:tblPrExChange w:id="5238" w:author="Dana de Jong" w:date="2018-08-01T13:03:00Z">
            <w:tblPrEx>
              <w:tblW w:w="10343" w:type="dxa"/>
            </w:tblPrEx>
          </w:tblPrExChange>
        </w:tblPrEx>
        <w:trPr>
          <w:ins w:id="5239" w:author="Dana de Jong" w:date="2018-08-01T13:03:00Z"/>
        </w:trPr>
        <w:tc>
          <w:tcPr>
            <w:tcW w:w="2114" w:type="dxa"/>
            <w:shd w:val="clear" w:color="auto" w:fill="F2F2F2" w:themeFill="background1" w:themeFillShade="F2"/>
            <w:tcPrChange w:id="5240" w:author="Dana de Jong" w:date="2018-08-01T13:03:00Z">
              <w:tcPr>
                <w:tcW w:w="2114" w:type="dxa"/>
              </w:tcPr>
            </w:tcPrChange>
          </w:tcPr>
          <w:p w14:paraId="7CAB4F52" w14:textId="666B54D9" w:rsidR="008B7F22" w:rsidRPr="00964E3F" w:rsidRDefault="008B7F22" w:rsidP="008B7F22">
            <w:pPr>
              <w:keepNext w:val="0"/>
              <w:keepLines w:val="0"/>
              <w:widowControl/>
              <w:ind w:firstLine="0"/>
              <w:textAlignment w:val="baseline"/>
              <w:rPr>
                <w:ins w:id="5241" w:author="Dana de Jong" w:date="2018-08-01T13:03:00Z"/>
                <w:rFonts w:ascii="Arial" w:eastAsia="Times New Roman" w:hAnsi="Arial"/>
                <w:color w:val="000000"/>
                <w:sz w:val="22"/>
                <w:lang w:val="en-CA"/>
              </w:rPr>
            </w:pPr>
            <w:ins w:id="5242" w:author="Dana de Jong" w:date="2018-08-01T13:03:00Z">
              <w:r w:rsidRPr="00E35162">
                <w:rPr>
                  <w:b/>
                </w:rPr>
                <w:t>System objectives</w:t>
              </w:r>
            </w:ins>
          </w:p>
        </w:tc>
        <w:tc>
          <w:tcPr>
            <w:tcW w:w="1230" w:type="dxa"/>
            <w:shd w:val="clear" w:color="auto" w:fill="F2F2F2" w:themeFill="background1" w:themeFillShade="F2"/>
            <w:tcPrChange w:id="5243" w:author="Dana de Jong" w:date="2018-08-01T13:03:00Z">
              <w:tcPr>
                <w:tcW w:w="1230" w:type="dxa"/>
                <w:gridSpan w:val="2"/>
              </w:tcPr>
            </w:tcPrChange>
          </w:tcPr>
          <w:p w14:paraId="530F0861" w14:textId="3EA2E4D8" w:rsidR="008B7F22" w:rsidRDefault="008B7F22" w:rsidP="008B7F22">
            <w:pPr>
              <w:ind w:firstLine="0"/>
              <w:rPr>
                <w:ins w:id="5244" w:author="Dana de Jong" w:date="2018-08-01T13:03:00Z"/>
              </w:rPr>
            </w:pPr>
            <w:ins w:id="5245" w:author="Dana de Jong" w:date="2018-08-01T13:03:00Z">
              <w:r w:rsidRPr="00E35162">
                <w:rPr>
                  <w:b/>
                </w:rPr>
                <w:t>Was the objective achieved? (Y/N)</w:t>
              </w:r>
            </w:ins>
          </w:p>
        </w:tc>
        <w:tc>
          <w:tcPr>
            <w:tcW w:w="6999" w:type="dxa"/>
            <w:shd w:val="clear" w:color="auto" w:fill="F2F2F2" w:themeFill="background1" w:themeFillShade="F2"/>
            <w:tcPrChange w:id="5246" w:author="Dana de Jong" w:date="2018-08-01T13:03:00Z">
              <w:tcPr>
                <w:tcW w:w="6999" w:type="dxa"/>
                <w:gridSpan w:val="5"/>
              </w:tcPr>
            </w:tcPrChange>
          </w:tcPr>
          <w:p w14:paraId="02C15A5E" w14:textId="3D5F80C0" w:rsidR="008B7F22" w:rsidRDefault="008B7F22" w:rsidP="008B7F22">
            <w:pPr>
              <w:ind w:firstLine="0"/>
              <w:rPr>
                <w:ins w:id="5247" w:author="Dana de Jong" w:date="2018-08-01T13:03:00Z"/>
              </w:rPr>
            </w:pPr>
            <w:ins w:id="5248" w:author="Dana de Jong" w:date="2018-08-01T13:03:00Z">
              <w:r w:rsidRPr="00E35162">
                <w:rPr>
                  <w:b/>
                </w:rPr>
                <w:t>Explanation</w:t>
              </w:r>
              <w:r>
                <w:rPr>
                  <w:rStyle w:val="CommentReference"/>
                  <w:rFonts w:eastAsia="Arial" w:cs="Arial"/>
                  <w:lang w:val="en" w:eastAsia="en-CA"/>
                </w:rPr>
                <w:commentReference w:id="5192"/>
              </w:r>
              <w:commentRangeStart w:id="5249"/>
              <w:commentRangeEnd w:id="5249"/>
              <w:r>
                <w:rPr>
                  <w:rStyle w:val="CommentReference"/>
                  <w:rFonts w:eastAsia="Arial" w:cs="Arial"/>
                  <w:lang w:val="en" w:eastAsia="en-CA"/>
                </w:rPr>
                <w:commentReference w:id="5249"/>
              </w:r>
            </w:ins>
          </w:p>
        </w:tc>
      </w:tr>
      <w:tr w:rsidR="00F30C1D" w14:paraId="018BFC29" w14:textId="77777777" w:rsidTr="008B7F22">
        <w:trPr>
          <w:ins w:id="5250" w:author="Dana de Jong" w:date="2018-07-31T02:40:00Z"/>
          <w:trPrChange w:id="5251" w:author="Dan Kot" w:date="2018-07-31T11:48:00Z">
            <w:trPr>
              <w:gridAfter w:val="0"/>
            </w:trPr>
          </w:trPrChange>
        </w:trPr>
        <w:tc>
          <w:tcPr>
            <w:tcW w:w="2114" w:type="dxa"/>
            <w:tcPrChange w:id="5252" w:author="Dan Kot" w:date="2018-07-31T11:48:00Z">
              <w:tcPr>
                <w:tcW w:w="2337" w:type="dxa"/>
                <w:gridSpan w:val="2"/>
              </w:tcPr>
            </w:tcPrChange>
          </w:tcPr>
          <w:p w14:paraId="53E6B206" w14:textId="77777777" w:rsidR="00BF2850" w:rsidRPr="00964E3F" w:rsidRDefault="00BF2850">
            <w:pPr>
              <w:keepNext w:val="0"/>
              <w:keepLines w:val="0"/>
              <w:widowControl/>
              <w:ind w:firstLine="0"/>
              <w:textAlignment w:val="baseline"/>
              <w:rPr>
                <w:ins w:id="5253" w:author="Dan Kot" w:date="2018-07-31T11:47:00Z"/>
                <w:rFonts w:ascii="Arial" w:eastAsia="Times New Roman" w:hAnsi="Arial"/>
                <w:color w:val="000000"/>
                <w:sz w:val="22"/>
                <w:lang w:val="en-CA"/>
              </w:rPr>
              <w:pPrChange w:id="5254" w:author="Dan Kot" w:date="2018-07-31T11:47:00Z">
                <w:pPr>
                  <w:keepNext w:val="0"/>
                  <w:keepLines w:val="0"/>
                  <w:widowControl/>
                  <w:numPr>
                    <w:numId w:val="48"/>
                  </w:numPr>
                  <w:tabs>
                    <w:tab w:val="num" w:pos="720"/>
                  </w:tabs>
                  <w:ind w:left="720" w:hanging="360"/>
                  <w:textAlignment w:val="baseline"/>
                </w:pPr>
              </w:pPrChange>
            </w:pPr>
            <w:ins w:id="5255" w:author="Dan Kot" w:date="2018-07-31T11:47:00Z">
              <w:r w:rsidRPr="00964E3F">
                <w:rPr>
                  <w:rFonts w:ascii="Arial" w:eastAsia="Times New Roman" w:hAnsi="Arial"/>
                  <w:color w:val="000000"/>
                  <w:sz w:val="22"/>
                  <w:lang w:val="en-CA"/>
                </w:rPr>
                <w:t>Creating the libraries for a microcontroller.</w:t>
              </w:r>
            </w:ins>
          </w:p>
          <w:p w14:paraId="03FE7E0F" w14:textId="77777777" w:rsidR="00F30C1D" w:rsidRDefault="00F30C1D">
            <w:pPr>
              <w:ind w:firstLine="0"/>
              <w:rPr>
                <w:ins w:id="5256" w:author="Dana de Jong" w:date="2018-07-31T02:40:00Z"/>
              </w:rPr>
            </w:pPr>
          </w:p>
        </w:tc>
        <w:tc>
          <w:tcPr>
            <w:tcW w:w="1230" w:type="dxa"/>
            <w:tcPrChange w:id="5257" w:author="Dan Kot" w:date="2018-07-31T11:48:00Z">
              <w:tcPr>
                <w:tcW w:w="2337" w:type="dxa"/>
                <w:gridSpan w:val="3"/>
              </w:tcPr>
            </w:tcPrChange>
          </w:tcPr>
          <w:p w14:paraId="5536B182" w14:textId="67DF0DA9" w:rsidR="00F30C1D" w:rsidRDefault="00ED6340">
            <w:pPr>
              <w:ind w:firstLine="0"/>
              <w:rPr>
                <w:ins w:id="5258" w:author="Dana de Jong" w:date="2018-07-31T02:40:00Z"/>
              </w:rPr>
            </w:pPr>
            <w:ins w:id="5259" w:author="Dan Kot" w:date="2018-07-31T12:11:00Z">
              <w:r>
                <w:t>Y</w:t>
              </w:r>
            </w:ins>
          </w:p>
        </w:tc>
        <w:tc>
          <w:tcPr>
            <w:tcW w:w="6999" w:type="dxa"/>
            <w:tcPrChange w:id="5260" w:author="Dan Kot" w:date="2018-07-31T11:48:00Z">
              <w:tcPr>
                <w:tcW w:w="2338" w:type="dxa"/>
                <w:gridSpan w:val="2"/>
              </w:tcPr>
            </w:tcPrChange>
          </w:tcPr>
          <w:p w14:paraId="7201EC10" w14:textId="19C27384" w:rsidR="007D73A1" w:rsidRDefault="00ED6340">
            <w:pPr>
              <w:ind w:firstLine="0"/>
              <w:rPr>
                <w:ins w:id="5261" w:author="Dan Kot" w:date="2018-07-31T12:15:00Z"/>
              </w:rPr>
            </w:pPr>
            <w:ins w:id="5262" w:author="Dan Kot" w:date="2018-07-31T12:11:00Z">
              <w:r>
                <w:t>M</w:t>
              </w:r>
              <w:r w:rsidR="007B7446">
                <w:t>icrocontroller libraries</w:t>
              </w:r>
              <w:r>
                <w:t xml:space="preserve"> for the motor controller were </w:t>
              </w:r>
            </w:ins>
            <w:ins w:id="5263" w:author="Dan Kot" w:date="2018-07-31T12:12:00Z">
              <w:r>
                <w:t xml:space="preserve">created </w:t>
              </w:r>
            </w:ins>
            <w:ins w:id="5264" w:author="Dan Kot" w:date="2018-07-31T12:13:00Z">
              <w:r w:rsidR="007D73A1">
                <w:t>to</w:t>
              </w:r>
            </w:ins>
            <w:ins w:id="5265" w:author="Dan Kot" w:date="2018-07-31T12:15:00Z">
              <w:r w:rsidR="00781512">
                <w:t>:</w:t>
              </w:r>
            </w:ins>
          </w:p>
          <w:p w14:paraId="71F6F7F4" w14:textId="77777777" w:rsidR="00781512" w:rsidRDefault="00781512">
            <w:pPr>
              <w:pStyle w:val="ListParagraph"/>
              <w:numPr>
                <w:ilvl w:val="0"/>
                <w:numId w:val="28"/>
              </w:numPr>
              <w:ind w:left="360"/>
              <w:rPr>
                <w:ins w:id="5266" w:author="Dan Kot" w:date="2018-07-31T12:15:00Z"/>
              </w:rPr>
              <w:pPrChange w:id="5267" w:author="Dan Kot" w:date="2018-07-31T12:16:00Z">
                <w:pPr>
                  <w:pStyle w:val="ListParagraph"/>
                  <w:numPr>
                    <w:numId w:val="28"/>
                  </w:numPr>
                  <w:ind w:left="1287" w:hanging="360"/>
                </w:pPr>
              </w:pPrChange>
            </w:pPr>
            <w:ins w:id="5268" w:author="Dan Kot" w:date="2018-07-31T12:15:00Z">
              <w:r>
                <w:t>Communicate over USB</w:t>
              </w:r>
            </w:ins>
          </w:p>
          <w:p w14:paraId="2A934CE5" w14:textId="77777777" w:rsidR="00781512" w:rsidRDefault="00781512">
            <w:pPr>
              <w:pStyle w:val="ListParagraph"/>
              <w:numPr>
                <w:ilvl w:val="0"/>
                <w:numId w:val="28"/>
              </w:numPr>
              <w:ind w:left="360"/>
              <w:rPr>
                <w:ins w:id="5269" w:author="Dan Kot" w:date="2018-07-31T12:15:00Z"/>
              </w:rPr>
              <w:pPrChange w:id="5270" w:author="Dan Kot" w:date="2018-07-31T12:16:00Z">
                <w:pPr>
                  <w:pStyle w:val="ListParagraph"/>
                  <w:numPr>
                    <w:numId w:val="28"/>
                  </w:numPr>
                  <w:ind w:left="1287" w:hanging="360"/>
                </w:pPr>
              </w:pPrChange>
            </w:pPr>
            <w:ins w:id="5271" w:author="Dan Kot" w:date="2018-07-31T12:15:00Z">
              <w:r>
                <w:t>Set all registers on the DRV 8704</w:t>
              </w:r>
            </w:ins>
          </w:p>
          <w:p w14:paraId="6FF9AD67" w14:textId="77777777" w:rsidR="00781512" w:rsidRDefault="00781512">
            <w:pPr>
              <w:pStyle w:val="ListParagraph"/>
              <w:numPr>
                <w:ilvl w:val="0"/>
                <w:numId w:val="26"/>
              </w:numPr>
              <w:ind w:left="360"/>
              <w:rPr>
                <w:ins w:id="5272" w:author="Dan Kot" w:date="2018-07-31T12:15:00Z"/>
              </w:rPr>
              <w:pPrChange w:id="5273" w:author="Dan Kot" w:date="2018-07-31T12:16:00Z">
                <w:pPr>
                  <w:pStyle w:val="ListParagraph"/>
                  <w:numPr>
                    <w:numId w:val="26"/>
                  </w:numPr>
                  <w:ind w:left="1287" w:hanging="360"/>
                </w:pPr>
              </w:pPrChange>
            </w:pPr>
            <w:ins w:id="5274" w:author="Dan Kot" w:date="2018-07-31T12:15:00Z">
              <w:r>
                <w:t>Generate PWM signals that control for the gate driver</w:t>
              </w:r>
            </w:ins>
          </w:p>
          <w:p w14:paraId="587E3BCE" w14:textId="77777777" w:rsidR="00781512" w:rsidRDefault="00781512">
            <w:pPr>
              <w:pStyle w:val="ListParagraph"/>
              <w:numPr>
                <w:ilvl w:val="0"/>
                <w:numId w:val="26"/>
              </w:numPr>
              <w:ind w:left="360"/>
              <w:rPr>
                <w:ins w:id="5275" w:author="Dan Kot" w:date="2018-07-31T12:15:00Z"/>
              </w:rPr>
              <w:pPrChange w:id="5276" w:author="Dan Kot" w:date="2018-07-31T12:16:00Z">
                <w:pPr>
                  <w:pStyle w:val="ListParagraph"/>
                  <w:numPr>
                    <w:numId w:val="26"/>
                  </w:numPr>
                  <w:ind w:left="1287" w:hanging="360"/>
                </w:pPr>
              </w:pPrChange>
            </w:pPr>
            <w:ins w:id="5277" w:author="Dan Kot" w:date="2018-07-31T12:15:00Z">
              <w:r>
                <w:t>PID for each motor with feedback</w:t>
              </w:r>
            </w:ins>
          </w:p>
          <w:p w14:paraId="7DC9438B" w14:textId="77777777" w:rsidR="00781512" w:rsidRDefault="00781512">
            <w:pPr>
              <w:pStyle w:val="ListParagraph"/>
              <w:numPr>
                <w:ilvl w:val="0"/>
                <w:numId w:val="26"/>
              </w:numPr>
              <w:ind w:left="360"/>
              <w:rPr>
                <w:ins w:id="5278" w:author="Dan Kot" w:date="2018-07-31T12:15:00Z"/>
              </w:rPr>
              <w:pPrChange w:id="5279" w:author="Dan Kot" w:date="2018-07-31T12:16:00Z">
                <w:pPr>
                  <w:pStyle w:val="ListParagraph"/>
                  <w:numPr>
                    <w:numId w:val="26"/>
                  </w:numPr>
                  <w:ind w:left="1287" w:hanging="360"/>
                </w:pPr>
              </w:pPrChange>
            </w:pPr>
            <w:ins w:id="5280" w:author="Dan Kot" w:date="2018-07-31T12:15:00Z">
              <w:r>
                <w:t>Use interrupts for feedback and for PWM generation</w:t>
              </w:r>
            </w:ins>
          </w:p>
          <w:p w14:paraId="0D48A5B2" w14:textId="77777777" w:rsidR="00ED6340" w:rsidRDefault="00ED6340">
            <w:pPr>
              <w:ind w:firstLine="0"/>
              <w:rPr>
                <w:ins w:id="5281" w:author="Dan Kot" w:date="2018-07-31T12:12:00Z"/>
              </w:rPr>
            </w:pPr>
          </w:p>
          <w:p w14:paraId="3D39AE5E" w14:textId="529A6FAB" w:rsidR="00F30C1D" w:rsidRDefault="00ED6340">
            <w:pPr>
              <w:ind w:firstLine="0"/>
              <w:rPr>
                <w:ins w:id="5282" w:author="Dan Kot" w:date="2018-07-31T12:15:00Z"/>
              </w:rPr>
            </w:pPr>
            <w:ins w:id="5283" w:author="Dan Kot" w:date="2018-07-31T12:12:00Z">
              <w:r>
                <w:t>S</w:t>
              </w:r>
            </w:ins>
            <w:ins w:id="5284" w:author="Dan Kot" w:date="2018-07-31T12:11:00Z">
              <w:r w:rsidR="007B7446">
                <w:t>oftware GUI were developed</w:t>
              </w:r>
            </w:ins>
            <w:ins w:id="5285" w:author="Dan Kot" w:date="2018-07-31T12:12:00Z">
              <w:r>
                <w:t xml:space="preserve"> to</w:t>
              </w:r>
            </w:ins>
            <w:ins w:id="5286" w:author="Dan Kot" w:date="2018-07-31T12:15:00Z">
              <w:r w:rsidR="00781512">
                <w:t>:</w:t>
              </w:r>
            </w:ins>
          </w:p>
          <w:p w14:paraId="03B516DD" w14:textId="77777777" w:rsidR="00781512" w:rsidRDefault="00781512">
            <w:pPr>
              <w:pStyle w:val="ListParagraph"/>
              <w:numPr>
                <w:ilvl w:val="0"/>
                <w:numId w:val="28"/>
              </w:numPr>
              <w:ind w:left="360"/>
              <w:rPr>
                <w:ins w:id="5287" w:author="Dan Kot" w:date="2018-07-31T12:16:00Z"/>
              </w:rPr>
              <w:pPrChange w:id="5288" w:author="Dan Kot" w:date="2018-07-31T12:16:00Z">
                <w:pPr>
                  <w:pStyle w:val="ListParagraph"/>
                  <w:numPr>
                    <w:numId w:val="28"/>
                  </w:numPr>
                  <w:ind w:left="1287" w:hanging="360"/>
                </w:pPr>
              </w:pPrChange>
            </w:pPr>
            <w:ins w:id="5289" w:author="Dan Kot" w:date="2018-07-31T12:16:00Z">
              <w:r>
                <w:t>Set all registers on the DRV 8704</w:t>
              </w:r>
            </w:ins>
          </w:p>
          <w:p w14:paraId="553ABDBD" w14:textId="77777777" w:rsidR="00781512" w:rsidRDefault="00781512">
            <w:pPr>
              <w:pStyle w:val="ListParagraph"/>
              <w:numPr>
                <w:ilvl w:val="0"/>
                <w:numId w:val="26"/>
              </w:numPr>
              <w:ind w:left="360"/>
              <w:rPr>
                <w:ins w:id="5290" w:author="Dan Kot" w:date="2018-07-31T12:16:00Z"/>
              </w:rPr>
              <w:pPrChange w:id="5291" w:author="Dan Kot" w:date="2018-07-31T12:16:00Z">
                <w:pPr>
                  <w:pStyle w:val="ListParagraph"/>
                  <w:numPr>
                    <w:numId w:val="26"/>
                  </w:numPr>
                  <w:ind w:left="1287" w:hanging="360"/>
                </w:pPr>
              </w:pPrChange>
            </w:pPr>
            <w:ins w:id="5292" w:author="Dan Kot" w:date="2018-07-31T12:16:00Z">
              <w:r>
                <w:t>Set and change the position, velocity, and duty cycle</w:t>
              </w:r>
            </w:ins>
          </w:p>
          <w:p w14:paraId="498DEC9D" w14:textId="77777777" w:rsidR="00781512" w:rsidRDefault="00781512">
            <w:pPr>
              <w:pStyle w:val="ListParagraph"/>
              <w:numPr>
                <w:ilvl w:val="0"/>
                <w:numId w:val="26"/>
              </w:numPr>
              <w:ind w:left="360"/>
              <w:rPr>
                <w:ins w:id="5293" w:author="Dan Kot" w:date="2018-07-31T12:16:00Z"/>
              </w:rPr>
              <w:pPrChange w:id="5294" w:author="Dan Kot" w:date="2018-07-31T12:16:00Z">
                <w:pPr>
                  <w:pStyle w:val="ListParagraph"/>
                  <w:numPr>
                    <w:numId w:val="26"/>
                  </w:numPr>
                  <w:ind w:left="1287" w:hanging="360"/>
                </w:pPr>
              </w:pPrChange>
            </w:pPr>
            <w:ins w:id="5295" w:author="Dan Kot" w:date="2018-07-31T12:16:00Z">
              <w:r>
                <w:t>Visualize the position, duty cycle, and setpoint on a graph</w:t>
              </w:r>
            </w:ins>
          </w:p>
          <w:p w14:paraId="64BB293C" w14:textId="77777777" w:rsidR="00781512" w:rsidRDefault="00781512">
            <w:pPr>
              <w:pStyle w:val="ListParagraph"/>
              <w:numPr>
                <w:ilvl w:val="0"/>
                <w:numId w:val="26"/>
              </w:numPr>
              <w:ind w:left="360"/>
              <w:rPr>
                <w:ins w:id="5296" w:author="Dan Kot" w:date="2018-07-31T12:16:00Z"/>
              </w:rPr>
              <w:pPrChange w:id="5297" w:author="Dan Kot" w:date="2018-07-31T12:16:00Z">
                <w:pPr>
                  <w:pStyle w:val="ListParagraph"/>
                  <w:numPr>
                    <w:numId w:val="26"/>
                  </w:numPr>
                  <w:ind w:left="1287" w:hanging="360"/>
                </w:pPr>
              </w:pPrChange>
            </w:pPr>
            <w:ins w:id="5298" w:author="Dan Kot" w:date="2018-07-31T12:16:00Z">
              <w:r>
                <w:t>Set PID values</w:t>
              </w:r>
            </w:ins>
          </w:p>
          <w:p w14:paraId="7B29D9B4" w14:textId="76FF235B" w:rsidR="00781512" w:rsidRDefault="00E5127A">
            <w:pPr>
              <w:pStyle w:val="ListParagraph"/>
              <w:numPr>
                <w:ilvl w:val="0"/>
                <w:numId w:val="26"/>
              </w:numPr>
              <w:ind w:left="360"/>
              <w:rPr>
                <w:ins w:id="5299" w:author="Dan Kot" w:date="2018-07-31T12:16:00Z"/>
              </w:rPr>
              <w:pPrChange w:id="5300" w:author="Dan Kot" w:date="2018-07-31T12:16:00Z">
                <w:pPr>
                  <w:pStyle w:val="ListParagraph"/>
                  <w:numPr>
                    <w:numId w:val="26"/>
                  </w:numPr>
                  <w:ind w:left="1287" w:hanging="360"/>
                </w:pPr>
              </w:pPrChange>
            </w:pPr>
            <w:ins w:id="5301" w:author="Joel Newman" w:date="2018-07-31T17:35:00Z">
              <w:r>
                <w:t xml:space="preserve">Work with </w:t>
              </w:r>
            </w:ins>
            <w:ins w:id="5302" w:author="Dan Kot" w:date="2018-07-31T12:16:00Z">
              <w:r w:rsidR="00781512">
                <w:t>Touch Screen + Keyboard interface</w:t>
              </w:r>
            </w:ins>
          </w:p>
          <w:p w14:paraId="67AB981D" w14:textId="77777777" w:rsidR="00781512" w:rsidRDefault="00781512" w:rsidP="00781512">
            <w:pPr>
              <w:ind w:firstLine="0"/>
              <w:rPr>
                <w:ins w:id="5303" w:author="Dan Kot" w:date="2018-07-31T12:16:00Z"/>
              </w:rPr>
            </w:pPr>
          </w:p>
          <w:p w14:paraId="3CF77816" w14:textId="514B42EC" w:rsidR="00781512" w:rsidRDefault="00781512" w:rsidP="00781512">
            <w:pPr>
              <w:ind w:firstLine="0"/>
              <w:rPr>
                <w:ins w:id="5304" w:author="Dan Kot" w:date="2018-07-31T12:16:00Z"/>
                <w:del w:id="5305" w:author="Dana de Jong" w:date="2018-08-01T12:49:00Z"/>
              </w:rPr>
            </w:pPr>
            <w:ins w:id="5306" w:author="Dan Kot" w:date="2018-07-31T12:16:00Z">
              <w:del w:id="5307" w:author="Dana de Jong" w:date="2018-08-01T12:49:00Z">
                <w:r>
                  <w:delText>*Reference</w:delText>
                </w:r>
              </w:del>
            </w:ins>
            <w:ins w:id="5308" w:author="Dana de Jong" w:date="2018-08-01T12:49:00Z">
              <w:r w:rsidR="008B7F22">
                <w:t>See</w:t>
              </w:r>
            </w:ins>
            <w:ins w:id="5309" w:author="Dan Kot" w:date="2018-07-31T12:16:00Z">
              <w:r>
                <w:t xml:space="preserve"> in </w:t>
              </w:r>
              <w:r>
                <w:fldChar w:fldCharType="begin"/>
              </w:r>
              <w:r>
                <w:instrText xml:space="preserve"> REF _Ref520766965 \h </w:instrText>
              </w:r>
            </w:ins>
            <w:ins w:id="5310" w:author="Dan Kot" w:date="2018-07-31T12:16:00Z">
              <w:r>
                <w:fldChar w:fldCharType="separate"/>
              </w:r>
            </w:ins>
            <w:ins w:id="5311" w:author="Dana de Jong" w:date="2018-08-01T13:26:00Z">
              <w:r w:rsidR="00E723E8">
                <w:t>Appendix B – Microcontroller Software Development</w:t>
              </w:r>
            </w:ins>
            <w:ins w:id="5312" w:author="Dan Kot" w:date="2018-07-31T12:16:00Z">
              <w:r>
                <w:fldChar w:fldCharType="end"/>
              </w:r>
              <w:r>
                <w:t xml:space="preserve"> </w:t>
              </w:r>
              <w:del w:id="5313" w:author="Dana de Jong" w:date="2018-08-01T12:49:00Z">
                <w:r>
                  <w:delText xml:space="preserve">* </w:delText>
                </w:r>
              </w:del>
            </w:ins>
          </w:p>
          <w:p w14:paraId="2E449A93" w14:textId="4ABC84A6" w:rsidR="00ED6340" w:rsidRDefault="00ED6340">
            <w:pPr>
              <w:ind w:firstLine="0"/>
              <w:rPr>
                <w:ins w:id="5314" w:author="Dana de Jong" w:date="2018-07-31T02:40:00Z"/>
              </w:rPr>
            </w:pPr>
          </w:p>
        </w:tc>
      </w:tr>
      <w:tr w:rsidR="002933CC" w14:paraId="0BDBE757" w14:textId="77777777" w:rsidTr="008B7F22">
        <w:trPr>
          <w:ins w:id="5315" w:author="Dana de Jong" w:date="2018-07-31T02:42:00Z"/>
          <w:trPrChange w:id="5316" w:author="Dan Kot" w:date="2018-07-31T11:48:00Z">
            <w:trPr>
              <w:gridAfter w:val="0"/>
            </w:trPr>
          </w:trPrChange>
        </w:trPr>
        <w:tc>
          <w:tcPr>
            <w:tcW w:w="2114" w:type="dxa"/>
            <w:tcPrChange w:id="5317" w:author="Dan Kot" w:date="2018-07-31T11:48:00Z">
              <w:tcPr>
                <w:tcW w:w="2337" w:type="dxa"/>
                <w:gridSpan w:val="2"/>
              </w:tcPr>
            </w:tcPrChange>
          </w:tcPr>
          <w:p w14:paraId="7785A597" w14:textId="77777777" w:rsidR="00BF2850" w:rsidRPr="00964E3F" w:rsidRDefault="00BF2850">
            <w:pPr>
              <w:keepNext w:val="0"/>
              <w:keepLines w:val="0"/>
              <w:widowControl/>
              <w:ind w:firstLine="0"/>
              <w:textAlignment w:val="baseline"/>
              <w:rPr>
                <w:ins w:id="5318" w:author="Dan Kot" w:date="2018-07-31T11:48:00Z"/>
                <w:rFonts w:ascii="Arial" w:eastAsia="Times New Roman" w:hAnsi="Arial"/>
                <w:color w:val="000000"/>
                <w:sz w:val="22"/>
                <w:lang w:val="en-CA"/>
              </w:rPr>
              <w:pPrChange w:id="5319" w:author="Dan Kot" w:date="2018-07-31T11:48:00Z">
                <w:pPr>
                  <w:keepNext w:val="0"/>
                  <w:keepLines w:val="0"/>
                  <w:widowControl/>
                  <w:numPr>
                    <w:numId w:val="48"/>
                  </w:numPr>
                  <w:tabs>
                    <w:tab w:val="num" w:pos="720"/>
                  </w:tabs>
                  <w:ind w:left="720" w:hanging="360"/>
                  <w:textAlignment w:val="baseline"/>
                </w:pPr>
              </w:pPrChange>
            </w:pPr>
            <w:ins w:id="5320" w:author="Dan Kot" w:date="2018-07-31T11:48:00Z">
              <w:r w:rsidRPr="00964E3F">
                <w:rPr>
                  <w:rFonts w:ascii="Arial" w:eastAsia="Times New Roman" w:hAnsi="Arial"/>
                  <w:color w:val="000000"/>
                  <w:sz w:val="22"/>
                  <w:lang w:val="en-CA"/>
                </w:rPr>
                <w:t>Designing the new circuit and embedded microcontroller.</w:t>
              </w:r>
            </w:ins>
          </w:p>
          <w:p w14:paraId="2149431F" w14:textId="77777777" w:rsidR="002933CC" w:rsidRDefault="002933CC">
            <w:pPr>
              <w:ind w:firstLine="0"/>
              <w:rPr>
                <w:ins w:id="5321" w:author="Dana de Jong" w:date="2018-07-31T02:42:00Z"/>
              </w:rPr>
            </w:pPr>
          </w:p>
        </w:tc>
        <w:tc>
          <w:tcPr>
            <w:tcW w:w="1230" w:type="dxa"/>
            <w:tcPrChange w:id="5322" w:author="Dan Kot" w:date="2018-07-31T11:48:00Z">
              <w:tcPr>
                <w:tcW w:w="2337" w:type="dxa"/>
                <w:gridSpan w:val="3"/>
              </w:tcPr>
            </w:tcPrChange>
          </w:tcPr>
          <w:p w14:paraId="12A0BC07" w14:textId="0505D239" w:rsidR="002933CC" w:rsidRDefault="00DD061C">
            <w:pPr>
              <w:ind w:firstLine="0"/>
              <w:rPr>
                <w:ins w:id="5323" w:author="Dana de Jong" w:date="2018-07-31T02:42:00Z"/>
              </w:rPr>
            </w:pPr>
            <w:ins w:id="5324" w:author="Dan Kot" w:date="2018-07-31T12:07:00Z">
              <w:r>
                <w:t>Y</w:t>
              </w:r>
            </w:ins>
          </w:p>
        </w:tc>
        <w:tc>
          <w:tcPr>
            <w:tcW w:w="6999" w:type="dxa"/>
            <w:tcPrChange w:id="5325" w:author="Dan Kot" w:date="2018-07-31T11:48:00Z">
              <w:tcPr>
                <w:tcW w:w="2338" w:type="dxa"/>
                <w:gridSpan w:val="2"/>
              </w:tcPr>
            </w:tcPrChange>
          </w:tcPr>
          <w:p w14:paraId="4B4F3BB8" w14:textId="09B570B1" w:rsidR="00943AB3" w:rsidRDefault="00943AB3">
            <w:pPr>
              <w:ind w:firstLine="0"/>
              <w:rPr>
                <w:ins w:id="5326" w:author="Dan Kot" w:date="2018-07-31T11:51:00Z"/>
              </w:rPr>
            </w:pPr>
            <w:ins w:id="5327" w:author="Dan Kot" w:date="2018-07-31T11:54:00Z">
              <w:r>
                <w:t>Rev</w:t>
              </w:r>
            </w:ins>
            <w:ins w:id="5328" w:author="Dana de Jong" w:date="2018-08-01T12:48:00Z">
              <w:r w:rsidR="008B7F22">
                <w:t>.</w:t>
              </w:r>
            </w:ins>
            <w:ins w:id="5329" w:author="Dan Kot" w:date="2018-07-31T11:54:00Z">
              <w:del w:id="5330" w:author="Dana de Jong" w:date="2018-08-01T12:48:00Z">
                <w:r>
                  <w:delText xml:space="preserve"> </w:delText>
                </w:r>
              </w:del>
              <w:r>
                <w:t>2 features several enhancements, including: opto-isolators to isolate digital and analog parts; p-type MOSFETs to control direction of current flow; protection against excessive current using a fuse; voltage regulation; thermal protection; and LED indicator lights</w:t>
              </w:r>
            </w:ins>
            <w:ins w:id="5331" w:author="Dan Kot" w:date="2018-07-31T11:55:00Z">
              <w:r w:rsidR="0031489C">
                <w:t xml:space="preserve">. </w:t>
              </w:r>
            </w:ins>
            <w:ins w:id="5332" w:author="Dan Kot" w:date="2018-07-31T11:57:00Z">
              <w:r w:rsidR="00A364E2">
                <w:t xml:space="preserve"> </w:t>
              </w:r>
              <w:r w:rsidR="002A69B5">
                <w:t xml:space="preserve">Hardware components for this revision were selected but the </w:t>
              </w:r>
            </w:ins>
            <w:ins w:id="5333" w:author="Dan Kot" w:date="2018-07-31T11:58:00Z">
              <w:r w:rsidR="002A69B5">
                <w:t xml:space="preserve">manufacturing of this was indicated as a stretch goal. </w:t>
              </w:r>
            </w:ins>
          </w:p>
          <w:p w14:paraId="3B5A2220" w14:textId="744C9E5B" w:rsidR="00943AB3" w:rsidRDefault="00943AB3">
            <w:pPr>
              <w:ind w:firstLine="0"/>
              <w:rPr>
                <w:ins w:id="5334" w:author="Dana de Jong" w:date="2018-07-31T02:42:00Z"/>
              </w:rPr>
            </w:pPr>
          </w:p>
        </w:tc>
      </w:tr>
      <w:tr w:rsidR="00D15316" w14:paraId="4743873E" w14:textId="77777777" w:rsidTr="008B7F22">
        <w:tblPrEx>
          <w:tblPrExChange w:id="5335" w:author="Dalton B" w:date="2018-08-01T10:16:00Z">
            <w:tblPrEx>
              <w:tblW w:w="10343" w:type="dxa"/>
            </w:tblPrEx>
          </w:tblPrExChange>
        </w:tblPrEx>
        <w:trPr>
          <w:ins w:id="5336" w:author="Dan Kot" w:date="2018-07-31T11:59:00Z"/>
        </w:trPr>
        <w:tc>
          <w:tcPr>
            <w:tcW w:w="2114" w:type="dxa"/>
            <w:tcPrChange w:id="5337" w:author="Dalton B" w:date="2018-08-01T10:16:00Z">
              <w:tcPr>
                <w:tcW w:w="4390" w:type="dxa"/>
                <w:gridSpan w:val="4"/>
              </w:tcPr>
            </w:tcPrChange>
          </w:tcPr>
          <w:p w14:paraId="04A834D6" w14:textId="425097E9" w:rsidR="00D15316" w:rsidRPr="00C44B96" w:rsidRDefault="00D15316">
            <w:pPr>
              <w:keepNext w:val="0"/>
              <w:keepLines w:val="0"/>
              <w:widowControl/>
              <w:ind w:firstLine="0"/>
              <w:textAlignment w:val="baseline"/>
              <w:rPr>
                <w:ins w:id="5338" w:author="Dan Kot" w:date="2018-07-31T11:59:00Z"/>
                <w:rFonts w:ascii="Arial" w:eastAsia="Times New Roman" w:hAnsi="Arial"/>
                <w:color w:val="000000"/>
                <w:sz w:val="22"/>
                <w:lang w:val="en-CA"/>
              </w:rPr>
              <w:pPrChange w:id="5339" w:author="Dan Kot" w:date="2018-07-31T11:59:00Z">
                <w:pPr>
                  <w:keepNext w:val="0"/>
                  <w:keepLines w:val="0"/>
                  <w:widowControl/>
                  <w:numPr>
                    <w:numId w:val="49"/>
                  </w:numPr>
                  <w:tabs>
                    <w:tab w:val="num" w:pos="720"/>
                  </w:tabs>
                  <w:ind w:left="720" w:hanging="360"/>
                  <w:textAlignment w:val="baseline"/>
                </w:pPr>
              </w:pPrChange>
            </w:pPr>
            <w:ins w:id="5340" w:author="Dan Kot" w:date="2018-07-31T11:59:00Z">
              <w:r w:rsidRPr="00C44B96">
                <w:rPr>
                  <w:rFonts w:ascii="Arial" w:eastAsia="Times New Roman" w:hAnsi="Arial"/>
                  <w:color w:val="000000"/>
                  <w:sz w:val="22"/>
                  <w:lang w:val="en-CA"/>
                </w:rPr>
                <w:lastRenderedPageBreak/>
                <w:t>Affordable within limited student club budget constraints</w:t>
              </w:r>
            </w:ins>
          </w:p>
          <w:p w14:paraId="292FA927" w14:textId="77777777" w:rsidR="00D15316" w:rsidRPr="00964E3F" w:rsidRDefault="00D15316" w:rsidP="00BF2850">
            <w:pPr>
              <w:keepNext w:val="0"/>
              <w:keepLines w:val="0"/>
              <w:widowControl/>
              <w:ind w:firstLine="0"/>
              <w:textAlignment w:val="baseline"/>
              <w:rPr>
                <w:ins w:id="5341" w:author="Dan Kot" w:date="2018-07-31T11:59:00Z"/>
                <w:rFonts w:ascii="Arial" w:eastAsia="Times New Roman" w:hAnsi="Arial"/>
                <w:color w:val="000000"/>
                <w:sz w:val="22"/>
                <w:lang w:val="en-CA"/>
              </w:rPr>
            </w:pPr>
          </w:p>
        </w:tc>
        <w:tc>
          <w:tcPr>
            <w:tcW w:w="1230" w:type="dxa"/>
            <w:tcPrChange w:id="5342" w:author="Dalton B" w:date="2018-08-01T10:16:00Z">
              <w:tcPr>
                <w:tcW w:w="1984" w:type="dxa"/>
                <w:gridSpan w:val="2"/>
              </w:tcPr>
            </w:tcPrChange>
          </w:tcPr>
          <w:p w14:paraId="2478FBBC" w14:textId="4B5E9A8A" w:rsidR="00D15316" w:rsidRDefault="00DD061C">
            <w:pPr>
              <w:ind w:firstLine="0"/>
              <w:rPr>
                <w:ins w:id="5343" w:author="Dan Kot" w:date="2018-07-31T11:59:00Z"/>
              </w:rPr>
            </w:pPr>
            <w:ins w:id="5344" w:author="Dan Kot" w:date="2018-07-31T12:07:00Z">
              <w:r>
                <w:t>Y</w:t>
              </w:r>
            </w:ins>
          </w:p>
        </w:tc>
        <w:tc>
          <w:tcPr>
            <w:tcW w:w="6999" w:type="dxa"/>
            <w:tcPrChange w:id="5345" w:author="Dalton B" w:date="2018-08-01T10:16:00Z">
              <w:tcPr>
                <w:tcW w:w="3969" w:type="dxa"/>
                <w:gridSpan w:val="2"/>
              </w:tcPr>
            </w:tcPrChange>
          </w:tcPr>
          <w:p w14:paraId="4168C1FC" w14:textId="77777777" w:rsidR="00D15316" w:rsidRDefault="00C12FA2">
            <w:pPr>
              <w:ind w:firstLine="0"/>
              <w:rPr>
                <w:ins w:id="5346" w:author="Dan Kot" w:date="2018-07-31T12:01:00Z"/>
              </w:rPr>
            </w:pPr>
            <w:ins w:id="5347" w:author="Dan Kot" w:date="2018-07-31T11:59:00Z">
              <w:r>
                <w:t>Current marke</w:t>
              </w:r>
            </w:ins>
            <w:ins w:id="5348" w:author="Dan Kot" w:date="2018-07-31T12:00:00Z">
              <w:r>
                <w:t>t options:</w:t>
              </w:r>
            </w:ins>
          </w:p>
          <w:p w14:paraId="3C1376C5" w14:textId="69EC8DB9" w:rsidR="00C12FA2" w:rsidRPr="003D7571" w:rsidRDefault="00C12FA2">
            <w:pPr>
              <w:pStyle w:val="ListParagraph"/>
              <w:numPr>
                <w:ilvl w:val="0"/>
                <w:numId w:val="50"/>
              </w:numPr>
              <w:rPr>
                <w:ins w:id="5349" w:author="Dan Kot" w:date="2018-07-31T12:00:00Z"/>
                <w:szCs w:val="24"/>
              </w:rPr>
              <w:pPrChange w:id="5350" w:author="Dan Kot" w:date="2018-07-31T12:16:00Z">
                <w:pPr>
                  <w:ind w:firstLine="0"/>
                </w:pPr>
              </w:pPrChange>
            </w:pPr>
            <w:ins w:id="5351" w:author="Dan Kot" w:date="2018-07-31T12:00:00Z">
              <w:r w:rsidRPr="00A62B7F">
                <w:rPr>
                  <w:szCs w:val="24"/>
                  <w:rPrChange w:id="5352" w:author="Dan Kot" w:date="2018-07-31T12:01:00Z">
                    <w:rPr>
                      <w:b/>
                      <w:sz w:val="22"/>
                    </w:rPr>
                  </w:rPrChange>
                </w:rPr>
                <w:t>Robo</w:t>
              </w:r>
              <w:r w:rsidRPr="00A62B7F">
                <w:rPr>
                  <w:szCs w:val="24"/>
                  <w:rPrChange w:id="5353" w:author="Dan Kot" w:date="2018-07-31T12:01:00Z">
                    <w:rPr>
                      <w:b/>
                    </w:rPr>
                  </w:rPrChange>
                </w:rPr>
                <w:t xml:space="preserve">Claw 2x15A Motor </w:t>
              </w:r>
              <w:r w:rsidRPr="003D7571">
                <w:rPr>
                  <w:szCs w:val="24"/>
                </w:rPr>
                <w:t>Controller [2</w:t>
              </w:r>
            </w:ins>
            <w:ins w:id="5354" w:author="Dan Kot" w:date="2018-07-31T12:02:00Z">
              <w:r w:rsidR="000D51E3" w:rsidRPr="00A62B7F">
                <w:rPr>
                  <w:szCs w:val="24"/>
                </w:rPr>
                <w:t>]</w:t>
              </w:r>
            </w:ins>
            <w:ins w:id="5355" w:author="Dan Kot" w:date="2018-07-31T12:03:00Z">
              <w:r w:rsidR="00321D92">
                <w:rPr>
                  <w:szCs w:val="24"/>
                </w:rPr>
                <w:t xml:space="preserve"> </w:t>
              </w:r>
            </w:ins>
            <w:ins w:id="5356" w:author="Dan Kot" w:date="2018-07-31T12:02:00Z">
              <w:r w:rsidR="000D51E3">
                <w:rPr>
                  <w:szCs w:val="24"/>
                </w:rPr>
                <w:t>-</w:t>
              </w:r>
            </w:ins>
            <w:ins w:id="5357" w:author="Dan Kot" w:date="2018-07-31T12:00:00Z">
              <w:r w:rsidRPr="00A62B7F">
                <w:rPr>
                  <w:szCs w:val="24"/>
                  <w:rPrChange w:id="5358" w:author="Dan Kot" w:date="2018-07-31T12:01:00Z">
                    <w:rPr>
                      <w:b/>
                    </w:rPr>
                  </w:rPrChange>
                </w:rPr>
                <w:t xml:space="preserve"> $117.13</w:t>
              </w:r>
            </w:ins>
          </w:p>
          <w:p w14:paraId="3A81A615" w14:textId="1B9276FC" w:rsidR="000D51E3" w:rsidRPr="00781512" w:rsidRDefault="00C12FA2">
            <w:pPr>
              <w:pStyle w:val="ListParagraph"/>
              <w:numPr>
                <w:ilvl w:val="0"/>
                <w:numId w:val="50"/>
              </w:numPr>
              <w:rPr>
                <w:ins w:id="5359" w:author="Dan Kot" w:date="2018-07-31T12:02:00Z"/>
              </w:rPr>
            </w:pPr>
            <w:ins w:id="5360" w:author="Dan Kot" w:date="2018-07-31T12:00:00Z">
              <w:r w:rsidRPr="00A62B7F">
                <w:rPr>
                  <w:szCs w:val="24"/>
                  <w:rPrChange w:id="5361" w:author="Dan Kot" w:date="2018-07-31T12:01:00Z">
                    <w:rPr>
                      <w:b/>
                      <w:sz w:val="22"/>
                    </w:rPr>
                  </w:rPrChange>
                </w:rPr>
                <w:t>Jrk G2 18v19 USB Motor Controller with Feedback</w:t>
              </w:r>
            </w:ins>
            <w:ins w:id="5362" w:author="Dan Kot" w:date="2018-07-31T12:01:00Z">
              <w:r w:rsidR="00A62B7F" w:rsidRPr="00A62B7F">
                <w:rPr>
                  <w:szCs w:val="24"/>
                  <w:rPrChange w:id="5363" w:author="Dan Kot" w:date="2018-07-31T12:01:00Z">
                    <w:rPr>
                      <w:sz w:val="22"/>
                    </w:rPr>
                  </w:rPrChange>
                </w:rPr>
                <w:t xml:space="preserve"> [3]</w:t>
              </w:r>
            </w:ins>
            <w:ins w:id="5364" w:author="Dan Kot" w:date="2018-07-31T12:02:00Z">
              <w:r w:rsidR="000D51E3">
                <w:rPr>
                  <w:szCs w:val="24"/>
                </w:rPr>
                <w:t xml:space="preserve">  </w:t>
              </w:r>
            </w:ins>
            <w:ins w:id="5365" w:author="Dan Kot" w:date="2018-07-31T12:17:00Z">
              <w:r w:rsidR="002E63DA">
                <w:rPr>
                  <w:szCs w:val="24"/>
                </w:rPr>
                <w:t xml:space="preserve">      </w:t>
              </w:r>
            </w:ins>
            <w:ins w:id="5366" w:author="Dan Kot" w:date="2018-07-31T12:02:00Z">
              <w:r w:rsidR="000D51E3">
                <w:rPr>
                  <w:szCs w:val="24"/>
                </w:rPr>
                <w:t xml:space="preserve"> </w:t>
              </w:r>
            </w:ins>
            <w:ins w:id="5367" w:author="Dan Kot" w:date="2018-07-31T12:01:00Z">
              <w:r w:rsidR="00A62B7F">
                <w:t>-</w:t>
              </w:r>
            </w:ins>
            <w:ins w:id="5368" w:author="Dan Kot" w:date="2018-07-31T12:02:00Z">
              <w:r w:rsidR="000D51E3">
                <w:t xml:space="preserve"> $130.15</w:t>
              </w:r>
            </w:ins>
          </w:p>
          <w:p w14:paraId="257E727A" w14:textId="4393E5E9" w:rsidR="000D51E3" w:rsidRDefault="000D51E3" w:rsidP="000D51E3">
            <w:pPr>
              <w:pStyle w:val="ListParagraph"/>
              <w:numPr>
                <w:ilvl w:val="0"/>
                <w:numId w:val="50"/>
              </w:numPr>
              <w:rPr>
                <w:ins w:id="5369" w:author="Dan Kot" w:date="2018-07-31T12:03:00Z"/>
              </w:rPr>
            </w:pPr>
            <w:ins w:id="5370" w:author="Dan Kot" w:date="2018-07-31T12:02:00Z">
              <w:r>
                <w:t>DC Motor Phidget [4]</w:t>
              </w:r>
              <w:r w:rsidR="00321D92">
                <w:t xml:space="preserve"> - $99.41</w:t>
              </w:r>
            </w:ins>
          </w:p>
          <w:p w14:paraId="7EFA89C2" w14:textId="77777777" w:rsidR="00321D92" w:rsidRPr="00DD061C" w:rsidRDefault="00321D92" w:rsidP="00321D92">
            <w:pPr>
              <w:pStyle w:val="ListParagraph"/>
              <w:rPr>
                <w:ins w:id="5371" w:author="Dan Kot" w:date="2018-07-31T12:04:00Z"/>
                <w:b/>
                <w:rPrChange w:id="5372" w:author="Dan Kot" w:date="2018-07-31T12:07:00Z">
                  <w:rPr>
                    <w:ins w:id="5373" w:author="Dan Kot" w:date="2018-07-31T12:04:00Z"/>
                  </w:rPr>
                </w:rPrChange>
              </w:rPr>
            </w:pPr>
          </w:p>
          <w:p w14:paraId="5BA9F2FB" w14:textId="48A9C344" w:rsidR="00677372" w:rsidRDefault="00C351E1" w:rsidP="00C351E1">
            <w:pPr>
              <w:ind w:firstLine="0"/>
              <w:rPr>
                <w:ins w:id="5374" w:author="Dan Kot" w:date="2018-07-31T12:07:00Z"/>
                <w:b/>
              </w:rPr>
            </w:pPr>
            <w:ins w:id="5375" w:author="Dan Kot" w:date="2018-07-31T12:06:00Z">
              <w:r w:rsidRPr="00DD061C">
                <w:rPr>
                  <w:b/>
                  <w:rPrChange w:id="5376" w:author="Dan Kot" w:date="2018-07-31T12:07:00Z">
                    <w:rPr/>
                  </w:rPrChange>
                </w:rPr>
                <w:t>UDrive - $78.65</w:t>
              </w:r>
            </w:ins>
          </w:p>
          <w:p w14:paraId="40000AA5" w14:textId="77777777" w:rsidR="00DD061C" w:rsidRPr="00DD061C" w:rsidRDefault="00DD061C">
            <w:pPr>
              <w:ind w:firstLine="0"/>
              <w:rPr>
                <w:ins w:id="5377" w:author="Dan Kot" w:date="2018-07-31T12:03:00Z"/>
                <w:b/>
                <w:rPrChange w:id="5378" w:author="Dan Kot" w:date="2018-07-31T12:07:00Z">
                  <w:rPr>
                    <w:ins w:id="5379" w:author="Dan Kot" w:date="2018-07-31T12:03:00Z"/>
                  </w:rPr>
                </w:rPrChange>
              </w:rPr>
              <w:pPrChange w:id="5380" w:author="Dan Kot" w:date="2018-07-31T12:06:00Z">
                <w:pPr>
                  <w:pStyle w:val="ListParagraph"/>
                  <w:numPr>
                    <w:numId w:val="50"/>
                  </w:numPr>
                  <w:ind w:left="360" w:hanging="360"/>
                </w:pPr>
              </w:pPrChange>
            </w:pPr>
          </w:p>
          <w:p w14:paraId="48B3EF56" w14:textId="610E11A0" w:rsidR="00321D92" w:rsidRDefault="008B7F22" w:rsidP="00DD061C">
            <w:pPr>
              <w:ind w:firstLine="0"/>
              <w:rPr>
                <w:ins w:id="5381" w:author="Dan Kot" w:date="2018-07-31T12:07:00Z"/>
              </w:rPr>
            </w:pPr>
            <w:ins w:id="5382" w:author="Dan Kot" w:date="2018-07-31T12:06:00Z">
              <w:del w:id="5383" w:author="Dana de Jong" w:date="2018-08-01T12:50:00Z">
                <w:r w:rsidRPr="00CE0840" w:rsidDel="00460243">
                  <w:delText xml:space="preserve">*Cost </w:delText>
                </w:r>
                <w:r w:rsidRPr="00AE2A29" w:rsidDel="00460243">
                  <w:delText>breakdown ca</w:delText>
                </w:r>
              </w:del>
            </w:ins>
            <w:ins w:id="5384" w:author="Dan Kot" w:date="2018-07-31T12:07:00Z">
              <w:del w:id="5385" w:author="Dana de Jong" w:date="2018-08-01T12:50:00Z">
                <w:r w:rsidRPr="00460243" w:rsidDel="00460243">
                  <w:delText>n be seen*</w:delText>
                </w:r>
              </w:del>
            </w:ins>
            <w:ins w:id="5386" w:author="Dana de Jong" w:date="2018-08-01T12:50:00Z">
              <w:r>
                <w:t xml:space="preserve">A cost breakdown can be seen in </w:t>
              </w:r>
            </w:ins>
            <w:ins w:id="5387" w:author="Dana de Jong" w:date="2018-08-01T12:51:00Z">
              <w:r>
                <w:fldChar w:fldCharType="begin"/>
              </w:r>
              <w:r>
                <w:instrText xml:space="preserve"> REF _Ref520891211 \h </w:instrText>
              </w:r>
            </w:ins>
            <w:r>
              <w:fldChar w:fldCharType="separate"/>
            </w:r>
            <w:ins w:id="5388" w:author="Dana de Jong" w:date="2018-08-01T13:26:00Z">
              <w:r w:rsidR="00AE2A29">
                <w:t xml:space="preserve">Table </w:t>
              </w:r>
              <w:r w:rsidR="00AE2A29">
                <w:rPr>
                  <w:noProof/>
                </w:rPr>
                <w:t>10</w:t>
              </w:r>
            </w:ins>
            <w:ins w:id="5389" w:author="Dana de Jong" w:date="2018-08-01T12:51:00Z">
              <w:r>
                <w:fldChar w:fldCharType="end"/>
              </w:r>
              <w:r>
                <w:t>.</w:t>
              </w:r>
            </w:ins>
          </w:p>
          <w:p w14:paraId="505E2879" w14:textId="5CA53375" w:rsidR="00DD061C" w:rsidRPr="00321D92" w:rsidRDefault="00DD061C">
            <w:pPr>
              <w:ind w:firstLine="0"/>
              <w:rPr>
                <w:ins w:id="5390" w:author="Dan Kot" w:date="2018-07-31T11:59:00Z"/>
              </w:rPr>
            </w:pPr>
          </w:p>
        </w:tc>
      </w:tr>
    </w:tbl>
    <w:p w14:paraId="1972E04C" w14:textId="5D2E931B" w:rsidR="002933CC" w:rsidDel="00C44B96" w:rsidRDefault="002933CC" w:rsidP="00BF2850">
      <w:pPr>
        <w:keepNext w:val="0"/>
        <w:keepLines w:val="0"/>
        <w:widowControl/>
        <w:ind w:left="720" w:firstLine="0"/>
        <w:contextualSpacing w:val="0"/>
        <w:textAlignment w:val="baseline"/>
        <w:rPr>
          <w:del w:id="5391" w:author="Dan Kot" w:date="2018-07-31T11:48:00Z"/>
        </w:rPr>
      </w:pPr>
    </w:p>
    <w:p w14:paraId="76B50D95" w14:textId="77777777" w:rsidR="00C44B96" w:rsidRDefault="00C44B96" w:rsidP="00BF2850">
      <w:pPr>
        <w:ind w:left="720" w:firstLine="0"/>
        <w:rPr>
          <w:ins w:id="5392" w:author="Dan Kot" w:date="2018-07-31T11:56:00Z"/>
        </w:rPr>
      </w:pPr>
    </w:p>
    <w:p w14:paraId="5335133D" w14:textId="77777777" w:rsidR="00683C03" w:rsidDel="002E4771" w:rsidRDefault="00683C03" w:rsidP="00683C03">
      <w:pPr>
        <w:keepNext w:val="0"/>
        <w:keepLines w:val="0"/>
        <w:widowControl/>
        <w:ind w:firstLine="0"/>
        <w:contextualSpacing w:val="0"/>
        <w:textAlignment w:val="baseline"/>
        <w:rPr>
          <w:ins w:id="5393" w:author="Dan Kot" w:date="2018-07-31T12:08:00Z"/>
          <w:del w:id="5394" w:author="Joel Newman" w:date="2018-08-01T06:57:00Z"/>
          <w:rFonts w:ascii="Arial" w:eastAsia="Times New Roman" w:hAnsi="Arial"/>
          <w:color w:val="000000"/>
          <w:sz w:val="22"/>
          <w:lang w:val="en-CA"/>
        </w:rPr>
      </w:pPr>
    </w:p>
    <w:p w14:paraId="6F56EF2B" w14:textId="77777777" w:rsidR="008B7F22" w:rsidRDefault="008B7F22">
      <w:pPr>
        <w:keepNext w:val="0"/>
        <w:keepLines w:val="0"/>
        <w:widowControl/>
        <w:spacing w:line="276" w:lineRule="auto"/>
        <w:ind w:firstLine="0"/>
        <w:rPr>
          <w:ins w:id="5395" w:author="Dana de Jong" w:date="2018-08-01T13:03:00Z"/>
          <w:rFonts w:ascii="Arial" w:eastAsia="Times New Roman" w:hAnsi="Arial"/>
          <w:color w:val="000000"/>
          <w:sz w:val="22"/>
          <w:lang w:val="en-CA"/>
        </w:rPr>
      </w:pPr>
      <w:ins w:id="5396" w:author="Dana de Jong" w:date="2018-08-01T13:03:00Z">
        <w:r>
          <w:rPr>
            <w:rFonts w:ascii="Arial" w:eastAsia="Times New Roman" w:hAnsi="Arial"/>
            <w:color w:val="000000"/>
            <w:sz w:val="22"/>
            <w:lang w:val="en-CA"/>
          </w:rPr>
          <w:br w:type="page"/>
        </w:r>
      </w:ins>
    </w:p>
    <w:p w14:paraId="674898F8" w14:textId="479A8592" w:rsidR="00683C03" w:rsidRPr="00C44B96" w:rsidDel="002E4771" w:rsidRDefault="00683C03">
      <w:pPr>
        <w:keepNext w:val="0"/>
        <w:keepLines w:val="0"/>
        <w:widowControl/>
        <w:ind w:firstLine="0"/>
        <w:contextualSpacing w:val="0"/>
        <w:textAlignment w:val="baseline"/>
        <w:rPr>
          <w:ins w:id="5397" w:author="Dan Kot" w:date="2018-07-31T11:56:00Z"/>
          <w:del w:id="5398" w:author="Joel Newman" w:date="2018-08-01T06:57:00Z"/>
          <w:rFonts w:ascii="Arial" w:eastAsia="Times New Roman" w:hAnsi="Arial"/>
          <w:color w:val="000000"/>
          <w:sz w:val="22"/>
          <w:lang w:val="en-CA"/>
        </w:rPr>
        <w:pPrChange w:id="5399" w:author="Joel Newman" w:date="2018-08-01T06:57:00Z">
          <w:pPr>
            <w:keepNext w:val="0"/>
            <w:keepLines w:val="0"/>
            <w:widowControl/>
            <w:numPr>
              <w:numId w:val="49"/>
            </w:numPr>
            <w:tabs>
              <w:tab w:val="num" w:pos="720"/>
            </w:tabs>
            <w:ind w:left="720" w:hanging="360"/>
            <w:contextualSpacing w:val="0"/>
            <w:textAlignment w:val="baseline"/>
          </w:pPr>
        </w:pPrChange>
      </w:pPr>
      <w:ins w:id="5400" w:author="Dan Kot" w:date="2018-07-31T12:08:00Z">
        <w:del w:id="5401" w:author="Joel Newman" w:date="2018-08-01T06:56:00Z">
          <w:r w:rsidRPr="002E4771" w:rsidDel="002E4771">
            <w:rPr>
              <w:rFonts w:ascii="Arial" w:eastAsia="Times New Roman" w:hAnsi="Arial"/>
              <w:color w:val="000000"/>
              <w:sz w:val="22"/>
              <w:lang w:val="en-CA"/>
            </w:rPr>
            <w:lastRenderedPageBreak/>
            <w:delText xml:space="preserve">NOT SURE WHERE TO PUT THIS IN THE REPORT </w:delText>
          </w:r>
        </w:del>
      </w:ins>
      <w:ins w:id="5402" w:author="Dana de Jong" w:date="2018-08-01T12:51:00Z">
        <w:r w:rsidR="00296536" w:rsidRPr="00296536">
          <w:rPr>
            <w:rFonts w:ascii="Arial" w:eastAsia="Times New Roman" w:hAnsi="Arial"/>
            <w:color w:val="000000"/>
            <w:sz w:val="22"/>
            <w:lang w:val="en-CA"/>
            <w:rPrChange w:id="5403" w:author="Dana de Jong" w:date="2018-08-01T12:51:00Z">
              <w:rPr>
                <w:rFonts w:ascii="Arial" w:eastAsia="Times New Roman" w:hAnsi="Arial"/>
                <w:color w:val="000000"/>
                <w:sz w:val="22"/>
                <w:highlight w:val="yellow"/>
                <w:lang w:val="en-CA"/>
              </w:rPr>
            </w:rPrChange>
          </w:rPr>
          <w:t>Below the cost breakdown of the UDrive system is summarized:</w:t>
        </w:r>
      </w:ins>
    </w:p>
    <w:p w14:paraId="45C5B775" w14:textId="77777777" w:rsidR="00C44B96" w:rsidRDefault="00C44B96">
      <w:pPr>
        <w:ind w:firstLine="0"/>
        <w:rPr>
          <w:ins w:id="5404" w:author="Dan Kot" w:date="2018-07-31T11:56:00Z"/>
        </w:rPr>
        <w:pPrChange w:id="5405" w:author="Joel Newman" w:date="2018-08-01T06:57:00Z">
          <w:pPr/>
        </w:pPrChange>
      </w:pPr>
    </w:p>
    <w:p w14:paraId="0245836B" w14:textId="26DE0366" w:rsidR="005064FA" w:rsidRDefault="002E4771">
      <w:pPr>
        <w:pStyle w:val="Caption"/>
        <w:rPr>
          <w:ins w:id="5406" w:author="Dalton B" w:date="2018-07-31T21:00:00Z"/>
        </w:rPr>
        <w:pPrChange w:id="5407" w:author="Dalton B" w:date="2018-07-31T21:00:00Z">
          <w:pPr/>
        </w:pPrChange>
      </w:pPr>
      <w:bookmarkStart w:id="5408" w:name="_Ref520891211"/>
      <w:bookmarkStart w:id="5409" w:name="_Toc520838805"/>
      <w:bookmarkStart w:id="5410" w:name="_Toc520881939"/>
      <w:bookmarkStart w:id="5411" w:name="_Toc520892477"/>
      <w:ins w:id="5412" w:author="Joel Newman" w:date="2018-08-01T06:57:00Z">
        <w:r>
          <w:t xml:space="preserve">Table </w:t>
        </w:r>
        <w:r>
          <w:fldChar w:fldCharType="begin"/>
        </w:r>
        <w:r>
          <w:instrText xml:space="preserve"> SEQ Table \* ARABIC </w:instrText>
        </w:r>
      </w:ins>
      <w:r>
        <w:fldChar w:fldCharType="separate"/>
      </w:r>
      <w:r w:rsidR="00A92A2E">
        <w:rPr>
          <w:noProof/>
        </w:rPr>
        <w:t>10</w:t>
      </w:r>
      <w:ins w:id="5413" w:author="Joel Newman" w:date="2018-08-01T06:57:00Z">
        <w:r>
          <w:fldChar w:fldCharType="end"/>
        </w:r>
      </w:ins>
      <w:bookmarkEnd w:id="5408"/>
      <w:ins w:id="5414" w:author="Dalton B" w:date="2018-07-31T21:00:00Z">
        <w:r w:rsidR="005064FA">
          <w:t>: UDrive cost breakdown</w:t>
        </w:r>
        <w:bookmarkEnd w:id="5409"/>
        <w:bookmarkEnd w:id="5410"/>
        <w:bookmarkEnd w:id="5411"/>
      </w:ins>
    </w:p>
    <w:tbl>
      <w:tblPr>
        <w:tblW w:w="9392" w:type="dxa"/>
        <w:tblCellMar>
          <w:left w:w="0" w:type="dxa"/>
          <w:right w:w="0" w:type="dxa"/>
        </w:tblCellMar>
        <w:tblLook w:val="04A0" w:firstRow="1" w:lastRow="0" w:firstColumn="1" w:lastColumn="0" w:noHBand="0" w:noVBand="1"/>
        <w:tblPrChange w:id="5415" w:author="Dan Kot" w:date="2018-07-31T12:06:00Z">
          <w:tblPr>
            <w:tblW w:w="14900" w:type="dxa"/>
            <w:tblCellMar>
              <w:left w:w="0" w:type="dxa"/>
              <w:right w:w="0" w:type="dxa"/>
            </w:tblCellMar>
            <w:tblLook w:val="04A0" w:firstRow="1" w:lastRow="0" w:firstColumn="1" w:lastColumn="0" w:noHBand="0" w:noVBand="1"/>
          </w:tblPr>
        </w:tblPrChange>
      </w:tblPr>
      <w:tblGrid>
        <w:gridCol w:w="5068"/>
        <w:gridCol w:w="4324"/>
        <w:tblGridChange w:id="5416">
          <w:tblGrid>
            <w:gridCol w:w="8040"/>
            <w:gridCol w:w="6860"/>
          </w:tblGrid>
        </w:tblGridChange>
      </w:tblGrid>
      <w:tr w:rsidR="00C351E1" w:rsidRPr="00C351E1" w14:paraId="050447C6" w14:textId="77777777" w:rsidTr="00E81FDF">
        <w:trPr>
          <w:trHeight w:val="337"/>
          <w:ins w:id="5417" w:author="Dan Kot" w:date="2018-07-31T12:06:00Z"/>
          <w:trPrChange w:id="5418" w:author="Dan Kot" w:date="2018-07-31T12:06:00Z">
            <w:trPr>
              <w:trHeight w:val="612"/>
            </w:trPr>
          </w:trPrChange>
        </w:trPr>
        <w:tc>
          <w:tcPr>
            <w:tcW w:w="5068" w:type="dxa"/>
            <w:tcBorders>
              <w:top w:val="single" w:sz="8" w:space="0" w:color="738AC8"/>
              <w:left w:val="single" w:sz="8" w:space="0" w:color="738AC8"/>
              <w:bottom w:val="single" w:sz="4" w:space="0" w:color="auto"/>
              <w:right w:val="single" w:sz="8" w:space="0" w:color="738AC8"/>
            </w:tcBorders>
            <w:shd w:val="clear" w:color="auto" w:fill="F2F2F2" w:themeFill="background1" w:themeFillShade="F2"/>
            <w:tcMar>
              <w:top w:w="15" w:type="dxa"/>
              <w:left w:w="108" w:type="dxa"/>
              <w:bottom w:w="0" w:type="dxa"/>
              <w:right w:w="108" w:type="dxa"/>
            </w:tcMar>
            <w:hideMark/>
            <w:tcPrChange w:id="5419" w:author="Dan Kot" w:date="2018-07-31T12:06:00Z">
              <w:tcPr>
                <w:tcW w:w="8040" w:type="dxa"/>
                <w:tcBorders>
                  <w:top w:val="single" w:sz="8" w:space="0" w:color="738AC8"/>
                  <w:left w:val="single" w:sz="8" w:space="0" w:color="738AC8"/>
                  <w:bottom w:val="single" w:sz="18" w:space="0" w:color="738AC8"/>
                  <w:right w:val="single" w:sz="8" w:space="0" w:color="738AC8"/>
                </w:tcBorders>
                <w:shd w:val="clear" w:color="auto" w:fill="auto"/>
                <w:tcMar>
                  <w:top w:w="15" w:type="dxa"/>
                  <w:left w:w="108" w:type="dxa"/>
                  <w:bottom w:w="0" w:type="dxa"/>
                  <w:right w:w="108" w:type="dxa"/>
                </w:tcMar>
                <w:hideMark/>
              </w:tcPr>
            </w:tcPrChange>
          </w:tcPr>
          <w:p w14:paraId="719D5997" w14:textId="77777777" w:rsidR="00C351E1" w:rsidRPr="00940B76" w:rsidRDefault="00C351E1">
            <w:pPr>
              <w:pStyle w:val="NoSpacing"/>
              <w:contextualSpacing w:val="0"/>
              <w:rPr>
                <w:ins w:id="5420" w:author="Dan Kot" w:date="2018-07-31T12:06:00Z"/>
                <w:rFonts w:eastAsiaTheme="minorHAnsi" w:cstheme="minorBidi"/>
                <w:b/>
                <w:lang w:val="en-US" w:eastAsia="en-US"/>
                <w:rPrChange w:id="5421" w:author="Dalton B" w:date="2018-08-01T10:16:00Z">
                  <w:rPr>
                    <w:ins w:id="5422" w:author="Dan Kot" w:date="2018-07-31T12:06:00Z"/>
                    <w:rFonts w:ascii="Arial" w:eastAsia="Times New Roman" w:hAnsi="Arial"/>
                    <w:color w:val="000000"/>
                    <w:sz w:val="22"/>
                    <w:lang w:val="en-CA"/>
                  </w:rPr>
                </w:rPrChange>
              </w:rPr>
              <w:pPrChange w:id="5423" w:author="Dalton B" w:date="2018-08-01T10:16:00Z">
                <w:pPr>
                  <w:keepNext w:val="0"/>
                  <w:keepLines w:val="0"/>
                  <w:widowControl/>
                  <w:ind w:left="720" w:firstLine="0"/>
                  <w:contextualSpacing w:val="0"/>
                  <w:textAlignment w:val="baseline"/>
                </w:pPr>
              </w:pPrChange>
            </w:pPr>
            <w:ins w:id="5424" w:author="Dan Kot" w:date="2018-07-31T12:06:00Z">
              <w:r w:rsidRPr="00940B76">
                <w:rPr>
                  <w:rFonts w:eastAsiaTheme="minorHAnsi" w:cstheme="minorBidi"/>
                  <w:b/>
                  <w:lang w:val="en-US" w:eastAsia="en-US"/>
                  <w:rPrChange w:id="5425" w:author="Dalton B" w:date="2018-08-01T10:16:00Z">
                    <w:rPr>
                      <w:rFonts w:ascii="Arial" w:eastAsia="Times New Roman" w:hAnsi="Arial"/>
                      <w:b/>
                      <w:bCs/>
                      <w:color w:val="000000"/>
                      <w:sz w:val="22"/>
                      <w:lang w:val="en-CA"/>
                    </w:rPr>
                  </w:rPrChange>
                </w:rPr>
                <w:t xml:space="preserve">Section </w:t>
              </w:r>
            </w:ins>
          </w:p>
        </w:tc>
        <w:tc>
          <w:tcPr>
            <w:tcW w:w="4324" w:type="dxa"/>
            <w:tcBorders>
              <w:top w:val="single" w:sz="8" w:space="0" w:color="738AC8"/>
              <w:left w:val="single" w:sz="8" w:space="0" w:color="738AC8"/>
              <w:bottom w:val="single" w:sz="4" w:space="0" w:color="auto"/>
              <w:right w:val="single" w:sz="8" w:space="0" w:color="738AC8"/>
            </w:tcBorders>
            <w:shd w:val="clear" w:color="auto" w:fill="F2F2F2" w:themeFill="background1" w:themeFillShade="F2"/>
            <w:tcMar>
              <w:top w:w="15" w:type="dxa"/>
              <w:left w:w="108" w:type="dxa"/>
              <w:bottom w:w="0" w:type="dxa"/>
              <w:right w:w="108" w:type="dxa"/>
            </w:tcMar>
            <w:hideMark/>
            <w:tcPrChange w:id="5426" w:author="Dan Kot" w:date="2018-07-31T12:06:00Z">
              <w:tcPr>
                <w:tcW w:w="6860" w:type="dxa"/>
                <w:tcBorders>
                  <w:top w:val="single" w:sz="8" w:space="0" w:color="738AC8"/>
                  <w:left w:val="single" w:sz="8" w:space="0" w:color="738AC8"/>
                  <w:bottom w:val="single" w:sz="18" w:space="0" w:color="738AC8"/>
                  <w:right w:val="single" w:sz="8" w:space="0" w:color="738AC8"/>
                </w:tcBorders>
                <w:shd w:val="clear" w:color="auto" w:fill="auto"/>
                <w:tcMar>
                  <w:top w:w="15" w:type="dxa"/>
                  <w:left w:w="108" w:type="dxa"/>
                  <w:bottom w:w="0" w:type="dxa"/>
                  <w:right w:w="108" w:type="dxa"/>
                </w:tcMar>
                <w:hideMark/>
              </w:tcPr>
            </w:tcPrChange>
          </w:tcPr>
          <w:p w14:paraId="3C82E7D2" w14:textId="77777777" w:rsidR="00C351E1" w:rsidRPr="00940B76" w:rsidRDefault="00C351E1">
            <w:pPr>
              <w:pStyle w:val="NoSpacing"/>
              <w:contextualSpacing w:val="0"/>
              <w:rPr>
                <w:ins w:id="5427" w:author="Dan Kot" w:date="2018-07-31T12:06:00Z"/>
                <w:rFonts w:eastAsiaTheme="minorHAnsi" w:cstheme="minorBidi"/>
                <w:b/>
                <w:lang w:val="en-US" w:eastAsia="en-US"/>
                <w:rPrChange w:id="5428" w:author="Dalton B" w:date="2018-08-01T10:16:00Z">
                  <w:rPr>
                    <w:ins w:id="5429" w:author="Dan Kot" w:date="2018-07-31T12:06:00Z"/>
                    <w:rFonts w:ascii="Arial" w:eastAsia="Times New Roman" w:hAnsi="Arial"/>
                    <w:color w:val="000000"/>
                    <w:sz w:val="22"/>
                    <w:lang w:val="en-CA"/>
                  </w:rPr>
                </w:rPrChange>
              </w:rPr>
              <w:pPrChange w:id="5430" w:author="Dalton B" w:date="2018-08-01T10:16:00Z">
                <w:pPr>
                  <w:keepNext w:val="0"/>
                  <w:keepLines w:val="0"/>
                  <w:widowControl/>
                  <w:ind w:left="720" w:firstLine="0"/>
                  <w:contextualSpacing w:val="0"/>
                  <w:textAlignment w:val="baseline"/>
                </w:pPr>
              </w:pPrChange>
            </w:pPr>
            <w:ins w:id="5431" w:author="Dan Kot" w:date="2018-07-31T12:06:00Z">
              <w:r w:rsidRPr="00940B76">
                <w:rPr>
                  <w:rFonts w:eastAsiaTheme="minorHAnsi" w:cstheme="minorBidi"/>
                  <w:b/>
                  <w:lang w:val="en-US" w:eastAsia="en-US"/>
                  <w:rPrChange w:id="5432" w:author="Dalton B" w:date="2018-08-01T10:16:00Z">
                    <w:rPr>
                      <w:rFonts w:ascii="Arial" w:eastAsia="Times New Roman" w:hAnsi="Arial"/>
                      <w:b/>
                      <w:bCs/>
                      <w:color w:val="000000"/>
                      <w:sz w:val="22"/>
                      <w:lang w:val="en-CA"/>
                    </w:rPr>
                  </w:rPrChange>
                </w:rPr>
                <w:t>Cost</w:t>
              </w:r>
              <w:del w:id="5433" w:author="Dalton B" w:date="2018-07-31T21:01:00Z">
                <w:r w:rsidRPr="00940B76">
                  <w:rPr>
                    <w:rFonts w:eastAsiaTheme="minorHAnsi" w:cstheme="minorBidi"/>
                    <w:b/>
                    <w:lang w:val="en-US" w:eastAsia="en-US"/>
                    <w:rPrChange w:id="5434" w:author="Dalton B" w:date="2018-08-01T10:16:00Z">
                      <w:rPr>
                        <w:rFonts w:ascii="Arial" w:eastAsia="Times New Roman" w:hAnsi="Arial"/>
                        <w:b/>
                        <w:bCs/>
                        <w:color w:val="000000"/>
                        <w:sz w:val="22"/>
                        <w:lang w:val="en-CA"/>
                      </w:rPr>
                    </w:rPrChange>
                  </w:rPr>
                  <w:delText>*</w:delText>
                </w:r>
              </w:del>
              <w:r w:rsidRPr="00940B76">
                <w:rPr>
                  <w:rFonts w:eastAsiaTheme="minorHAnsi" w:cstheme="minorBidi"/>
                  <w:b/>
                  <w:lang w:val="en-US" w:eastAsia="en-US"/>
                  <w:rPrChange w:id="5435" w:author="Dalton B" w:date="2018-08-01T10:16:00Z">
                    <w:rPr>
                      <w:rFonts w:ascii="Arial" w:eastAsia="Times New Roman" w:hAnsi="Arial"/>
                      <w:b/>
                      <w:bCs/>
                      <w:color w:val="000000"/>
                      <w:sz w:val="22"/>
                      <w:lang w:val="en-CA"/>
                    </w:rPr>
                  </w:rPrChange>
                </w:rPr>
                <w:t xml:space="preserve"> (CAD)</w:t>
              </w:r>
            </w:ins>
          </w:p>
        </w:tc>
      </w:tr>
      <w:tr w:rsidR="00C351E1" w:rsidRPr="00C351E1" w14:paraId="018BB20B" w14:textId="77777777" w:rsidTr="00E81FDF">
        <w:trPr>
          <w:trHeight w:val="337"/>
          <w:ins w:id="5436" w:author="Dan Kot" w:date="2018-07-31T12:06:00Z"/>
          <w:trPrChange w:id="5437" w:author="Dan Kot" w:date="2018-07-31T12:06:00Z">
            <w:trPr>
              <w:trHeight w:val="612"/>
            </w:trPr>
          </w:trPrChange>
        </w:trPr>
        <w:tc>
          <w:tcPr>
            <w:tcW w:w="5068" w:type="dxa"/>
            <w:tcBorders>
              <w:top w:val="single" w:sz="4" w:space="0" w:color="auto"/>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38" w:author="Dan Kot" w:date="2018-07-31T12:06:00Z">
              <w:tcPr>
                <w:tcW w:w="8040" w:type="dxa"/>
                <w:tcBorders>
                  <w:top w:val="single" w:sz="1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10421A4D" w14:textId="77777777" w:rsidR="00C351E1" w:rsidRPr="00F50002" w:rsidRDefault="00C351E1">
            <w:pPr>
              <w:ind w:firstLine="0"/>
              <w:contextualSpacing w:val="0"/>
              <w:rPr>
                <w:ins w:id="5439" w:author="Dan Kot" w:date="2018-07-31T12:06:00Z"/>
                <w:rFonts w:eastAsiaTheme="minorHAnsi" w:cstheme="minorBidi"/>
                <w:lang w:val="en-US" w:eastAsia="en-US"/>
                <w:rPrChange w:id="5440" w:author="Dalton B" w:date="2018-08-01T10:16:00Z">
                  <w:rPr>
                    <w:ins w:id="5441" w:author="Dan Kot" w:date="2018-07-31T12:06:00Z"/>
                    <w:rFonts w:ascii="Arial" w:eastAsia="Times New Roman" w:hAnsi="Arial"/>
                    <w:color w:val="000000"/>
                    <w:sz w:val="22"/>
                    <w:lang w:val="en-CA"/>
                  </w:rPr>
                </w:rPrChange>
              </w:rPr>
              <w:pPrChange w:id="5442" w:author="Dalton B" w:date="2018-08-01T10:16:00Z">
                <w:pPr>
                  <w:keepNext w:val="0"/>
                  <w:keepLines w:val="0"/>
                  <w:widowControl/>
                  <w:ind w:left="720" w:firstLine="0"/>
                  <w:contextualSpacing w:val="0"/>
                  <w:textAlignment w:val="baseline"/>
                </w:pPr>
              </w:pPrChange>
            </w:pPr>
            <w:ins w:id="5443" w:author="Dan Kot" w:date="2018-07-31T12:06:00Z">
              <w:r w:rsidRPr="00F50002">
                <w:rPr>
                  <w:rFonts w:eastAsiaTheme="minorHAnsi" w:cstheme="minorBidi"/>
                  <w:lang w:val="en-US" w:eastAsia="en-US"/>
                  <w:rPrChange w:id="5444" w:author="Dalton B" w:date="2018-08-01T10:16:00Z">
                    <w:rPr>
                      <w:rFonts w:ascii="Arial" w:eastAsia="Times New Roman" w:hAnsi="Arial"/>
                      <w:color w:val="000000"/>
                      <w:sz w:val="22"/>
                      <w:lang w:val="en-CA"/>
                    </w:rPr>
                  </w:rPrChange>
                </w:rPr>
                <w:t>PCB manufacturing*</w:t>
              </w:r>
              <w:del w:id="5445" w:author="Dalton B" w:date="2018-07-31T21:01:00Z">
                <w:r w:rsidRPr="00F50002">
                  <w:rPr>
                    <w:rFonts w:eastAsiaTheme="minorHAnsi" w:cstheme="minorBidi"/>
                    <w:lang w:val="en-US" w:eastAsia="en-US"/>
                    <w:rPrChange w:id="5446" w:author="Dalton B" w:date="2018-08-01T10:16:00Z">
                      <w:rPr>
                        <w:rFonts w:ascii="Arial" w:eastAsia="Times New Roman" w:hAnsi="Arial"/>
                        <w:color w:val="000000"/>
                        <w:sz w:val="22"/>
                        <w:lang w:val="en-CA"/>
                      </w:rPr>
                    </w:rPrChange>
                  </w:rPr>
                  <w:delText xml:space="preserve">* </w:delText>
                </w:r>
              </w:del>
            </w:ins>
          </w:p>
        </w:tc>
        <w:tc>
          <w:tcPr>
            <w:tcW w:w="4324" w:type="dxa"/>
            <w:tcBorders>
              <w:top w:val="single" w:sz="4" w:space="0" w:color="auto"/>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47" w:author="Dan Kot" w:date="2018-07-31T12:06:00Z">
              <w:tcPr>
                <w:tcW w:w="6860" w:type="dxa"/>
                <w:tcBorders>
                  <w:top w:val="single" w:sz="1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52F7A542" w14:textId="77777777" w:rsidR="00C351E1" w:rsidRPr="00F50002" w:rsidRDefault="00C351E1">
            <w:pPr>
              <w:ind w:firstLine="0"/>
              <w:contextualSpacing w:val="0"/>
              <w:rPr>
                <w:ins w:id="5448" w:author="Dan Kot" w:date="2018-07-31T12:06:00Z"/>
                <w:rFonts w:eastAsiaTheme="minorHAnsi" w:cstheme="minorBidi"/>
                <w:lang w:val="en-US" w:eastAsia="en-US"/>
                <w:rPrChange w:id="5449" w:author="Dalton B" w:date="2018-08-01T10:16:00Z">
                  <w:rPr>
                    <w:ins w:id="5450" w:author="Dan Kot" w:date="2018-07-31T12:06:00Z"/>
                    <w:rFonts w:ascii="Arial" w:eastAsia="Times New Roman" w:hAnsi="Arial"/>
                    <w:color w:val="000000"/>
                    <w:sz w:val="22"/>
                    <w:lang w:val="en-CA"/>
                  </w:rPr>
                </w:rPrChange>
              </w:rPr>
              <w:pPrChange w:id="5451" w:author="Dalton B" w:date="2018-08-01T10:16:00Z">
                <w:pPr>
                  <w:keepNext w:val="0"/>
                  <w:keepLines w:val="0"/>
                  <w:widowControl/>
                  <w:ind w:left="720" w:firstLine="0"/>
                  <w:contextualSpacing w:val="0"/>
                  <w:textAlignment w:val="baseline"/>
                </w:pPr>
              </w:pPrChange>
            </w:pPr>
            <w:ins w:id="5452" w:author="Dan Kot" w:date="2018-07-31T12:06:00Z">
              <w:r w:rsidRPr="00F50002">
                <w:rPr>
                  <w:rFonts w:eastAsiaTheme="minorHAnsi" w:cstheme="minorBidi"/>
                  <w:lang w:val="en-US" w:eastAsia="en-US"/>
                  <w:rPrChange w:id="5453" w:author="Dalton B" w:date="2018-08-01T10:16:00Z">
                    <w:rPr>
                      <w:rFonts w:ascii="Arial" w:eastAsia="Times New Roman" w:hAnsi="Arial"/>
                      <w:color w:val="000000"/>
                      <w:sz w:val="22"/>
                      <w:lang w:val="en-CA"/>
                    </w:rPr>
                  </w:rPrChange>
                </w:rPr>
                <w:t xml:space="preserve">~$5.20 </w:t>
              </w:r>
            </w:ins>
          </w:p>
        </w:tc>
      </w:tr>
      <w:tr w:rsidR="00C351E1" w:rsidRPr="00C351E1" w14:paraId="6E8F71DD" w14:textId="77777777" w:rsidTr="00C351E1">
        <w:trPr>
          <w:trHeight w:val="337"/>
          <w:ins w:id="5454" w:author="Dan Kot" w:date="2018-07-31T12:06:00Z"/>
          <w:trPrChange w:id="5455" w:author="Dan Kot" w:date="2018-07-31T12:06:00Z">
            <w:trPr>
              <w:trHeight w:val="612"/>
            </w:trPr>
          </w:trPrChange>
        </w:trPr>
        <w:tc>
          <w:tcPr>
            <w:tcW w:w="5068"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56" w:author="Dan Kot" w:date="2018-07-31T12:06:00Z">
              <w:tcPr>
                <w:tcW w:w="8040"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
            </w:tcPrChange>
          </w:tcPr>
          <w:p w14:paraId="6739F409" w14:textId="77777777" w:rsidR="00C351E1" w:rsidRPr="00F50002" w:rsidRDefault="00C351E1">
            <w:pPr>
              <w:ind w:firstLine="0"/>
              <w:contextualSpacing w:val="0"/>
              <w:rPr>
                <w:ins w:id="5457" w:author="Dan Kot" w:date="2018-07-31T12:06:00Z"/>
                <w:rFonts w:eastAsiaTheme="minorHAnsi" w:cstheme="minorBidi"/>
                <w:lang w:val="en-US" w:eastAsia="en-US"/>
                <w:rPrChange w:id="5458" w:author="Dalton B" w:date="2018-08-01T10:16:00Z">
                  <w:rPr>
                    <w:ins w:id="5459" w:author="Dan Kot" w:date="2018-07-31T12:06:00Z"/>
                    <w:rFonts w:ascii="Arial" w:eastAsia="Times New Roman" w:hAnsi="Arial"/>
                    <w:color w:val="000000"/>
                    <w:sz w:val="22"/>
                    <w:lang w:val="en-CA"/>
                  </w:rPr>
                </w:rPrChange>
              </w:rPr>
              <w:pPrChange w:id="5460" w:author="Dalton B" w:date="2018-08-01T10:16:00Z">
                <w:pPr>
                  <w:keepNext w:val="0"/>
                  <w:keepLines w:val="0"/>
                  <w:widowControl/>
                  <w:ind w:left="720" w:firstLine="0"/>
                  <w:contextualSpacing w:val="0"/>
                  <w:textAlignment w:val="baseline"/>
                </w:pPr>
              </w:pPrChange>
            </w:pPr>
            <w:ins w:id="5461" w:author="Dan Kot" w:date="2018-07-31T12:06:00Z">
              <w:r w:rsidRPr="00F50002">
                <w:rPr>
                  <w:rFonts w:eastAsiaTheme="minorHAnsi" w:cstheme="minorBidi"/>
                  <w:lang w:val="en-US" w:eastAsia="en-US"/>
                  <w:rPrChange w:id="5462" w:author="Dalton B" w:date="2018-08-01T10:16:00Z">
                    <w:rPr>
                      <w:rFonts w:ascii="Arial" w:eastAsia="Times New Roman" w:hAnsi="Arial"/>
                      <w:color w:val="000000"/>
                      <w:sz w:val="22"/>
                      <w:lang w:val="en-CA"/>
                    </w:rPr>
                  </w:rPrChange>
                </w:rPr>
                <w:t>Microcontroller</w:t>
              </w:r>
            </w:ins>
          </w:p>
        </w:tc>
        <w:tc>
          <w:tcPr>
            <w:tcW w:w="4324"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63" w:author="Dan Kot" w:date="2018-07-31T12:06:00Z">
              <w:tcPr>
                <w:tcW w:w="6860"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
            </w:tcPrChange>
          </w:tcPr>
          <w:p w14:paraId="3553E546" w14:textId="77777777" w:rsidR="00C351E1" w:rsidRPr="00F50002" w:rsidRDefault="00C351E1">
            <w:pPr>
              <w:ind w:firstLine="0"/>
              <w:contextualSpacing w:val="0"/>
              <w:rPr>
                <w:ins w:id="5464" w:author="Dan Kot" w:date="2018-07-31T12:06:00Z"/>
                <w:rFonts w:eastAsiaTheme="minorHAnsi" w:cstheme="minorBidi"/>
                <w:lang w:val="en-US" w:eastAsia="en-US"/>
                <w:rPrChange w:id="5465" w:author="Dalton B" w:date="2018-08-01T10:16:00Z">
                  <w:rPr>
                    <w:ins w:id="5466" w:author="Dan Kot" w:date="2018-07-31T12:06:00Z"/>
                    <w:rFonts w:ascii="Arial" w:eastAsia="Times New Roman" w:hAnsi="Arial"/>
                    <w:color w:val="000000"/>
                    <w:sz w:val="22"/>
                    <w:lang w:val="en-CA"/>
                  </w:rPr>
                </w:rPrChange>
              </w:rPr>
              <w:pPrChange w:id="5467" w:author="Dalton B" w:date="2018-08-01T10:16:00Z">
                <w:pPr>
                  <w:keepNext w:val="0"/>
                  <w:keepLines w:val="0"/>
                  <w:widowControl/>
                  <w:ind w:left="720" w:firstLine="0"/>
                  <w:contextualSpacing w:val="0"/>
                  <w:textAlignment w:val="baseline"/>
                </w:pPr>
              </w:pPrChange>
            </w:pPr>
            <w:ins w:id="5468" w:author="Dan Kot" w:date="2018-07-31T12:06:00Z">
              <w:r w:rsidRPr="00F50002">
                <w:rPr>
                  <w:rFonts w:eastAsiaTheme="minorHAnsi" w:cstheme="minorBidi"/>
                  <w:lang w:val="en-US" w:eastAsia="en-US"/>
                  <w:rPrChange w:id="5469" w:author="Dalton B" w:date="2018-08-01T10:16:00Z">
                    <w:rPr>
                      <w:rFonts w:ascii="Arial" w:eastAsia="Times New Roman" w:hAnsi="Arial"/>
                      <w:color w:val="000000"/>
                      <w:sz w:val="22"/>
                      <w:lang w:val="en-CA"/>
                    </w:rPr>
                  </w:rPrChange>
                </w:rPr>
                <w:t> $1.73</w:t>
              </w:r>
            </w:ins>
          </w:p>
        </w:tc>
      </w:tr>
      <w:tr w:rsidR="00C351E1" w:rsidRPr="00C351E1" w14:paraId="54310031" w14:textId="77777777" w:rsidTr="007C5951">
        <w:trPr>
          <w:trHeight w:val="337"/>
          <w:ins w:id="5470" w:author="Dan Kot" w:date="2018-07-31T12:06:00Z"/>
          <w:trPrChange w:id="5471" w:author="Dan Kot" w:date="2018-07-31T12:06:00Z">
            <w:trPr>
              <w:trHeight w:val="612"/>
            </w:trPr>
          </w:trPrChange>
        </w:trPr>
        <w:tc>
          <w:tcPr>
            <w:tcW w:w="5068"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72" w:author="Dan Kot" w:date="2018-07-31T12:06:00Z">
              <w:tcPr>
                <w:tcW w:w="8040" w:type="dxa"/>
                <w:tcBorders>
                  <w:top w:val="single" w:sz="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10101769" w14:textId="77777777" w:rsidR="00C351E1" w:rsidRPr="00F50002" w:rsidRDefault="00C351E1">
            <w:pPr>
              <w:ind w:firstLine="0"/>
              <w:contextualSpacing w:val="0"/>
              <w:rPr>
                <w:ins w:id="5473" w:author="Dan Kot" w:date="2018-07-31T12:06:00Z"/>
                <w:rFonts w:eastAsiaTheme="minorHAnsi" w:cstheme="minorBidi"/>
                <w:lang w:val="en-US" w:eastAsia="en-US"/>
                <w:rPrChange w:id="5474" w:author="Dalton B" w:date="2018-08-01T10:16:00Z">
                  <w:rPr>
                    <w:ins w:id="5475" w:author="Dan Kot" w:date="2018-07-31T12:06:00Z"/>
                    <w:rFonts w:ascii="Arial" w:eastAsia="Times New Roman" w:hAnsi="Arial"/>
                    <w:color w:val="000000"/>
                    <w:sz w:val="22"/>
                    <w:lang w:val="en-CA"/>
                  </w:rPr>
                </w:rPrChange>
              </w:rPr>
              <w:pPrChange w:id="5476" w:author="Dalton B" w:date="2018-08-01T10:16:00Z">
                <w:pPr>
                  <w:keepNext w:val="0"/>
                  <w:keepLines w:val="0"/>
                  <w:widowControl/>
                  <w:ind w:left="720" w:firstLine="0"/>
                  <w:contextualSpacing w:val="0"/>
                  <w:textAlignment w:val="baseline"/>
                </w:pPr>
              </w:pPrChange>
            </w:pPr>
            <w:ins w:id="5477" w:author="Dan Kot" w:date="2018-07-31T12:06:00Z">
              <w:r w:rsidRPr="00F50002">
                <w:rPr>
                  <w:rFonts w:eastAsiaTheme="minorHAnsi" w:cstheme="minorBidi"/>
                  <w:lang w:val="en-US" w:eastAsia="en-US"/>
                  <w:rPrChange w:id="5478" w:author="Dalton B" w:date="2018-08-01T10:16:00Z">
                    <w:rPr>
                      <w:rFonts w:ascii="Arial" w:eastAsia="Times New Roman" w:hAnsi="Arial"/>
                      <w:color w:val="000000"/>
                      <w:sz w:val="22"/>
                      <w:lang w:val="en-CA"/>
                    </w:rPr>
                  </w:rPrChange>
                </w:rPr>
                <w:t xml:space="preserve">Rev 1 – Components </w:t>
              </w:r>
            </w:ins>
          </w:p>
        </w:tc>
        <w:tc>
          <w:tcPr>
            <w:tcW w:w="4324"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79" w:author="Dan Kot" w:date="2018-07-31T12:06:00Z">
              <w:tcPr>
                <w:tcW w:w="6860" w:type="dxa"/>
                <w:tcBorders>
                  <w:top w:val="single" w:sz="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545ECED1" w14:textId="77777777" w:rsidR="00C351E1" w:rsidRPr="00F50002" w:rsidRDefault="00C351E1">
            <w:pPr>
              <w:ind w:firstLine="0"/>
              <w:contextualSpacing w:val="0"/>
              <w:rPr>
                <w:ins w:id="5480" w:author="Dan Kot" w:date="2018-07-31T12:06:00Z"/>
                <w:rFonts w:eastAsiaTheme="minorHAnsi" w:cstheme="minorBidi"/>
                <w:lang w:val="en-US" w:eastAsia="en-US"/>
                <w:rPrChange w:id="5481" w:author="Dalton B" w:date="2018-08-01T10:16:00Z">
                  <w:rPr>
                    <w:ins w:id="5482" w:author="Dan Kot" w:date="2018-07-31T12:06:00Z"/>
                    <w:rFonts w:ascii="Arial" w:eastAsia="Times New Roman" w:hAnsi="Arial"/>
                    <w:color w:val="000000"/>
                    <w:sz w:val="22"/>
                    <w:lang w:val="en-CA"/>
                  </w:rPr>
                </w:rPrChange>
              </w:rPr>
              <w:pPrChange w:id="5483" w:author="Dalton B" w:date="2018-08-01T10:16:00Z">
                <w:pPr>
                  <w:keepNext w:val="0"/>
                  <w:keepLines w:val="0"/>
                  <w:widowControl/>
                  <w:ind w:left="720" w:firstLine="0"/>
                  <w:contextualSpacing w:val="0"/>
                  <w:textAlignment w:val="baseline"/>
                </w:pPr>
              </w:pPrChange>
            </w:pPr>
            <w:ins w:id="5484" w:author="Dan Kot" w:date="2018-07-31T12:06:00Z">
              <w:r w:rsidRPr="00F50002">
                <w:rPr>
                  <w:rFonts w:eastAsiaTheme="minorHAnsi" w:cstheme="minorBidi"/>
                  <w:lang w:val="en-US" w:eastAsia="en-US"/>
                  <w:rPrChange w:id="5485" w:author="Dalton B" w:date="2018-08-01T10:16:00Z">
                    <w:rPr>
                      <w:rFonts w:ascii="Arial" w:eastAsia="Times New Roman" w:hAnsi="Arial"/>
                      <w:color w:val="000000"/>
                      <w:sz w:val="22"/>
                      <w:lang w:val="en-CA"/>
                    </w:rPr>
                  </w:rPrChange>
                </w:rPr>
                <w:t> $59.92</w:t>
              </w:r>
            </w:ins>
          </w:p>
        </w:tc>
      </w:tr>
      <w:tr w:rsidR="00C351E1" w:rsidRPr="00C351E1" w14:paraId="23CCD02C" w14:textId="77777777" w:rsidTr="00C351E1">
        <w:trPr>
          <w:trHeight w:val="433"/>
          <w:ins w:id="5486" w:author="Dan Kot" w:date="2018-07-31T12:06:00Z"/>
          <w:trPrChange w:id="5487" w:author="Dan Kot" w:date="2018-07-31T12:06:00Z">
            <w:trPr>
              <w:trHeight w:val="787"/>
            </w:trPr>
          </w:trPrChange>
        </w:trPr>
        <w:tc>
          <w:tcPr>
            <w:tcW w:w="5068"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88" w:author="Dan Kot" w:date="2018-07-31T12:06:00Z">
              <w:tcPr>
                <w:tcW w:w="8040"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
            </w:tcPrChange>
          </w:tcPr>
          <w:p w14:paraId="76E13096" w14:textId="77777777" w:rsidR="00C351E1" w:rsidRPr="00F50002" w:rsidRDefault="00C351E1">
            <w:pPr>
              <w:ind w:firstLine="0"/>
              <w:contextualSpacing w:val="0"/>
              <w:rPr>
                <w:ins w:id="5489" w:author="Dan Kot" w:date="2018-07-31T12:06:00Z"/>
                <w:rFonts w:eastAsiaTheme="minorHAnsi" w:cstheme="minorBidi"/>
                <w:lang w:val="en-US" w:eastAsia="en-US"/>
                <w:rPrChange w:id="5490" w:author="Dalton B" w:date="2018-08-01T10:16:00Z">
                  <w:rPr>
                    <w:ins w:id="5491" w:author="Dan Kot" w:date="2018-07-31T12:06:00Z"/>
                    <w:rFonts w:ascii="Arial" w:eastAsia="Times New Roman" w:hAnsi="Arial"/>
                    <w:color w:val="000000"/>
                    <w:sz w:val="22"/>
                    <w:lang w:val="en-CA"/>
                  </w:rPr>
                </w:rPrChange>
              </w:rPr>
              <w:pPrChange w:id="5492" w:author="Dalton B" w:date="2018-08-01T10:16:00Z">
                <w:pPr>
                  <w:keepNext w:val="0"/>
                  <w:keepLines w:val="0"/>
                  <w:widowControl/>
                  <w:ind w:left="720" w:firstLine="0"/>
                  <w:contextualSpacing w:val="0"/>
                  <w:textAlignment w:val="baseline"/>
                </w:pPr>
              </w:pPrChange>
            </w:pPr>
            <w:ins w:id="5493" w:author="Dan Kot" w:date="2018-07-31T12:06:00Z">
              <w:r w:rsidRPr="00F50002">
                <w:rPr>
                  <w:rFonts w:eastAsiaTheme="minorHAnsi" w:cstheme="minorBidi"/>
                  <w:lang w:val="en-US" w:eastAsia="en-US"/>
                  <w:rPrChange w:id="5494" w:author="Dalton B" w:date="2018-08-01T10:16:00Z">
                    <w:rPr>
                      <w:rFonts w:ascii="Arial" w:eastAsia="Times New Roman" w:hAnsi="Arial"/>
                      <w:color w:val="000000"/>
                      <w:sz w:val="22"/>
                      <w:lang w:val="en-CA"/>
                    </w:rPr>
                  </w:rPrChange>
                </w:rPr>
                <w:t xml:space="preserve">Rev 2 – Protection Circuitry </w:t>
              </w:r>
            </w:ins>
          </w:p>
        </w:tc>
        <w:tc>
          <w:tcPr>
            <w:tcW w:w="4324"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495" w:author="Dan Kot" w:date="2018-07-31T12:06:00Z">
              <w:tcPr>
                <w:tcW w:w="6860"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
            </w:tcPrChange>
          </w:tcPr>
          <w:p w14:paraId="3811F410" w14:textId="77777777" w:rsidR="00C351E1" w:rsidRPr="00F50002" w:rsidRDefault="00C351E1">
            <w:pPr>
              <w:ind w:firstLine="0"/>
              <w:contextualSpacing w:val="0"/>
              <w:rPr>
                <w:ins w:id="5496" w:author="Dan Kot" w:date="2018-07-31T12:06:00Z"/>
                <w:rFonts w:eastAsiaTheme="minorHAnsi" w:cstheme="minorBidi"/>
                <w:lang w:val="en-US" w:eastAsia="en-US"/>
                <w:rPrChange w:id="5497" w:author="Dalton B" w:date="2018-08-01T10:16:00Z">
                  <w:rPr>
                    <w:ins w:id="5498" w:author="Dan Kot" w:date="2018-07-31T12:06:00Z"/>
                    <w:rFonts w:ascii="Arial" w:eastAsia="Times New Roman" w:hAnsi="Arial"/>
                    <w:color w:val="000000"/>
                    <w:sz w:val="22"/>
                    <w:lang w:val="en-CA"/>
                  </w:rPr>
                </w:rPrChange>
              </w:rPr>
              <w:pPrChange w:id="5499" w:author="Dalton B" w:date="2018-08-01T10:16:00Z">
                <w:pPr>
                  <w:keepNext w:val="0"/>
                  <w:keepLines w:val="0"/>
                  <w:widowControl/>
                  <w:ind w:left="720" w:firstLine="0"/>
                  <w:contextualSpacing w:val="0"/>
                  <w:textAlignment w:val="baseline"/>
                </w:pPr>
              </w:pPrChange>
            </w:pPr>
            <w:ins w:id="5500" w:author="Dan Kot" w:date="2018-07-31T12:06:00Z">
              <w:r w:rsidRPr="00F50002">
                <w:rPr>
                  <w:rFonts w:eastAsiaTheme="minorHAnsi" w:cstheme="minorBidi"/>
                  <w:lang w:val="en-US" w:eastAsia="en-US"/>
                  <w:rPrChange w:id="5501" w:author="Dalton B" w:date="2018-08-01T10:16:00Z">
                    <w:rPr>
                      <w:rFonts w:ascii="Arial" w:eastAsia="Times New Roman" w:hAnsi="Arial"/>
                      <w:color w:val="000000"/>
                      <w:sz w:val="22"/>
                      <w:lang w:val="en-CA"/>
                    </w:rPr>
                  </w:rPrChange>
                </w:rPr>
                <w:t>~ $11.80</w:t>
              </w:r>
            </w:ins>
          </w:p>
        </w:tc>
      </w:tr>
      <w:tr w:rsidR="00C351E1" w:rsidRPr="00C351E1" w14:paraId="382BB125" w14:textId="77777777" w:rsidTr="007C5951">
        <w:trPr>
          <w:trHeight w:val="337"/>
          <w:ins w:id="5502" w:author="Dan Kot" w:date="2018-07-31T12:06:00Z"/>
          <w:trPrChange w:id="5503" w:author="Dan Kot" w:date="2018-07-31T12:06:00Z">
            <w:trPr>
              <w:trHeight w:val="612"/>
            </w:trPr>
          </w:trPrChange>
        </w:trPr>
        <w:tc>
          <w:tcPr>
            <w:tcW w:w="5068"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504" w:author="Dan Kot" w:date="2018-07-31T12:06:00Z">
              <w:tcPr>
                <w:tcW w:w="8040" w:type="dxa"/>
                <w:tcBorders>
                  <w:top w:val="single" w:sz="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035AF0F8" w14:textId="77777777" w:rsidR="00C351E1" w:rsidRPr="00F50002" w:rsidRDefault="00C351E1">
            <w:pPr>
              <w:ind w:firstLine="0"/>
              <w:contextualSpacing w:val="0"/>
              <w:rPr>
                <w:ins w:id="5505" w:author="Dan Kot" w:date="2018-07-31T12:06:00Z"/>
                <w:rFonts w:eastAsiaTheme="minorHAnsi" w:cstheme="minorBidi"/>
                <w:lang w:val="en-US" w:eastAsia="en-US"/>
                <w:rPrChange w:id="5506" w:author="Dalton B" w:date="2018-08-01T10:16:00Z">
                  <w:rPr>
                    <w:ins w:id="5507" w:author="Dan Kot" w:date="2018-07-31T12:06:00Z"/>
                    <w:rFonts w:ascii="Arial" w:eastAsia="Times New Roman" w:hAnsi="Arial"/>
                    <w:color w:val="000000"/>
                    <w:sz w:val="22"/>
                    <w:lang w:val="en-CA"/>
                  </w:rPr>
                </w:rPrChange>
              </w:rPr>
              <w:pPrChange w:id="5508" w:author="Dalton B" w:date="2018-08-01T10:16:00Z">
                <w:pPr>
                  <w:keepNext w:val="0"/>
                  <w:keepLines w:val="0"/>
                  <w:widowControl/>
                  <w:ind w:left="720" w:firstLine="0"/>
                  <w:contextualSpacing w:val="0"/>
                  <w:textAlignment w:val="baseline"/>
                </w:pPr>
              </w:pPrChange>
            </w:pPr>
            <w:ins w:id="5509" w:author="Dan Kot" w:date="2018-07-31T12:06:00Z">
              <w:r w:rsidRPr="00F50002">
                <w:rPr>
                  <w:rFonts w:eastAsiaTheme="minorHAnsi" w:cstheme="minorBidi"/>
                  <w:lang w:val="en-US" w:eastAsia="en-US"/>
                  <w:rPrChange w:id="5510" w:author="Dalton B" w:date="2018-08-01T10:16:00Z">
                    <w:rPr>
                      <w:rFonts w:ascii="Arial" w:eastAsia="Times New Roman" w:hAnsi="Arial"/>
                      <w:b/>
                      <w:bCs/>
                      <w:color w:val="000000"/>
                      <w:sz w:val="22"/>
                      <w:lang w:val="en-CA"/>
                    </w:rPr>
                  </w:rPrChange>
                </w:rPr>
                <w:t xml:space="preserve">Total Cost </w:t>
              </w:r>
            </w:ins>
          </w:p>
        </w:tc>
        <w:tc>
          <w:tcPr>
            <w:tcW w:w="4324" w:type="dxa"/>
            <w:tcBorders>
              <w:top w:val="single" w:sz="8" w:space="0" w:color="738AC8"/>
              <w:left w:val="single" w:sz="8" w:space="0" w:color="738AC8"/>
              <w:bottom w:val="single" w:sz="8" w:space="0" w:color="738AC8"/>
              <w:right w:val="single" w:sz="8" w:space="0" w:color="738AC8"/>
            </w:tcBorders>
            <w:shd w:val="clear" w:color="auto" w:fill="auto"/>
            <w:tcMar>
              <w:top w:w="15" w:type="dxa"/>
              <w:left w:w="108" w:type="dxa"/>
              <w:bottom w:w="0" w:type="dxa"/>
              <w:right w:w="108" w:type="dxa"/>
            </w:tcMar>
            <w:hideMark/>
            <w:tcPrChange w:id="5511" w:author="Dan Kot" w:date="2018-07-31T12:06:00Z">
              <w:tcPr>
                <w:tcW w:w="6860" w:type="dxa"/>
                <w:tcBorders>
                  <w:top w:val="single" w:sz="8" w:space="0" w:color="738AC8"/>
                  <w:left w:val="single" w:sz="8" w:space="0" w:color="738AC8"/>
                  <w:bottom w:val="single" w:sz="8" w:space="0" w:color="738AC8"/>
                  <w:right w:val="single" w:sz="8" w:space="0" w:color="738AC8"/>
                </w:tcBorders>
                <w:shd w:val="clear" w:color="auto" w:fill="EBEDF5"/>
                <w:tcMar>
                  <w:top w:w="15" w:type="dxa"/>
                  <w:left w:w="108" w:type="dxa"/>
                  <w:bottom w:w="0" w:type="dxa"/>
                  <w:right w:w="108" w:type="dxa"/>
                </w:tcMar>
                <w:hideMark/>
              </w:tcPr>
            </w:tcPrChange>
          </w:tcPr>
          <w:p w14:paraId="52DB0A6C" w14:textId="77777777" w:rsidR="00C351E1" w:rsidRPr="00F50002" w:rsidRDefault="00C351E1">
            <w:pPr>
              <w:ind w:firstLine="0"/>
              <w:contextualSpacing w:val="0"/>
              <w:rPr>
                <w:ins w:id="5512" w:author="Dan Kot" w:date="2018-07-31T12:06:00Z"/>
                <w:rFonts w:eastAsiaTheme="minorHAnsi" w:cstheme="minorBidi"/>
                <w:lang w:val="en-US" w:eastAsia="en-US"/>
                <w:rPrChange w:id="5513" w:author="Dalton B" w:date="2018-08-01T10:16:00Z">
                  <w:rPr>
                    <w:ins w:id="5514" w:author="Dan Kot" w:date="2018-07-31T12:06:00Z"/>
                    <w:rFonts w:ascii="Arial" w:eastAsia="Times New Roman" w:hAnsi="Arial"/>
                    <w:color w:val="000000"/>
                    <w:sz w:val="22"/>
                    <w:lang w:val="en-CA"/>
                  </w:rPr>
                </w:rPrChange>
              </w:rPr>
              <w:pPrChange w:id="5515" w:author="Dalton B" w:date="2018-08-01T10:16:00Z">
                <w:pPr>
                  <w:keepNext w:val="0"/>
                  <w:keepLines w:val="0"/>
                  <w:widowControl/>
                  <w:ind w:left="720" w:firstLine="0"/>
                  <w:contextualSpacing w:val="0"/>
                  <w:textAlignment w:val="baseline"/>
                </w:pPr>
              </w:pPrChange>
            </w:pPr>
            <w:ins w:id="5516" w:author="Dan Kot" w:date="2018-07-31T12:06:00Z">
              <w:r w:rsidRPr="00F50002">
                <w:rPr>
                  <w:rFonts w:eastAsiaTheme="minorHAnsi" w:cstheme="minorBidi"/>
                  <w:lang w:val="en-US" w:eastAsia="en-US"/>
                  <w:rPrChange w:id="5517" w:author="Dalton B" w:date="2018-08-01T10:16:00Z">
                    <w:rPr>
                      <w:rFonts w:ascii="Arial" w:eastAsia="Times New Roman" w:hAnsi="Arial"/>
                      <w:b/>
                      <w:bCs/>
                      <w:color w:val="000000"/>
                      <w:sz w:val="22"/>
                      <w:lang w:val="en-CA"/>
                    </w:rPr>
                  </w:rPrChange>
                </w:rPr>
                <w:t xml:space="preserve"> $78.65 </w:t>
              </w:r>
            </w:ins>
          </w:p>
        </w:tc>
      </w:tr>
    </w:tbl>
    <w:p w14:paraId="6C0DD6D3" w14:textId="198BE10D" w:rsidR="00964E3F" w:rsidRPr="00CE5D39" w:rsidRDefault="00086F5F">
      <w:pPr>
        <w:keepNext w:val="0"/>
        <w:keepLines w:val="0"/>
        <w:widowControl/>
        <w:ind w:firstLine="0"/>
        <w:contextualSpacing w:val="0"/>
        <w:textAlignment w:val="baseline"/>
        <w:rPr>
          <w:ins w:id="5518" w:author="Dan Kot" w:date="2018-07-31T11:47:00Z"/>
          <w:rFonts w:ascii="Arial" w:eastAsia="Times New Roman" w:hAnsi="Arial"/>
          <w:color w:val="000000"/>
          <w:sz w:val="22"/>
          <w:lang w:val="en-CA"/>
        </w:rPr>
        <w:pPrChange w:id="5519" w:author="Dan Kot" w:date="2018-07-31T11:48:00Z">
          <w:pPr>
            <w:keepNext w:val="0"/>
            <w:keepLines w:val="0"/>
            <w:widowControl/>
            <w:numPr>
              <w:numId w:val="48"/>
            </w:numPr>
            <w:tabs>
              <w:tab w:val="num" w:pos="720"/>
            </w:tabs>
            <w:ind w:left="720" w:hanging="360"/>
            <w:contextualSpacing w:val="0"/>
            <w:textAlignment w:val="baseline"/>
          </w:pPr>
        </w:pPrChange>
      </w:pPr>
      <w:ins w:id="5520" w:author="Dalton B" w:date="2018-07-31T21:01:00Z">
        <w:r w:rsidRPr="00783794">
          <w:rPr>
            <w:rFonts w:eastAsiaTheme="minorHAnsi" w:cstheme="minorBidi"/>
            <w:lang w:val="en-US" w:eastAsia="en-US"/>
          </w:rPr>
          <w:t>*</w:t>
        </w:r>
        <w:r w:rsidR="00131ECA">
          <w:rPr>
            <w:rFonts w:eastAsiaTheme="minorHAnsi" w:cstheme="minorBidi"/>
            <w:lang w:val="en-US" w:eastAsia="en-US"/>
          </w:rPr>
          <w:t>Cost of manufacturing</w:t>
        </w:r>
      </w:ins>
      <w:ins w:id="5521" w:author="Dalton B" w:date="2018-07-31T21:02:00Z">
        <w:r w:rsidR="00131ECA">
          <w:rPr>
            <w:rFonts w:eastAsiaTheme="minorHAnsi" w:cstheme="minorBidi"/>
            <w:lang w:val="en-US" w:eastAsia="en-US"/>
          </w:rPr>
          <w:t xml:space="preserve"> PCB is based on batches of 10 units. </w:t>
        </w:r>
      </w:ins>
      <w:ins w:id="5522" w:author="Dalton B" w:date="2018-07-31T21:01:00Z">
        <w:r w:rsidR="00131ECA">
          <w:rPr>
            <w:rFonts w:eastAsiaTheme="minorHAnsi" w:cstheme="minorBidi"/>
            <w:lang w:val="en-US" w:eastAsia="en-US"/>
          </w:rPr>
          <w:t xml:space="preserve"> </w:t>
        </w:r>
      </w:ins>
    </w:p>
    <w:p w14:paraId="54412BA6" w14:textId="1115D194" w:rsidR="001E787D" w:rsidRDefault="001E787D">
      <w:pPr>
        <w:pStyle w:val="ListParagraph"/>
        <w:numPr>
          <w:ilvl w:val="0"/>
          <w:numId w:val="47"/>
        </w:numPr>
        <w:rPr>
          <w:del w:id="5523" w:author="Dana de Jong" w:date="2018-08-01T12:52:00Z"/>
        </w:rPr>
        <w:pPrChange w:id="5524" w:author="Dana de Jong" w:date="2018-07-31T02:43:00Z">
          <w:pPr/>
        </w:pPrChange>
      </w:pPr>
    </w:p>
    <w:p w14:paraId="1742C7DD" w14:textId="6F2AA7FC" w:rsidR="004E1BC9" w:rsidRDefault="004E1BC9">
      <w:pPr>
        <w:ind w:firstLine="0"/>
        <w:rPr>
          <w:del w:id="5525" w:author="Dana de Jong" w:date="2018-08-01T12:52:00Z"/>
        </w:rPr>
        <w:pPrChange w:id="5526" w:author="Dana de Jong" w:date="2018-07-31T11:25:00Z">
          <w:pPr/>
        </w:pPrChange>
      </w:pPr>
    </w:p>
    <w:p w14:paraId="415BA2AC" w14:textId="60ED949B" w:rsidR="004E1BC9" w:rsidRPr="00E22BFE" w:rsidRDefault="004E1BC9">
      <w:pPr>
        <w:ind w:firstLine="0"/>
        <w:rPr>
          <w:del w:id="5527" w:author="Dana de Jong" w:date="2018-08-01T12:52:00Z"/>
          <w:i/>
          <w:rPrChange w:id="5528" w:author="Dana de Jong" w:date="2018-07-29T19:18:00Z">
            <w:rPr>
              <w:del w:id="5529" w:author="Dana de Jong" w:date="2018-08-01T12:52:00Z"/>
            </w:rPr>
          </w:rPrChange>
        </w:rPr>
        <w:pPrChange w:id="5530" w:author="Shakil Hussain" w:date="2018-07-29T19:18:00Z">
          <w:pPr/>
        </w:pPrChange>
      </w:pPr>
    </w:p>
    <w:p w14:paraId="737C8064" w14:textId="1119E264" w:rsidR="004E1BC9" w:rsidRPr="004B7228" w:rsidRDefault="005F1123">
      <w:pPr>
        <w:ind w:firstLine="0"/>
        <w:rPr>
          <w:del w:id="5531" w:author="Dana de Jong" w:date="2018-07-31T02:44:00Z"/>
          <w:b/>
          <w:i/>
          <w:rPrChange w:id="5532" w:author="Dana de Jong" w:date="2018-07-29T19:18:00Z">
            <w:rPr>
              <w:del w:id="5533" w:author="Dana de Jong" w:date="2018-07-31T02:44:00Z"/>
            </w:rPr>
          </w:rPrChange>
        </w:rPr>
        <w:pPrChange w:id="5534" w:author="Shakil Hussain" w:date="2018-07-29T19:18:00Z">
          <w:pPr/>
        </w:pPrChange>
      </w:pPr>
      <w:del w:id="5535" w:author="Dana de Jong" w:date="2018-07-31T02:44:00Z">
        <w:r w:rsidRPr="00E22BFE">
          <w:rPr>
            <w:i/>
            <w:rPrChange w:id="5536" w:author="Dana de Jong" w:date="2018-07-29T19:18:00Z">
              <w:rPr/>
            </w:rPrChange>
          </w:rPr>
          <w:delText xml:space="preserve"> </w:delText>
        </w:r>
      </w:del>
      <w:del w:id="5537" w:author="Dana de Jong" w:date="2018-07-31T02:35:00Z">
        <w:r w:rsidRPr="004B7228">
          <w:rPr>
            <w:b/>
            <w:i/>
            <w:rPrChange w:id="5538" w:author="Dana de Jong" w:date="2018-07-29T19:18:00Z">
              <w:rPr/>
            </w:rPrChange>
          </w:rPr>
          <w:delText xml:space="preserve">       </w:delText>
        </w:r>
      </w:del>
      <w:del w:id="5539" w:author="Dana de Jong" w:date="2018-07-31T02:44:00Z">
        <w:r w:rsidRPr="004B7228">
          <w:rPr>
            <w:b/>
            <w:i/>
            <w:rPrChange w:id="5540" w:author="Dana de Jong" w:date="2018-07-29T19:18:00Z">
              <w:rPr/>
            </w:rPrChange>
          </w:rPr>
          <w:tab/>
        </w:r>
      </w:del>
      <w:del w:id="5541" w:author="Dana de Jong" w:date="2018-07-31T02:35:00Z">
        <w:r w:rsidRPr="004B7228">
          <w:rPr>
            <w:b/>
            <w:i/>
            <w:rPrChange w:id="5542" w:author="Dana de Jong" w:date="2018-07-29T19:18:00Z">
              <w:rPr/>
            </w:rPrChange>
          </w:rPr>
          <w:delText xml:space="preserve">In this section, please include the </w:delText>
        </w:r>
      </w:del>
      <w:del w:id="5543" w:author="Dana de Jong" w:date="2018-07-31T02:44:00Z">
        <w:r w:rsidRPr="004B7228">
          <w:rPr>
            <w:b/>
            <w:i/>
            <w:rPrChange w:id="5544" w:author="Dana de Jong" w:date="2018-07-29T19:18:00Z">
              <w:rPr/>
            </w:rPrChange>
          </w:rPr>
          <w:delText xml:space="preserve">details of the final working prototype that meets all the objectives. </w:delText>
        </w:r>
      </w:del>
      <w:del w:id="5545" w:author="Dana de Jong" w:date="2018-07-31T02:35:00Z">
        <w:r w:rsidRPr="004B7228">
          <w:rPr>
            <w:b/>
            <w:i/>
            <w:rPrChange w:id="5546" w:author="Dana de Jong" w:date="2018-07-29T19:18:00Z">
              <w:rPr/>
            </w:rPrChange>
          </w:rPr>
          <w:delText>Please</w:delText>
        </w:r>
      </w:del>
      <w:del w:id="5547" w:author="Dana de Jong" w:date="2018-07-31T02:44:00Z">
        <w:r w:rsidRPr="004B7228">
          <w:rPr>
            <w:b/>
            <w:i/>
            <w:rPrChange w:id="5548" w:author="Dana de Jong" w:date="2018-07-29T19:18:00Z">
              <w:rPr/>
            </w:rPrChange>
          </w:rPr>
          <w:delText xml:space="preserve"> explain how each objective is addressed by the final design. In case some objectives are not met, </w:delText>
        </w:r>
      </w:del>
      <w:del w:id="5549" w:author="Dana de Jong" w:date="2018-07-31T02:36:00Z">
        <w:r w:rsidRPr="004B7228">
          <w:rPr>
            <w:b/>
            <w:i/>
            <w:rPrChange w:id="5550" w:author="Dana de Jong" w:date="2018-07-29T19:18:00Z">
              <w:rPr/>
            </w:rPrChange>
          </w:rPr>
          <w:delText xml:space="preserve">please </w:delText>
        </w:r>
      </w:del>
      <w:del w:id="5551" w:author="Dana de Jong" w:date="2018-07-31T02:44:00Z">
        <w:r w:rsidRPr="004B7228">
          <w:rPr>
            <w:b/>
            <w:i/>
            <w:rPrChange w:id="5552" w:author="Dana de Jong" w:date="2018-07-29T19:18:00Z">
              <w:rPr/>
            </w:rPrChange>
          </w:rPr>
          <w:delText xml:space="preserve">provide reasons. </w:delText>
        </w:r>
      </w:del>
      <w:del w:id="5553" w:author="Dana de Jong" w:date="2018-07-31T02:36:00Z">
        <w:r w:rsidRPr="004B7228">
          <w:rPr>
            <w:b/>
            <w:i/>
            <w:rPrChange w:id="5554" w:author="Dana de Jong" w:date="2018-07-29T19:18:00Z">
              <w:rPr/>
            </w:rPrChange>
          </w:rPr>
          <w:delText xml:space="preserve">Please note, it is acceptable to develop a working prototype that does not meet all the objectives. However, clarity on why certain objectives were not accomplished (example: feasibility, cost, time, priority etc.) should buttress your decision. Finally, </w:delText>
        </w:r>
      </w:del>
      <w:del w:id="5555" w:author="Dana de Jong" w:date="2018-07-31T02:44:00Z">
        <w:r w:rsidRPr="004B7228">
          <w:rPr>
            <w:b/>
            <w:i/>
            <w:rPrChange w:id="5556" w:author="Dana de Jong" w:date="2018-07-29T19:18:00Z">
              <w:rPr/>
            </w:rPrChange>
          </w:rPr>
          <w:delText>explicitly mention the boundary conditions of the designed prototype. For example, if a power converter is built you need to specify the input voltage, output voltage, power rating, maximum efficiency, duration of operation etc.</w:delText>
        </w:r>
      </w:del>
    </w:p>
    <w:p w14:paraId="0A56695A" w14:textId="6011559A" w:rsidR="008D1AF9" w:rsidRPr="008D1AF9" w:rsidRDefault="005F1123">
      <w:pPr>
        <w:ind w:firstLine="0"/>
        <w:rPr>
          <w:del w:id="5557" w:author="Dana de Jong" w:date="2018-08-01T12:52:00Z"/>
        </w:rPr>
        <w:pPrChange w:id="5558" w:author="Shakil Hussain" w:date="2018-07-29T19:18:00Z">
          <w:pPr/>
        </w:pPrChange>
      </w:pPr>
      <w:bookmarkStart w:id="5559" w:name="_t7tidl2grsro" w:colFirst="0" w:colLast="0"/>
      <w:bookmarkStart w:id="5560" w:name="_Toc520289727"/>
      <w:bookmarkStart w:id="5561" w:name="_Toc520039017"/>
      <w:bookmarkStart w:id="5562" w:name="_Toc520039389"/>
      <w:bookmarkStart w:id="5563" w:name="_Toc520041297"/>
      <w:bookmarkStart w:id="5564" w:name="_Toc520040744"/>
      <w:bookmarkEnd w:id="5559"/>
      <w:del w:id="5565" w:author="Dana de Jong" w:date="2018-07-31T02:44:00Z">
        <w:r w:rsidRPr="004B7228">
          <w:rPr>
            <w:b/>
            <w:i/>
            <w:rPrChange w:id="5566" w:author="Dana de Jong" w:date="2018-07-29T19:18:00Z">
              <w:rPr/>
            </w:rPrChange>
          </w:rPr>
          <w:delText>VIII   Testing &amp; Validation</w:delText>
        </w:r>
      </w:del>
      <w:bookmarkEnd w:id="5560"/>
      <w:del w:id="5567" w:author="Dana de Jong" w:date="2018-08-01T12:52:00Z">
        <w:r w:rsidRPr="006C7D8B">
          <w:delText xml:space="preserve"> (Use test cases for validation)</w:delText>
        </w:r>
        <w:bookmarkEnd w:id="5561"/>
        <w:bookmarkEnd w:id="5562"/>
        <w:bookmarkEnd w:id="5563"/>
        <w:bookmarkEnd w:id="5564"/>
      </w:del>
    </w:p>
    <w:p w14:paraId="3E925244" w14:textId="140DCF63" w:rsidR="00B13EE7" w:rsidRPr="008D1AF9" w:rsidRDefault="00B13EE7">
      <w:pPr>
        <w:ind w:firstLine="0"/>
        <w:rPr>
          <w:ins w:id="5568" w:author="Joel Newman" w:date="2018-07-28T20:40:00Z"/>
          <w:del w:id="5569" w:author="Dana de Jong" w:date="2018-08-01T12:52:00Z"/>
        </w:rPr>
        <w:pPrChange w:id="5570" w:author="Shakil Hussain" w:date="2018-07-29T19:18:00Z">
          <w:pPr/>
        </w:pPrChange>
      </w:pPr>
    </w:p>
    <w:p w14:paraId="35C46473" w14:textId="3DD82513" w:rsidR="002933CC" w:rsidRDefault="00864B2A" w:rsidP="002933CC">
      <w:pPr>
        <w:ind w:firstLine="0"/>
        <w:rPr>
          <w:ins w:id="5571" w:author="Dan Kot" w:date="2018-07-31T14:38:00Z"/>
          <w:del w:id="5572" w:author="Dana de Jong" w:date="2018-08-01T12:52:00Z"/>
          <w:highlight w:val="yellow"/>
        </w:rPr>
      </w:pPr>
      <w:ins w:id="5573" w:author="Dan Kot" w:date="2018-07-31T14:38:00Z">
        <w:del w:id="5574" w:author="Dana de Jong" w:date="2018-08-01T12:52:00Z">
          <w:r w:rsidRPr="00ED50C0" w:rsidDel="00066EED">
            <w:rPr>
              <w:highlight w:val="yellow"/>
            </w:rPr>
            <w:delText>arise? *</w:delText>
          </w:r>
        </w:del>
      </w:ins>
    </w:p>
    <w:p w14:paraId="30146043" w14:textId="1D4D1D91" w:rsidR="004E1BC9" w:rsidRDefault="005F1123">
      <w:pPr>
        <w:ind w:firstLine="0"/>
        <w:rPr>
          <w:del w:id="5575" w:author="Joel Newman" w:date="2018-07-25T13:42:00Z"/>
        </w:rPr>
        <w:pPrChange w:id="5576" w:author="Joel Newman" w:date="2018-07-29T11:10:00Z">
          <w:pPr/>
        </w:pPrChange>
      </w:pPr>
      <w:del w:id="5577" w:author="Dana de Jong" w:date="2018-08-01T12:52:00Z">
        <w:r>
          <w:delText xml:space="preserve"> </w:delText>
        </w:r>
      </w:del>
    </w:p>
    <w:p w14:paraId="18BDB785" w14:textId="6F7AF038" w:rsidR="004E1BC9" w:rsidRDefault="005F1123">
      <w:pPr>
        <w:ind w:firstLine="0"/>
        <w:rPr>
          <w:del w:id="5578" w:author="Joel Newman" w:date="2018-07-25T13:42:00Z"/>
        </w:rPr>
        <w:pPrChange w:id="5579" w:author="Joel Newman" w:date="2018-07-29T11:10:00Z">
          <w:pPr/>
        </w:pPrChange>
      </w:pPr>
      <w:del w:id="5580" w:author="Joel Newman" w:date="2018-07-25T13:42:00Z">
        <w:r>
          <w:delText xml:space="preserve">        </w:delText>
        </w:r>
        <w:r>
          <w:tab/>
        </w:r>
      </w:del>
    </w:p>
    <w:p w14:paraId="4136203D" w14:textId="0D9A3922" w:rsidR="004E1BC9" w:rsidRDefault="004E1BC9">
      <w:pPr>
        <w:ind w:firstLine="0"/>
        <w:rPr>
          <w:del w:id="5581" w:author="Joel Newman" w:date="2018-07-25T13:42:00Z"/>
          <w:highlight w:val="yellow"/>
        </w:rPr>
        <w:pPrChange w:id="5582" w:author="Joel Newman" w:date="2018-07-29T11:10:00Z">
          <w:pPr/>
        </w:pPrChange>
      </w:pPr>
    </w:p>
    <w:p w14:paraId="547FA378" w14:textId="245EA8CC" w:rsidR="004E1BC9" w:rsidRDefault="005F1123">
      <w:pPr>
        <w:ind w:firstLine="0"/>
        <w:rPr>
          <w:del w:id="5583" w:author="Joel Newman" w:date="2018-07-25T13:42:00Z"/>
          <w:highlight w:val="yellow"/>
        </w:rPr>
        <w:pPrChange w:id="5584" w:author="Joel Newman" w:date="2018-07-29T11:10:00Z">
          <w:pPr/>
        </w:pPrChange>
      </w:pPr>
      <w:del w:id="5585" w:author="Joel Newman" w:date="2018-07-25T13:42:00Z">
        <w:r>
          <w:rPr>
            <w:highlight w:val="yellow"/>
          </w:rPr>
          <w:delText xml:space="preserve">What do we want to do? </w:delText>
        </w:r>
      </w:del>
    </w:p>
    <w:p w14:paraId="3FAF0E3B" w14:textId="5E7E4EC8" w:rsidR="004E1BC9" w:rsidRDefault="004E1BC9">
      <w:pPr>
        <w:ind w:firstLine="0"/>
        <w:rPr>
          <w:del w:id="5586" w:author="Joel Newman" w:date="2018-07-25T13:42:00Z"/>
          <w:highlight w:val="yellow"/>
        </w:rPr>
        <w:pPrChange w:id="5587" w:author="Joel Newman" w:date="2018-07-29T11:10:00Z">
          <w:pPr/>
        </w:pPrChange>
      </w:pPr>
    </w:p>
    <w:p w14:paraId="39C1CCE5" w14:textId="0AA8F2C7" w:rsidR="004E1BC9" w:rsidRPr="006C7D8B" w:rsidRDefault="005F1123">
      <w:pPr>
        <w:ind w:firstLine="0"/>
        <w:rPr>
          <w:del w:id="5588" w:author="Joel Newman" w:date="2018-07-25T13:42:00Z"/>
          <w:highlight w:val="yellow"/>
        </w:rPr>
        <w:pPrChange w:id="5589" w:author="Joel Newman" w:date="2018-07-25T14:49:00Z">
          <w:pPr>
            <w:pStyle w:val="ListParagraph"/>
            <w:numPr>
              <w:numId w:val="3"/>
            </w:numPr>
            <w:ind w:hanging="360"/>
          </w:pPr>
        </w:pPrChange>
      </w:pPr>
      <w:del w:id="5590" w:author="Joel Newman" w:date="2018-07-25T13:42:00Z">
        <w:r w:rsidRPr="006C7D8B">
          <w:rPr>
            <w:highlight w:val="yellow"/>
          </w:rPr>
          <w:delText xml:space="preserve">Test at rated current </w:delText>
        </w:r>
      </w:del>
    </w:p>
    <w:p w14:paraId="5ADE3067" w14:textId="43A85FA9" w:rsidR="004E1BC9" w:rsidRPr="006C7D8B" w:rsidRDefault="005F1123">
      <w:pPr>
        <w:ind w:firstLine="0"/>
        <w:rPr>
          <w:del w:id="5591" w:author="Joel Newman" w:date="2018-07-25T13:42:00Z"/>
          <w:highlight w:val="yellow"/>
        </w:rPr>
        <w:pPrChange w:id="5592" w:author="Joel Newman" w:date="2018-07-25T14:49:00Z">
          <w:pPr>
            <w:pStyle w:val="ListParagraph"/>
            <w:numPr>
              <w:numId w:val="3"/>
            </w:numPr>
            <w:ind w:hanging="360"/>
          </w:pPr>
        </w:pPrChange>
      </w:pPr>
      <w:del w:id="5593" w:author="Joel Newman" w:date="2018-07-25T13:42:00Z">
        <w:r w:rsidRPr="006C7D8B">
          <w:rPr>
            <w:highlight w:val="yellow"/>
          </w:rPr>
          <w:delText xml:space="preserve">Testing output torque. </w:delText>
        </w:r>
      </w:del>
    </w:p>
    <w:p w14:paraId="18F3B6A3" w14:textId="7233F13D" w:rsidR="004E1BC9" w:rsidRPr="006C7D8B" w:rsidRDefault="005F1123">
      <w:pPr>
        <w:ind w:firstLine="0"/>
        <w:rPr>
          <w:del w:id="5594" w:author="Joel Newman" w:date="2018-07-25T13:42:00Z"/>
          <w:highlight w:val="yellow"/>
        </w:rPr>
        <w:pPrChange w:id="5595" w:author="Joel Newman" w:date="2018-07-25T14:49:00Z">
          <w:pPr>
            <w:pStyle w:val="ListParagraph"/>
            <w:numPr>
              <w:numId w:val="3"/>
            </w:numPr>
            <w:ind w:hanging="360"/>
          </w:pPr>
        </w:pPrChange>
      </w:pPr>
      <w:del w:id="5596" w:author="Joel Newman" w:date="2018-07-25T13:42:00Z">
        <w:r w:rsidRPr="006C7D8B">
          <w:rPr>
            <w:highlight w:val="yellow"/>
          </w:rPr>
          <w:delText>Don’t know how to do this right now</w:delText>
        </w:r>
      </w:del>
    </w:p>
    <w:p w14:paraId="58B24F2C" w14:textId="01704B3E" w:rsidR="004E1BC9" w:rsidRPr="006C7D8B" w:rsidRDefault="005F1123">
      <w:pPr>
        <w:ind w:firstLine="0"/>
        <w:rPr>
          <w:del w:id="5597" w:author="Joel Newman" w:date="2018-07-25T13:42:00Z"/>
          <w:highlight w:val="yellow"/>
        </w:rPr>
        <w:pPrChange w:id="5598" w:author="Joel Newman" w:date="2018-07-25T14:49:00Z">
          <w:pPr>
            <w:pStyle w:val="ListParagraph"/>
            <w:numPr>
              <w:numId w:val="3"/>
            </w:numPr>
            <w:ind w:hanging="360"/>
          </w:pPr>
        </w:pPrChange>
      </w:pPr>
      <w:del w:id="5599" w:author="Joel Newman" w:date="2018-07-25T13:42:00Z">
        <w:r w:rsidRPr="006C7D8B">
          <w:rPr>
            <w:highlight w:val="yellow"/>
          </w:rPr>
          <w:delText xml:space="preserve">Speed torque curves??? </w:delText>
        </w:r>
      </w:del>
    </w:p>
    <w:p w14:paraId="4B944185" w14:textId="32F49E6D" w:rsidR="004E1BC9" w:rsidRPr="006C7D8B" w:rsidRDefault="005F1123">
      <w:pPr>
        <w:ind w:firstLine="0"/>
        <w:rPr>
          <w:del w:id="5600" w:author="Joel Newman" w:date="2018-07-25T13:42:00Z"/>
          <w:highlight w:val="yellow"/>
        </w:rPr>
        <w:pPrChange w:id="5601" w:author="Joel Newman" w:date="2018-07-25T14:49:00Z">
          <w:pPr>
            <w:pStyle w:val="ListParagraph"/>
            <w:numPr>
              <w:numId w:val="3"/>
            </w:numPr>
            <w:ind w:hanging="360"/>
          </w:pPr>
        </w:pPrChange>
      </w:pPr>
      <w:del w:id="5602" w:author="Joel Newman" w:date="2018-07-25T13:42:00Z">
        <w:r w:rsidRPr="006C7D8B">
          <w:rPr>
            <w:highlight w:val="yellow"/>
          </w:rPr>
          <w:delText>Joel looking into torque test</w:delText>
        </w:r>
      </w:del>
    </w:p>
    <w:p w14:paraId="11A272CC" w14:textId="6D6E7E82" w:rsidR="004E1BC9" w:rsidRDefault="004E1BC9">
      <w:pPr>
        <w:ind w:firstLine="0"/>
        <w:rPr>
          <w:del w:id="5603" w:author="Joel Newman" w:date="2018-07-25T13:42:00Z"/>
          <w:highlight w:val="yellow"/>
        </w:rPr>
        <w:pPrChange w:id="5604" w:author="Joel Newman" w:date="2018-07-29T11:10:00Z">
          <w:pPr/>
        </w:pPrChange>
      </w:pPr>
    </w:p>
    <w:p w14:paraId="201AA9AB" w14:textId="4460FF45" w:rsidR="004E1BC9" w:rsidRDefault="005F1123">
      <w:pPr>
        <w:ind w:firstLine="0"/>
        <w:rPr>
          <w:del w:id="5605" w:author="Joel Newman" w:date="2018-07-25T13:42:00Z"/>
          <w:highlight w:val="yellow"/>
        </w:rPr>
        <w:pPrChange w:id="5606" w:author="Joel Newman" w:date="2018-07-29T11:10:00Z">
          <w:pPr/>
        </w:pPrChange>
      </w:pPr>
      <w:del w:id="5607" w:author="Joel Newman" w:date="2018-07-25T13:42:00Z">
        <w:r>
          <w:rPr>
            <w:highlight w:val="yellow"/>
          </w:rPr>
          <w:delText>Maybe include the different current limited scope outputs</w:delText>
        </w:r>
      </w:del>
    </w:p>
    <w:p w14:paraId="39EBC962" w14:textId="77777777" w:rsidR="00806055" w:rsidRPr="00806055" w:rsidRDefault="00806055">
      <w:pPr>
        <w:ind w:firstLine="0"/>
        <w:rPr>
          <w:ins w:id="5608" w:author="Dalton B" w:date="2018-07-25T13:47:00Z"/>
          <w:del w:id="5609" w:author="Joel Newman" w:date="2018-07-25T13:48:00Z"/>
          <w:highlight w:val="yellow"/>
        </w:rPr>
        <w:pPrChange w:id="5610" w:author="Joel Newman" w:date="2018-07-29T11:10:00Z">
          <w:pPr/>
        </w:pPrChange>
      </w:pPr>
    </w:p>
    <w:p w14:paraId="6442C965" w14:textId="77777777" w:rsidR="00DA188A" w:rsidRDefault="00DA188A">
      <w:pPr>
        <w:ind w:firstLine="0"/>
        <w:rPr>
          <w:ins w:id="5611" w:author="Joel Newman" w:date="2018-07-25T14:22:00Z"/>
        </w:rPr>
        <w:pPrChange w:id="5612" w:author="Joel Newman" w:date="2018-07-29T11:10:00Z">
          <w:pPr/>
        </w:pPrChange>
      </w:pPr>
      <w:bookmarkStart w:id="5613" w:name="_Toc520289856"/>
      <w:bookmarkStart w:id="5614" w:name="_Toc520289904"/>
      <w:bookmarkStart w:id="5615" w:name="_Toc520293538"/>
    </w:p>
    <w:p w14:paraId="2FD852D0" w14:textId="319FFC31" w:rsidR="00693B1B" w:rsidDel="002E4771" w:rsidRDefault="00693B1B">
      <w:pPr>
        <w:pStyle w:val="Heading1"/>
        <w:rPr>
          <w:ins w:id="5616" w:author="Dana de Jong" w:date="2018-07-31T02:36:00Z"/>
          <w:del w:id="5617" w:author="Joel Newman" w:date="2018-08-01T06:58:00Z"/>
        </w:rPr>
        <w:pPrChange w:id="5618" w:author="Joel Newman" w:date="2018-08-01T06:58:00Z">
          <w:pPr/>
        </w:pPrChange>
      </w:pPr>
      <w:bookmarkStart w:id="5619" w:name="_Toc520291963"/>
      <w:bookmarkStart w:id="5620" w:name="_Toc520291987"/>
      <w:bookmarkStart w:id="5621" w:name="_Toc520502313"/>
      <w:bookmarkStart w:id="5622" w:name="_Toc520564566"/>
      <w:bookmarkStart w:id="5623" w:name="_Toc520565682"/>
      <w:bookmarkStart w:id="5624" w:name="_Toc520567506"/>
      <w:bookmarkStart w:id="5625" w:name="_Toc520568210"/>
      <w:bookmarkStart w:id="5626" w:name="_Toc520568848"/>
      <w:bookmarkStart w:id="5627" w:name="_Toc520570331"/>
      <w:bookmarkStart w:id="5628" w:name="_Toc520570570"/>
      <w:bookmarkStart w:id="5629" w:name="_Toc520571478"/>
      <w:bookmarkStart w:id="5630" w:name="_Toc520572258"/>
      <w:bookmarkStart w:id="5631" w:name="_Toc520572928"/>
      <w:bookmarkStart w:id="5632" w:name="_Toc520573092"/>
      <w:bookmarkStart w:id="5633" w:name="_Toc520574782"/>
      <w:bookmarkStart w:id="5634" w:name="_Toc520655934"/>
      <w:bookmarkStart w:id="5635" w:name="_Toc520659559"/>
    </w:p>
    <w:p w14:paraId="4DBA7A48" w14:textId="619AB446" w:rsidR="00693B1B" w:rsidDel="002E4771" w:rsidRDefault="00693B1B">
      <w:pPr>
        <w:pStyle w:val="Heading1"/>
        <w:rPr>
          <w:ins w:id="5636" w:author="Dana de Jong" w:date="2018-07-31T02:36:00Z"/>
          <w:del w:id="5637" w:author="Joel Newman" w:date="2018-08-01T06:58:00Z"/>
        </w:rPr>
        <w:pPrChange w:id="5638" w:author="Joel Newman" w:date="2018-08-01T06:58:00Z">
          <w:pPr/>
        </w:pPrChange>
      </w:pPr>
    </w:p>
    <w:p w14:paraId="5FF1F786" w14:textId="2992BA9C" w:rsidR="00E13ACC" w:rsidDel="002E4771" w:rsidRDefault="003F0B38">
      <w:pPr>
        <w:pStyle w:val="Heading1"/>
        <w:rPr>
          <w:del w:id="5639" w:author="Joel Newman" w:date="2018-07-28T18:55:00Z"/>
        </w:rPr>
        <w:pPrChange w:id="5640" w:author="Joel Newman" w:date="2018-08-01T06:58:00Z">
          <w:pPr>
            <w:ind w:firstLine="0"/>
          </w:pPr>
        </w:pPrChange>
      </w:pPr>
      <w:ins w:id="5641" w:author="Dalton B" w:date="2018-07-25T13:47:00Z">
        <w:del w:id="5642" w:author="Dalton B" w:date="2018-07-31T21:25:00Z">
          <w:r w:rsidRPr="006C7D8B">
            <w:delText>VIII   Testing &amp; Validation</w:delText>
          </w:r>
        </w:del>
      </w:ins>
      <w:bookmarkEnd w:id="5613"/>
      <w:bookmarkEnd w:id="5614"/>
      <w:bookmarkEnd w:id="5615"/>
      <w:bookmarkEnd w:id="5619"/>
      <w:bookmarkEnd w:id="5620"/>
      <w:bookmarkEnd w:id="5621"/>
      <w:bookmarkEnd w:id="5622"/>
      <w:bookmarkEnd w:id="5623"/>
      <w:bookmarkEnd w:id="5624"/>
      <w:bookmarkEnd w:id="5625"/>
      <w:bookmarkEnd w:id="5626"/>
      <w:bookmarkEnd w:id="5627"/>
      <w:bookmarkEnd w:id="5628"/>
      <w:bookmarkEnd w:id="5629"/>
      <w:bookmarkEnd w:id="5630"/>
      <w:bookmarkEnd w:id="5631"/>
      <w:bookmarkEnd w:id="5632"/>
      <w:bookmarkEnd w:id="5633"/>
      <w:bookmarkEnd w:id="5634"/>
      <w:bookmarkEnd w:id="5635"/>
    </w:p>
    <w:p w14:paraId="654B4FA7" w14:textId="1BD6E6B5" w:rsidR="00E96CBB" w:rsidRDefault="00E96CBB">
      <w:pPr>
        <w:pStyle w:val="Heading1"/>
        <w:rPr>
          <w:ins w:id="5643" w:author="Dalton B" w:date="2018-07-28T19:57:00Z"/>
        </w:rPr>
        <w:pPrChange w:id="5644" w:author="Dalton B" w:date="2018-07-28T18:56:00Z">
          <w:pPr/>
        </w:pPrChange>
      </w:pPr>
      <w:bookmarkStart w:id="5645" w:name="_Toc520838856"/>
      <w:bookmarkStart w:id="5646" w:name="_Toc520881990"/>
      <w:bookmarkStart w:id="5647" w:name="_Toc520892430"/>
      <w:ins w:id="5648" w:author="Dalton B" w:date="2018-07-31T21:25:00Z">
        <w:r w:rsidRPr="006C7D8B">
          <w:t>VIII   Testing &amp; Validation</w:t>
        </w:r>
      </w:ins>
      <w:bookmarkEnd w:id="5645"/>
      <w:bookmarkEnd w:id="5646"/>
      <w:bookmarkEnd w:id="5647"/>
    </w:p>
    <w:p w14:paraId="34685488" w14:textId="77777777" w:rsidR="002E4771" w:rsidRDefault="002E4771">
      <w:pPr>
        <w:pStyle w:val="Heading1"/>
        <w:rPr>
          <w:ins w:id="5649" w:author="Joel Newman" w:date="2018-08-01T06:58:00Z"/>
        </w:rPr>
        <w:pPrChange w:id="5650" w:author="Joel Newman" w:date="2018-08-01T06:58:00Z">
          <w:pPr/>
        </w:pPrChange>
      </w:pPr>
    </w:p>
    <w:p w14:paraId="733C98CD" w14:textId="77777777" w:rsidR="00C617A7" w:rsidRDefault="00C617A7">
      <w:pPr>
        <w:pStyle w:val="Heading1"/>
        <w:rPr>
          <w:del w:id="5651" w:author="Dalton B" w:date="2018-07-28T19:56:00Z"/>
          <w:highlight w:val="yellow"/>
        </w:rPr>
        <w:pPrChange w:id="5652" w:author="Joel Newman" w:date="2018-07-25T13:46:00Z">
          <w:pPr/>
        </w:pPrChange>
      </w:pPr>
    </w:p>
    <w:p w14:paraId="25997A49" w14:textId="08732BE5" w:rsidR="004E1BC9" w:rsidDel="00B94142" w:rsidRDefault="00C617A7">
      <w:pPr>
        <w:ind w:firstLine="0"/>
        <w:rPr>
          <w:del w:id="5653" w:author="Joel Newman" w:date="2018-07-22T15:37:00Z"/>
        </w:rPr>
        <w:pPrChange w:id="5654" w:author="Joel Newman" w:date="2018-07-29T11:10:00Z">
          <w:pPr/>
        </w:pPrChange>
      </w:pPr>
      <w:ins w:id="5655" w:author="Dana de Jong" w:date="2018-07-28T18:40:00Z">
        <w:del w:id="5656" w:author="Joel Newman" w:date="2018-07-28T18:55:00Z">
          <w:r>
            <w:tab/>
          </w:r>
        </w:del>
      </w:ins>
    </w:p>
    <w:p w14:paraId="1CB894F9" w14:textId="77777777" w:rsidR="00F377FE" w:rsidRDefault="00F377FE">
      <w:pPr>
        <w:ind w:firstLine="0"/>
        <w:rPr>
          <w:ins w:id="5657" w:author="Joel Newman" w:date="2018-07-28T18:55:00Z"/>
        </w:rPr>
        <w:pPrChange w:id="5658" w:author="Joel Newman" w:date="2018-07-29T11:10:00Z">
          <w:pPr/>
        </w:pPrChange>
      </w:pPr>
    </w:p>
    <w:p w14:paraId="0BF51984" w14:textId="163C10DF" w:rsidR="004E1BC9" w:rsidDel="00B94142" w:rsidRDefault="004E1BC9">
      <w:pPr>
        <w:rPr>
          <w:del w:id="5659" w:author="Joel Newman" w:date="2018-07-22T15:37:00Z"/>
        </w:rPr>
      </w:pPr>
    </w:p>
    <w:p w14:paraId="54E08C02" w14:textId="01606D17" w:rsidR="004E1BC9" w:rsidDel="00B94142" w:rsidRDefault="005F1123">
      <w:pPr>
        <w:rPr>
          <w:del w:id="5660" w:author="Joel Newman" w:date="2018-07-22T15:37:00Z"/>
        </w:rPr>
      </w:pPr>
      <w:del w:id="5661" w:author="Joel Newman" w:date="2018-07-22T15:37:00Z">
        <w:r w:rsidDel="00B94142">
          <w:delText>-temperature characterization (heat camera)</w:delText>
        </w:r>
      </w:del>
    </w:p>
    <w:p w14:paraId="45680543" w14:textId="48251AF4" w:rsidR="004E1BC9" w:rsidRDefault="004E1BC9">
      <w:pPr>
        <w:rPr>
          <w:del w:id="5662" w:author="Joel Newman" w:date="2018-07-25T13:44:00Z"/>
        </w:rPr>
      </w:pPr>
    </w:p>
    <w:p w14:paraId="04E600AC" w14:textId="04E79B82" w:rsidR="00B334A4" w:rsidRDefault="005F1123" w:rsidP="004851CE">
      <w:pPr>
        <w:rPr>
          <w:ins w:id="5663" w:author="Dana de Jong" w:date="2018-07-28T18:47:00Z"/>
        </w:rPr>
      </w:pPr>
      <w:r>
        <w:t>For testing the rev</w:t>
      </w:r>
      <w:ins w:id="5664" w:author="Dana de Jong" w:date="2018-07-28T18:41:00Z">
        <w:r w:rsidR="00C617A7">
          <w:t>.</w:t>
        </w:r>
      </w:ins>
      <w:del w:id="5665" w:author="Dana de Jong" w:date="2018-07-28T18:41:00Z">
        <w:r w:rsidDel="00C617A7">
          <w:delText xml:space="preserve"> </w:delText>
        </w:r>
      </w:del>
      <w:r>
        <w:t>1 board</w:t>
      </w:r>
      <w:ins w:id="5666" w:author="Dana de Jong" w:date="2018-07-29T18:17:00Z">
        <w:r w:rsidR="00EA3A38">
          <w:t>,</w:t>
        </w:r>
      </w:ins>
      <w:r>
        <w:t xml:space="preserve"> a test jig was designed. The testing jig was a motor mount with a pulley attached to the motor output with different weights attached to a cable on the pulley. A picture of the test </w:t>
      </w:r>
      <w:del w:id="5667" w:author="Dana de Jong" w:date="2018-07-28T18:47:00Z">
        <w:r>
          <w:delText xml:space="preserve">jig </w:delText>
        </w:r>
      </w:del>
      <w:ins w:id="5668" w:author="Dana de Jong" w:date="2018-07-28T18:47:00Z">
        <w:r w:rsidR="00B334A4">
          <w:t xml:space="preserve">mount </w:t>
        </w:r>
      </w:ins>
      <w:r>
        <w:t>is shown in</w:t>
      </w:r>
      <w:ins w:id="5669" w:author="Joel Newman" w:date="2018-07-28T19:28:00Z">
        <w:r w:rsidR="00F870E3">
          <w:t xml:space="preserve"> </w:t>
        </w:r>
        <w:r w:rsidR="00F870E3">
          <w:fldChar w:fldCharType="begin"/>
        </w:r>
        <w:r w:rsidR="00F870E3">
          <w:instrText xml:space="preserve"> REF _Ref520569425 \h </w:instrText>
        </w:r>
      </w:ins>
      <w:r w:rsidR="00F870E3">
        <w:fldChar w:fldCharType="separate"/>
      </w:r>
      <w:ins w:id="5670" w:author="Joel Newman" w:date="2018-07-28T19:24:00Z">
        <w:r w:rsidR="0047738F">
          <w:t xml:space="preserve">Figure </w:t>
        </w:r>
      </w:ins>
      <w:r w:rsidR="0047738F">
        <w:rPr>
          <w:noProof/>
        </w:rPr>
        <w:t>19</w:t>
      </w:r>
      <w:ins w:id="5671" w:author="Joel Newman" w:date="2018-07-28T19:28:00Z">
        <w:r w:rsidR="00F870E3">
          <w:fldChar w:fldCharType="end"/>
        </w:r>
      </w:ins>
      <w:del w:id="5672" w:author="Joel Newman" w:date="2018-07-28T19:28:00Z">
        <w:r w:rsidDel="00F870E3">
          <w:delText xml:space="preserve"> Figure X</w:delText>
        </w:r>
      </w:del>
      <w:r>
        <w:t xml:space="preserve">.  </w:t>
      </w:r>
    </w:p>
    <w:p w14:paraId="62735FCF" w14:textId="77777777" w:rsidR="00B334A4" w:rsidRDefault="00B334A4" w:rsidP="004851CE">
      <w:pPr>
        <w:rPr>
          <w:ins w:id="5673" w:author="Dana de Jong" w:date="2018-07-28T18:47:00Z"/>
        </w:rPr>
      </w:pPr>
    </w:p>
    <w:p w14:paraId="2B0BAEC3" w14:textId="77777777" w:rsidR="00B334A4" w:rsidRDefault="00B334A4" w:rsidP="004851CE">
      <w:pPr>
        <w:rPr>
          <w:ins w:id="5674" w:author="Dana de Jong" w:date="2018-07-28T18:47:00Z"/>
        </w:rPr>
      </w:pPr>
    </w:p>
    <w:p w14:paraId="2F9483AB" w14:textId="77777777" w:rsidR="00B334A4" w:rsidRDefault="00B334A4" w:rsidP="004851CE">
      <w:pPr>
        <w:rPr>
          <w:ins w:id="5675" w:author="Dana de Jong" w:date="2018-07-28T18:47:00Z"/>
        </w:rPr>
      </w:pPr>
    </w:p>
    <w:p w14:paraId="69BFFF68" w14:textId="77777777" w:rsidR="00F870E3" w:rsidRDefault="00C46C01">
      <w:pPr>
        <w:pStyle w:val="Caption"/>
        <w:rPr>
          <w:ins w:id="5676" w:author="Joel Newman" w:date="2018-07-28T19:24:00Z"/>
        </w:rPr>
        <w:pPrChange w:id="5677" w:author="Joel Newman" w:date="2018-07-29T11:11:00Z">
          <w:pPr>
            <w:ind w:firstLine="0"/>
          </w:pPr>
        </w:pPrChange>
      </w:pPr>
      <w:ins w:id="5678" w:author="Dana de Jong" w:date="2018-07-28T19:16:00Z">
        <w:r>
          <w:rPr>
            <w:noProof/>
            <w:lang w:val="en-US" w:eastAsia="en-US"/>
          </w:rPr>
          <w:drawing>
            <wp:inline distT="0" distB="0" distL="0" distR="0" wp14:anchorId="1343C42B" wp14:editId="56C8FDF6">
              <wp:extent cx="4617091" cy="2226784"/>
              <wp:effectExtent l="0" t="0" r="0" b="2540"/>
              <wp:docPr id="1404738050" name="Picture 1404738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ba4.engr.uvic.ca\djdejong\Desktop\37933951_10160874964105492_4315567093022982144_n.pn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617091" cy="2226784"/>
                      </a:xfrm>
                      <a:prstGeom prst="rect">
                        <a:avLst/>
                      </a:prstGeom>
                      <a:noFill/>
                      <a:ln>
                        <a:noFill/>
                      </a:ln>
                    </pic:spPr>
                  </pic:pic>
                </a:graphicData>
              </a:graphic>
            </wp:inline>
          </w:drawing>
        </w:r>
      </w:ins>
    </w:p>
    <w:p w14:paraId="76B6146D" w14:textId="7B22D03D" w:rsidR="00B334A4" w:rsidRDefault="00F870E3" w:rsidP="006B3FC2">
      <w:pPr>
        <w:pStyle w:val="Caption"/>
        <w:rPr>
          <w:ins w:id="5679" w:author="Dana de Jong" w:date="2018-07-28T18:47:00Z"/>
        </w:rPr>
      </w:pPr>
      <w:bookmarkStart w:id="5680" w:name="_Ref520569425"/>
      <w:bookmarkStart w:id="5681" w:name="_Toc520570303"/>
      <w:bookmarkStart w:id="5682" w:name="_Toc520570542"/>
      <w:bookmarkStart w:id="5683" w:name="_Toc520571450"/>
      <w:bookmarkStart w:id="5684" w:name="_Toc520572230"/>
      <w:bookmarkStart w:id="5685" w:name="_Toc520572900"/>
      <w:bookmarkStart w:id="5686" w:name="_Toc520573064"/>
      <w:bookmarkStart w:id="5687" w:name="_Toc520574754"/>
      <w:bookmarkStart w:id="5688" w:name="_Toc520655902"/>
      <w:bookmarkStart w:id="5689" w:name="_Toc520659527"/>
      <w:bookmarkStart w:id="5690" w:name="_Toc520838824"/>
      <w:bookmarkStart w:id="5691" w:name="_Toc520881958"/>
      <w:bookmarkStart w:id="5692" w:name="_Toc520892458"/>
      <w:ins w:id="5693" w:author="Joel Newman" w:date="2018-07-28T19:24:00Z">
        <w:r>
          <w:t xml:space="preserve">Figure </w:t>
        </w:r>
        <w:r>
          <w:fldChar w:fldCharType="begin"/>
        </w:r>
        <w:r>
          <w:instrText xml:space="preserve"> SEQ Figure \* ARABIC </w:instrText>
        </w:r>
      </w:ins>
      <w:r>
        <w:fldChar w:fldCharType="separate"/>
      </w:r>
      <w:r w:rsidR="00E723E8">
        <w:rPr>
          <w:noProof/>
        </w:rPr>
        <w:t>19</w:t>
      </w:r>
      <w:ins w:id="5694" w:author="Joel Newman" w:date="2018-07-28T19:24:00Z">
        <w:r>
          <w:fldChar w:fldCharType="end"/>
        </w:r>
      </w:ins>
      <w:bookmarkEnd w:id="5680"/>
      <w:ins w:id="5695" w:author="Dana de Jong" w:date="2018-07-28T19:40:00Z">
        <w:r w:rsidR="00CF40B4">
          <w:t xml:space="preserve">. </w:t>
        </w:r>
      </w:ins>
      <w:ins w:id="5696" w:author="Joel Newman" w:date="2018-07-28T19:24:00Z">
        <w:del w:id="5697" w:author="Dana de Jong" w:date="2018-07-28T19:40:00Z">
          <w:r>
            <w:delText xml:space="preserve"> - </w:delText>
          </w:r>
        </w:del>
        <w:r>
          <w:t>Render of testing jig</w:t>
        </w:r>
      </w:ins>
      <w:bookmarkEnd w:id="5681"/>
      <w:bookmarkEnd w:id="5682"/>
      <w:bookmarkEnd w:id="5683"/>
      <w:bookmarkEnd w:id="5684"/>
      <w:bookmarkEnd w:id="5685"/>
      <w:bookmarkEnd w:id="5686"/>
      <w:bookmarkEnd w:id="5687"/>
      <w:bookmarkEnd w:id="5688"/>
      <w:bookmarkEnd w:id="5689"/>
      <w:bookmarkEnd w:id="5690"/>
      <w:bookmarkEnd w:id="5691"/>
      <w:bookmarkEnd w:id="5692"/>
    </w:p>
    <w:p w14:paraId="551499D5" w14:textId="6AF18E71" w:rsidR="00B334A4" w:rsidRDefault="00B334A4" w:rsidP="004851CE">
      <w:pPr>
        <w:rPr>
          <w:ins w:id="5698" w:author="Joel Newman" w:date="2018-07-28T23:59:00Z"/>
        </w:rPr>
      </w:pPr>
    </w:p>
    <w:p w14:paraId="6889351A" w14:textId="77777777" w:rsidR="006B3FC2" w:rsidRDefault="00D26D25">
      <w:pPr>
        <w:pStyle w:val="Caption"/>
        <w:rPr>
          <w:ins w:id="5699" w:author="Joel Newman" w:date="2018-07-29T00:01:00Z"/>
        </w:rPr>
      </w:pPr>
      <w:ins w:id="5700" w:author="Joel Newman" w:date="2018-07-28T23:59:00Z">
        <w:r>
          <w:rPr>
            <w:noProof/>
            <w:lang w:val="en-US" w:eastAsia="en-US"/>
          </w:rPr>
          <w:drawing>
            <wp:inline distT="0" distB="0" distL="0" distR="0" wp14:anchorId="66DBCDAB" wp14:editId="196DFAC2">
              <wp:extent cx="4609524" cy="309523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9524" cy="3095238"/>
                      </a:xfrm>
                      <a:prstGeom prst="rect">
                        <a:avLst/>
                      </a:prstGeom>
                    </pic:spPr>
                  </pic:pic>
                </a:graphicData>
              </a:graphic>
            </wp:inline>
          </w:drawing>
        </w:r>
      </w:ins>
    </w:p>
    <w:p w14:paraId="4FF2682E" w14:textId="5595E634" w:rsidR="00D26D25" w:rsidRDefault="006B3FC2">
      <w:pPr>
        <w:pStyle w:val="Caption"/>
        <w:rPr>
          <w:ins w:id="5701" w:author="Dana de Jong" w:date="2018-07-28T18:47:00Z"/>
        </w:rPr>
        <w:pPrChange w:id="5702" w:author="Joel Newman" w:date="2018-07-29T00:01:00Z">
          <w:pPr/>
        </w:pPrChange>
      </w:pPr>
      <w:bookmarkStart w:id="5703" w:name="_Ref520585889"/>
      <w:bookmarkStart w:id="5704" w:name="_Ref520585831"/>
      <w:bookmarkStart w:id="5705" w:name="_Toc520655903"/>
      <w:bookmarkStart w:id="5706" w:name="_Toc520659528"/>
      <w:bookmarkStart w:id="5707" w:name="_Toc520838825"/>
      <w:bookmarkStart w:id="5708" w:name="_Toc520881959"/>
      <w:bookmarkStart w:id="5709" w:name="_Toc520892459"/>
      <w:ins w:id="5710" w:author="Joel Newman" w:date="2018-07-29T00:01:00Z">
        <w:r>
          <w:lastRenderedPageBreak/>
          <w:t xml:space="preserve">Figure </w:t>
        </w:r>
        <w:r>
          <w:fldChar w:fldCharType="begin"/>
        </w:r>
        <w:r>
          <w:instrText xml:space="preserve"> SEQ Figure \* ARABIC </w:instrText>
        </w:r>
      </w:ins>
      <w:r>
        <w:fldChar w:fldCharType="separate"/>
      </w:r>
      <w:ins w:id="5711" w:author="Dana de Jong" w:date="2018-08-01T13:26:00Z">
        <w:r w:rsidR="00E723E8">
          <w:rPr>
            <w:noProof/>
          </w:rPr>
          <w:t>20</w:t>
        </w:r>
      </w:ins>
      <w:ins w:id="5712" w:author="Joel Newman" w:date="2018-07-29T00:01:00Z">
        <w:r>
          <w:fldChar w:fldCharType="end"/>
        </w:r>
        <w:bookmarkEnd w:id="5703"/>
        <w:r>
          <w:t>. Interface for programing the DRV 8704</w:t>
        </w:r>
      </w:ins>
      <w:bookmarkEnd w:id="5704"/>
      <w:bookmarkEnd w:id="5705"/>
      <w:bookmarkEnd w:id="5706"/>
      <w:bookmarkEnd w:id="5707"/>
      <w:bookmarkEnd w:id="5708"/>
      <w:bookmarkEnd w:id="5709"/>
    </w:p>
    <w:p w14:paraId="0B3E411F" w14:textId="77777777" w:rsidR="00B334A4" w:rsidRDefault="00B334A4" w:rsidP="004851CE">
      <w:pPr>
        <w:rPr>
          <w:ins w:id="5713" w:author="Dana de Jong" w:date="2018-07-28T18:47:00Z"/>
        </w:rPr>
      </w:pPr>
    </w:p>
    <w:p w14:paraId="1A2DBE79" w14:textId="4FE023CF" w:rsidR="004E1BC9" w:rsidRDefault="005F1123">
      <w:r>
        <w:t>All changes to the values on the DRV8704 was chosen from the interface that we implemented as shown in</w:t>
      </w:r>
      <w:del w:id="5714" w:author="Joel Newman" w:date="2018-07-29T00:01:00Z">
        <w:r>
          <w:delText xml:space="preserve"> </w:delText>
        </w:r>
      </w:del>
      <w:ins w:id="5715" w:author="Joel Newman" w:date="2018-07-29T00:01:00Z">
        <w:r w:rsidR="006B3FC2">
          <w:t xml:space="preserve"> </w:t>
        </w:r>
      </w:ins>
      <w:ins w:id="5716" w:author="Dana de Jong" w:date="2018-07-29T18:18:00Z">
        <w:r w:rsidR="00EA3A38">
          <w:fldChar w:fldCharType="begin"/>
        </w:r>
        <w:r w:rsidR="00EA3A38">
          <w:instrText xml:space="preserve"> REF _Ref520585889 \h </w:instrText>
        </w:r>
      </w:ins>
      <w:r w:rsidR="00EA3A38">
        <w:fldChar w:fldCharType="separate"/>
      </w:r>
      <w:ins w:id="5717" w:author="Dana de Jong" w:date="2018-08-01T13:26:00Z">
        <w:r w:rsidR="00E723E8">
          <w:t xml:space="preserve">Figure </w:t>
        </w:r>
        <w:r w:rsidR="00E723E8">
          <w:rPr>
            <w:noProof/>
          </w:rPr>
          <w:t>20</w:t>
        </w:r>
      </w:ins>
      <w:ins w:id="5718" w:author="Dana de Jong" w:date="2018-07-29T18:18:00Z">
        <w:r w:rsidR="00EA3A38">
          <w:fldChar w:fldCharType="end"/>
        </w:r>
      </w:ins>
      <w:ins w:id="5719" w:author="Joel Newman" w:date="2018-07-29T00:01:00Z">
        <w:del w:id="5720" w:author="Dana de Jong" w:date="2018-07-29T18:18:00Z">
          <w:r w:rsidR="006B3FC2" w:rsidDel="00EA3A38">
            <w:fldChar w:fldCharType="begin"/>
          </w:r>
          <w:r w:rsidR="006B3FC2" w:rsidDel="00EA3A38">
            <w:delInstrText xml:space="preserve"> REF _Ref520585831 \h </w:delInstrText>
          </w:r>
        </w:del>
      </w:ins>
      <w:del w:id="5721" w:author="Dana de Jong" w:date="2018-07-29T18:18:00Z">
        <w:r w:rsidR="006B3FC2" w:rsidDel="00EA3A38">
          <w:fldChar w:fldCharType="end"/>
        </w:r>
      </w:del>
      <w:del w:id="5722" w:author="Joel Newman" w:date="2018-07-29T00:01:00Z">
        <w:r w:rsidDel="006B3FC2">
          <w:delText>figure X</w:delText>
        </w:r>
      </w:del>
      <w:r>
        <w:t xml:space="preserve">. Once the values were chosen they were sent to the microcontroller over USB then sent over SPI to the DRV8704. </w:t>
      </w:r>
      <w:del w:id="5723" w:author="Joel Newman" w:date="2018-07-29T00:01:00Z">
        <w:r>
          <w:delText>The test circuit is outline in figure X.</w:delText>
        </w:r>
      </w:del>
    </w:p>
    <w:p w14:paraId="5F7981C9" w14:textId="77777777" w:rsidR="004E1BC9" w:rsidRDefault="004E1BC9"/>
    <w:p w14:paraId="5374D7BB" w14:textId="19C46724" w:rsidR="004E1BC9" w:rsidRPr="00693B1B" w:rsidRDefault="005F1123">
      <w:pPr>
        <w:pStyle w:val="Heading2"/>
        <w:rPr>
          <w:color w:val="434343"/>
          <w:sz w:val="28"/>
          <w:szCs w:val="28"/>
          <w:rPrChange w:id="5724" w:author="Dana de Jong" w:date="2018-07-31T11:25:00Z">
            <w:rPr/>
          </w:rPrChange>
        </w:rPr>
      </w:pPr>
      <w:bookmarkStart w:id="5725" w:name="_g33go8148rv7" w:colFirst="0" w:colLast="0"/>
      <w:bookmarkStart w:id="5726" w:name="_Toc520039018"/>
      <w:bookmarkStart w:id="5727" w:name="_Toc520039390"/>
      <w:bookmarkStart w:id="5728" w:name="_Toc520041298"/>
      <w:bookmarkStart w:id="5729" w:name="_Toc520040745"/>
      <w:bookmarkStart w:id="5730" w:name="_Toc520289728"/>
      <w:bookmarkStart w:id="5731" w:name="_Toc520289857"/>
      <w:bookmarkStart w:id="5732" w:name="_Toc520289905"/>
      <w:bookmarkStart w:id="5733" w:name="_Toc520293539"/>
      <w:bookmarkStart w:id="5734" w:name="_Toc520291964"/>
      <w:bookmarkStart w:id="5735" w:name="_Toc520291988"/>
      <w:bookmarkStart w:id="5736" w:name="_Toc520502314"/>
      <w:bookmarkStart w:id="5737" w:name="_Toc520564567"/>
      <w:bookmarkStart w:id="5738" w:name="_Toc520565683"/>
      <w:bookmarkStart w:id="5739" w:name="_Toc520567507"/>
      <w:bookmarkStart w:id="5740" w:name="_Toc520568211"/>
      <w:bookmarkStart w:id="5741" w:name="_Toc520568849"/>
      <w:bookmarkStart w:id="5742" w:name="_Toc520570332"/>
      <w:bookmarkStart w:id="5743" w:name="_Toc520570571"/>
      <w:bookmarkStart w:id="5744" w:name="_Toc520571479"/>
      <w:bookmarkStart w:id="5745" w:name="_Toc520572259"/>
      <w:bookmarkStart w:id="5746" w:name="_Toc520572929"/>
      <w:bookmarkStart w:id="5747" w:name="_Toc520573093"/>
      <w:bookmarkStart w:id="5748" w:name="_Toc520574783"/>
      <w:bookmarkStart w:id="5749" w:name="_Toc520655935"/>
      <w:bookmarkStart w:id="5750" w:name="_Toc520659560"/>
      <w:bookmarkStart w:id="5751" w:name="_Toc520838857"/>
      <w:bookmarkStart w:id="5752" w:name="_Toc520881991"/>
      <w:bookmarkStart w:id="5753" w:name="_Toc520892431"/>
      <w:bookmarkEnd w:id="5725"/>
      <w:r w:rsidRPr="006C7D8B">
        <w:t>Current limit testing</w:t>
      </w:r>
      <w:bookmarkEnd w:id="5726"/>
      <w:bookmarkEnd w:id="5727"/>
      <w:bookmarkEnd w:id="5728"/>
      <w:bookmarkEnd w:id="5729"/>
      <w:bookmarkEnd w:id="5730"/>
      <w:bookmarkEnd w:id="5731"/>
      <w:bookmarkEnd w:id="5732"/>
      <w:bookmarkEnd w:id="5733"/>
      <w:bookmarkEnd w:id="5734"/>
      <w:bookmarkEnd w:id="5735"/>
      <w:bookmarkEnd w:id="5736"/>
      <w:bookmarkEnd w:id="5737"/>
      <w:bookmarkEnd w:id="5738"/>
      <w:bookmarkEnd w:id="5739"/>
      <w:bookmarkEnd w:id="5740"/>
      <w:bookmarkEnd w:id="5741"/>
      <w:bookmarkEnd w:id="5742"/>
      <w:bookmarkEnd w:id="5743"/>
      <w:bookmarkEnd w:id="5744"/>
      <w:bookmarkEnd w:id="5745"/>
      <w:bookmarkEnd w:id="5746"/>
      <w:bookmarkEnd w:id="5747"/>
      <w:bookmarkEnd w:id="5748"/>
      <w:bookmarkEnd w:id="5749"/>
      <w:bookmarkEnd w:id="5750"/>
      <w:bookmarkEnd w:id="5751"/>
      <w:bookmarkEnd w:id="5752"/>
      <w:bookmarkEnd w:id="5753"/>
      <w:r w:rsidRPr="006C7D8B">
        <w:t xml:space="preserve"> </w:t>
      </w:r>
    </w:p>
    <w:p w14:paraId="7AF0BB28" w14:textId="6539ADCF" w:rsidR="00F409CA" w:rsidRDefault="005F1123">
      <w:pPr>
        <w:rPr>
          <w:ins w:id="5754" w:author="Dana de Jong" w:date="2018-08-01T12:12:00Z"/>
        </w:rPr>
      </w:pPr>
      <w:r>
        <w:t xml:space="preserve">The first test </w:t>
      </w:r>
      <w:del w:id="5755" w:author="Joel Newman" w:date="2018-07-28T18:01:00Z">
        <w:r>
          <w:delText xml:space="preserve">that we performed </w:delText>
        </w:r>
      </w:del>
      <w:r>
        <w:t xml:space="preserve">was to </w:t>
      </w:r>
      <w:del w:id="5756" w:author="Joel Newman" w:date="2018-07-28T18:01:00Z">
        <w:r>
          <w:delText xml:space="preserve">test </w:delText>
        </w:r>
      </w:del>
      <w:ins w:id="5757" w:author="Joel Newman" w:date="2018-07-28T18:01:00Z">
        <w:r w:rsidR="004E5835">
          <w:t xml:space="preserve">confirm </w:t>
        </w:r>
      </w:ins>
      <w:r>
        <w:t>that the current regulation works</w:t>
      </w:r>
      <w:ins w:id="5758" w:author="Joel Newman" w:date="2018-07-28T18:01:00Z">
        <w:r w:rsidR="004E5835">
          <w:t xml:space="preserve">. The </w:t>
        </w:r>
        <w:r w:rsidR="00961838">
          <w:t xml:space="preserve">test consisted of </w:t>
        </w:r>
        <w:r>
          <w:t>a specified</w:t>
        </w:r>
        <w:r w:rsidR="00961838">
          <w:t xml:space="preserve"> current </w:t>
        </w:r>
      </w:ins>
      <w:ins w:id="5759" w:author="Joel Newman" w:date="2018-07-28T18:02:00Z">
        <w:r w:rsidR="00961838">
          <w:t>and a locked rotor motor as the test subject</w:t>
        </w:r>
      </w:ins>
      <w:del w:id="5760" w:author="Joel Newman" w:date="2018-07-28T18:02:00Z">
        <w:r w:rsidDel="00961838">
          <w:delText xml:space="preserve"> so that a current can be specified</w:delText>
        </w:r>
      </w:del>
      <w:r>
        <w:t>.</w:t>
      </w:r>
      <w:del w:id="5761" w:author="Joel Newman" w:date="2018-07-28T18:04:00Z">
        <w:r>
          <w:delText xml:space="preserve"> </w:delText>
        </w:r>
      </w:del>
      <w:del w:id="5762" w:author="Joel Newman" w:date="2018-07-28T18:03:00Z">
        <w:r>
          <w:delText xml:space="preserve">This is shown in figure X and X of the same </w:delText>
        </w:r>
      </w:del>
      <w:del w:id="5763" w:author="Joel Newman" w:date="2018-07-28T18:04:00Z">
        <w:r>
          <w:delText>input signal on channel 1 and differing threshold currents of X and X on the second channel.</w:delText>
        </w:r>
      </w:del>
      <w:r>
        <w:t xml:space="preserve"> To set the current regulation on the DRV8704 the TORQUE and </w:t>
      </w:r>
      <w:r w:rsidRPr="0047738F">
        <w:t xml:space="preserve">ISGAIN register must be set according </w:t>
      </w:r>
      <w:commentRangeStart w:id="5764"/>
      <w:r w:rsidRPr="0047738F">
        <w:t>to</w:t>
      </w:r>
      <w:commentRangeEnd w:id="5764"/>
      <w:r w:rsidR="000D3155" w:rsidRPr="002E4771">
        <w:rPr>
          <w:rPrChange w:id="5765" w:author="Joel Newman" w:date="2018-08-01T06:56:00Z">
            <w:rPr>
              <w:rStyle w:val="CommentReference"/>
              <w:i/>
              <w:iCs/>
            </w:rPr>
          </w:rPrChange>
        </w:rPr>
        <w:commentReference w:id="5764"/>
      </w:r>
      <w:ins w:id="5766" w:author="Joel Newman" w:date="2018-07-31T17:38:00Z">
        <w:r w:rsidR="009E79A6" w:rsidRPr="002E4771">
          <w:rPr>
            <w:rPrChange w:id="5767" w:author="Joel Newman" w:date="2018-08-01T06:56:00Z">
              <w:rPr>
                <w:i/>
                <w:iCs/>
                <w:szCs w:val="18"/>
                <w:highlight w:val="yellow"/>
              </w:rPr>
            </w:rPrChange>
          </w:rPr>
          <w:t xml:space="preserve"> </w:t>
        </w:r>
      </w:ins>
      <w:ins w:id="5768" w:author="Joel Newman" w:date="2018-07-31T17:39:00Z">
        <w:r w:rsidR="009E79A6" w:rsidRPr="002E4771">
          <w:rPr>
            <w:rPrChange w:id="5769" w:author="Joel Newman" w:date="2018-08-01T06:56:00Z">
              <w:rPr>
                <w:i/>
                <w:iCs/>
                <w:szCs w:val="18"/>
                <w:highlight w:val="yellow"/>
              </w:rPr>
            </w:rPrChange>
          </w:rPr>
          <w:t>equation 3</w:t>
        </w:r>
      </w:ins>
      <w:del w:id="5770" w:author="Joel Newman" w:date="2018-07-22T15:44:00Z">
        <w:r w:rsidRPr="0047738F" w:rsidDel="00784574">
          <w:delText xml:space="preserve"> </w:delText>
        </w:r>
      </w:del>
      <w:ins w:id="5771" w:author="Joel Newman" w:date="2018-07-22T15:44:00Z">
        <w:r w:rsidR="00784574" w:rsidRPr="0047738F">
          <w:t xml:space="preserve"> </w:t>
        </w:r>
        <w:r w:rsidR="00784574" w:rsidRPr="0047738F">
          <w:fldChar w:fldCharType="begin"/>
        </w:r>
        <w:r w:rsidR="00784574" w:rsidRPr="0047738F">
          <w:instrText xml:space="preserve"> REF _Ref520037621 \h </w:instrText>
        </w:r>
      </w:ins>
      <w:r w:rsidR="003269F1" w:rsidRPr="0047738F">
        <w:instrText xml:space="preserve"> \* MERGEFORMAT </w:instrText>
      </w:r>
      <w:del w:id="5772" w:author="Dana de Jong" w:date="2018-08-01T13:11:00Z">
        <w:r w:rsidR="00784574" w:rsidRPr="0047738F">
          <w:fldChar w:fldCharType="separate"/>
        </w:r>
      </w:del>
      <w:ins w:id="5773" w:author="Dalton B" w:date="2018-07-28T19:50:00Z">
        <w:del w:id="5774" w:author="Dana de Jong" w:date="2018-08-01T13:11:00Z">
          <w:r w:rsidR="00784574" w:rsidRPr="0047738F" w:rsidDel="00E723E8">
            <w:delText xml:space="preserve">Equation </w:delText>
          </w:r>
          <w:r w:rsidR="00784574" w:rsidRPr="002E4771" w:rsidDel="00E723E8">
            <w:rPr>
              <w:rPrChange w:id="5775" w:author="Joel Newman" w:date="2018-08-01T06:56:00Z">
                <w:rPr>
                  <w:i/>
                  <w:iCs/>
                  <w:noProof/>
                  <w:szCs w:val="18"/>
                </w:rPr>
              </w:rPrChange>
            </w:rPr>
            <w:delText>1</w:delText>
          </w:r>
        </w:del>
      </w:ins>
      <w:ins w:id="5776" w:author="Joel Newman" w:date="2018-07-22T15:44:00Z">
        <w:r w:rsidR="00784574" w:rsidRPr="0047738F">
          <w:fldChar w:fldCharType="end"/>
        </w:r>
      </w:ins>
      <w:del w:id="5777" w:author="Joel Newman" w:date="2018-07-22T15:44:00Z">
        <w:r w:rsidRPr="0047738F" w:rsidDel="00784574">
          <w:delText>eqn X</w:delText>
        </w:r>
      </w:del>
      <w:r w:rsidRPr="0047738F">
        <w:t xml:space="preserve">. The valid region for TORQUE is </w:t>
      </w:r>
      <w:commentRangeStart w:id="5778"/>
      <w:r w:rsidRPr="0047738F">
        <w:t>1-255</w:t>
      </w:r>
      <w:commentRangeEnd w:id="5778"/>
      <w:r w:rsidRPr="0047738F">
        <w:commentReference w:id="5778"/>
      </w:r>
      <w:r w:rsidRPr="0047738F">
        <w:t xml:space="preserve"> and the valid region for ISGAIN is 5,10,20,40. The value of</w:t>
      </w:r>
      <w:r>
        <w:t xml:space="preserve"> </w:t>
      </w:r>
      <m:oMath>
        <m:sSub>
          <m:sSubPr>
            <m:ctrlPr>
              <w:ins w:id="5779" w:author="Dan Kot" w:date="2018-07-25T15:22:00Z">
                <w:rPr>
                  <w:rFonts w:ascii="Cambria Math" w:hAnsi="Cambria Math"/>
                  <w:i/>
                </w:rPr>
              </w:ins>
            </m:ctrlPr>
          </m:sSubPr>
          <m:e>
            <m:r>
              <w:rPr>
                <w:rFonts w:ascii="Cambria Math" w:hAnsi="Cambria Math"/>
              </w:rPr>
              <m:t>R</m:t>
            </m:r>
          </m:e>
          <m:sub>
            <m:r>
              <w:del w:id="5780" w:author="Joel Newman" w:date="2018-07-22T15:58:00Z">
                <w:rPr>
                  <w:rFonts w:ascii="Cambria Math" w:hAnsi="Cambria Math"/>
                </w:rPr>
                <m:t>isense</m:t>
              </w:del>
            </m:r>
            <m:r>
              <w:ins w:id="5781" w:author="Joel Newman" w:date="2018-07-22T15:58:00Z">
                <w:rPr>
                  <w:rFonts w:ascii="Cambria Math" w:hAnsi="Cambria Math"/>
                </w:rPr>
                <m:t>SENSE</m:t>
              </w:ins>
            </m:r>
          </m:sub>
        </m:sSub>
      </m:oMath>
      <w:r>
        <w:t xml:space="preserve"> is the value of 7.5</w:t>
      </w:r>
      <w:ins w:id="5782" w:author="Dana de Jong" w:date="2018-07-29T18:20:00Z">
        <w:r w:rsidR="00134933">
          <w:t xml:space="preserve"> </w:t>
        </w:r>
      </w:ins>
      <w:r>
        <w:t>mOhm and is hardware</w:t>
      </w:r>
      <w:ins w:id="5783" w:author="Dana de Jong" w:date="2018-07-29T18:21:00Z">
        <w:r w:rsidR="00134933">
          <w:t>-</w:t>
        </w:r>
      </w:ins>
      <w:del w:id="5784" w:author="Dana de Jong" w:date="2018-07-29T18:21:00Z">
        <w:r>
          <w:delText xml:space="preserve"> </w:delText>
        </w:r>
      </w:del>
      <w:r>
        <w:t xml:space="preserve">limited. </w:t>
      </w:r>
    </w:p>
    <w:p w14:paraId="060C371F" w14:textId="1F60C059" w:rsidR="00B51B3C" w:rsidDel="00B51B3C" w:rsidRDefault="00B51B3C">
      <w:pPr>
        <w:pStyle w:val="Caption"/>
        <w:rPr>
          <w:ins w:id="5785" w:author="Joel Newman" w:date="2018-07-22T15:42:00Z"/>
          <w:del w:id="5786" w:author="Dana de Jong" w:date="2018-08-01T12:12:00Z"/>
        </w:rPr>
        <w:pPrChange w:id="5787" w:author="Dana de Jong" w:date="2018-08-01T12:12:00Z">
          <w:pPr>
            <w:pStyle w:val="MathEquation"/>
          </w:pPr>
        </w:pPrChange>
      </w:pPr>
      <w:bookmarkStart w:id="5788" w:name="_Toc520892480"/>
      <w:ins w:id="5789" w:author="Dana de Jong" w:date="2018-08-01T12:12:00Z">
        <w:r w:rsidRPr="00887488">
          <w:rPr>
            <w:color w:val="FFFFFF" w:themeColor="background1"/>
            <w:rPrChange w:id="5790" w:author="Dana de Jong" w:date="2018-08-01T12:17:00Z">
              <w:rPr/>
            </w:rPrChange>
          </w:rPr>
          <w:t xml:space="preserve">Equation </w:t>
        </w:r>
        <w:r w:rsidRPr="00887488">
          <w:rPr>
            <w:color w:val="FFFFFF" w:themeColor="background1"/>
            <w:rPrChange w:id="5791" w:author="Dana de Jong" w:date="2018-08-01T12:17:00Z">
              <w:rPr/>
            </w:rPrChange>
          </w:rPr>
          <w:fldChar w:fldCharType="begin"/>
        </w:r>
        <w:r w:rsidRPr="00887488">
          <w:rPr>
            <w:color w:val="FFFFFF" w:themeColor="background1"/>
            <w:rPrChange w:id="5792" w:author="Dana de Jong" w:date="2018-08-01T12:17:00Z">
              <w:rPr/>
            </w:rPrChange>
          </w:rPr>
          <w:instrText xml:space="preserve"> SEQ Equation \* ARABIC </w:instrText>
        </w:r>
      </w:ins>
      <w:r w:rsidRPr="00887488">
        <w:rPr>
          <w:color w:val="FFFFFF" w:themeColor="background1"/>
          <w:rPrChange w:id="5793" w:author="Dana de Jong" w:date="2018-08-01T12:17:00Z">
            <w:rPr/>
          </w:rPrChange>
        </w:rPr>
        <w:fldChar w:fldCharType="separate"/>
      </w:r>
      <w:ins w:id="5794" w:author="Dana de Jong" w:date="2018-08-01T13:26:00Z">
        <w:r w:rsidR="00AE2A29">
          <w:rPr>
            <w:noProof/>
            <w:color w:val="FFFFFF" w:themeColor="background1"/>
          </w:rPr>
          <w:t>3</w:t>
        </w:r>
      </w:ins>
      <w:ins w:id="5795" w:author="Dana de Jong" w:date="2018-08-01T12:12:00Z">
        <w:r w:rsidRPr="00887488">
          <w:rPr>
            <w:color w:val="FFFFFF" w:themeColor="background1"/>
            <w:rPrChange w:id="5796" w:author="Dana de Jong" w:date="2018-08-01T12:17:00Z">
              <w:rPr/>
            </w:rPrChange>
          </w:rPr>
          <w:fldChar w:fldCharType="end"/>
        </w:r>
      </w:ins>
      <w:ins w:id="5797" w:author="Dana de Jong" w:date="2018-08-01T12:16:00Z">
        <w:r w:rsidR="00604788" w:rsidRPr="00887488">
          <w:rPr>
            <w:color w:val="FFFFFF" w:themeColor="background1"/>
            <w:rPrChange w:id="5798" w:author="Dana de Jong" w:date="2018-08-01T12:17:00Z">
              <w:rPr/>
            </w:rPrChange>
          </w:rPr>
          <w:t>:</w:t>
        </w:r>
        <w:r w:rsidR="00A27D46" w:rsidRPr="00887488">
          <w:rPr>
            <w:color w:val="FFFFFF" w:themeColor="background1"/>
            <w:rPrChange w:id="5799" w:author="Dana de Jong" w:date="2018-08-01T12:17:00Z">
              <w:rPr/>
            </w:rPrChange>
          </w:rPr>
          <w:t xml:space="preserve"> TORQUE and ISGAIN register restriction</w:t>
        </w:r>
      </w:ins>
      <w:bookmarkEnd w:id="5788"/>
    </w:p>
    <w:p w14:paraId="12A60952" w14:textId="1D38AA89" w:rsidR="00F409CA" w:rsidDel="00F409CA" w:rsidRDefault="00F409CA">
      <w:pPr>
        <w:pStyle w:val="MathEquation"/>
        <w:rPr>
          <w:del w:id="5800" w:author="Joel Newman" w:date="2018-07-22T15:42:00Z"/>
        </w:rPr>
        <w:pPrChange w:id="5801" w:author="Joel Newman" w:date="2018-07-22T15:42:00Z">
          <w:pPr/>
        </w:pPrChange>
      </w:pPr>
      <w:bookmarkStart w:id="5802" w:name="_Ref520037621"/>
      <w:bookmarkStart w:id="5803" w:name="_Toc520038989"/>
      <w:bookmarkStart w:id="5804" w:name="_Toc520039361"/>
      <w:bookmarkStart w:id="5805" w:name="_Toc520041269"/>
      <w:bookmarkStart w:id="5806" w:name="_Toc520040716"/>
      <w:bookmarkStart w:id="5807" w:name="_Toc520564524"/>
      <w:bookmarkStart w:id="5808" w:name="_Toc520567459"/>
      <w:bookmarkStart w:id="5809" w:name="_Toc520568162"/>
      <w:bookmarkStart w:id="5810" w:name="_Toc520568800"/>
      <w:bookmarkStart w:id="5811" w:name="_Toc520570282"/>
      <w:bookmarkStart w:id="5812" w:name="_Toc520570520"/>
      <w:bookmarkStart w:id="5813" w:name="_Toc520571428"/>
      <w:bookmarkStart w:id="5814" w:name="_Toc520572208"/>
      <w:bookmarkStart w:id="5815" w:name="_Toc520572877"/>
      <w:bookmarkStart w:id="5816" w:name="_Toc520573041"/>
      <w:bookmarkStart w:id="5817" w:name="_Toc520574729"/>
      <w:ins w:id="5818" w:author="Joel Newman" w:date="2018-07-22T15:42:00Z">
        <w:del w:id="5819" w:author="Dana de Jong" w:date="2018-07-29T16:00:00Z">
          <w:r>
            <w:delText xml:space="preserve">Equation </w:delText>
          </w:r>
          <w:r w:rsidR="000E20A6" w:rsidRPr="002E2791">
            <w:fldChar w:fldCharType="begin"/>
          </w:r>
          <w:r>
            <w:delInstrText xml:space="preserve"> SEQ Equation \* ARABIC </w:delInstrText>
          </w:r>
          <w:r w:rsidR="000E20A6" w:rsidRPr="002E2791">
            <w:fldChar w:fldCharType="separate"/>
          </w:r>
        </w:del>
      </w:ins>
      <w:ins w:id="5820" w:author="Dalton B" w:date="2018-07-28T19:50:00Z">
        <w:del w:id="5821" w:author="Dana de Jong" w:date="2018-07-29T15:55:00Z">
          <w:r>
            <w:rPr>
              <w:noProof/>
            </w:rPr>
            <w:delText>1</w:delText>
          </w:r>
        </w:del>
      </w:ins>
      <w:ins w:id="5822" w:author="Joel Newman" w:date="2018-07-22T15:42:00Z">
        <w:del w:id="5823" w:author="Dana de Jong" w:date="2018-07-29T16:00:00Z">
          <w:r w:rsidR="000E20A6" w:rsidRPr="002E2791">
            <w:fldChar w:fldCharType="end"/>
          </w:r>
          <w:bookmarkEnd w:id="5802"/>
          <w:r>
            <w:delText xml:space="preserve"> - Current Setpo</w:delText>
          </w:r>
        </w:del>
      </w:ins>
      <w:bookmarkEnd w:id="5803"/>
      <w:bookmarkEnd w:id="5804"/>
      <w:bookmarkEnd w:id="5805"/>
      <w:bookmarkEnd w:id="5806"/>
      <w:bookmarkEnd w:id="5807"/>
      <w:bookmarkEnd w:id="5808"/>
      <w:bookmarkEnd w:id="5809"/>
      <w:bookmarkEnd w:id="5810"/>
      <w:bookmarkEnd w:id="5811"/>
      <w:bookmarkEnd w:id="5812"/>
      <w:bookmarkEnd w:id="5813"/>
      <w:bookmarkEnd w:id="5814"/>
      <w:bookmarkEnd w:id="5815"/>
      <w:bookmarkEnd w:id="5816"/>
      <w:bookmarkEnd w:id="5817"/>
      <w:ins w:id="5824" w:author="Dana de Jong" w:date="2018-07-29T16:00:00Z">
        <w:del w:id="5825" w:author="Joel Newman" w:date="2018-07-31T17:38:00Z">
          <w:r w:rsidR="005165A1" w:rsidDel="009E79A6">
            <w:delText>(2)</w:delText>
          </w:r>
        </w:del>
      </w:ins>
    </w:p>
    <w:p w14:paraId="3E7839E0" w14:textId="6B45B743" w:rsidR="004E1BC9" w:rsidRDefault="004E1BC9">
      <w:pPr>
        <w:pStyle w:val="Caption"/>
        <w:rPr>
          <w:ins w:id="5826" w:author="Joel Newman" w:date="2018-07-22T15:38:00Z"/>
        </w:rPr>
        <w:pPrChange w:id="5827" w:author="Joel Newman" w:date="2018-07-22T15:42:00Z">
          <w:pPr/>
        </w:pPrChange>
      </w:pPr>
    </w:p>
    <w:p w14:paraId="6C94701D" w14:textId="2D90340A" w:rsidR="00B94142" w:rsidRDefault="006911B1">
      <w:pPr>
        <w:rPr>
          <w:ins w:id="5828" w:author="Dana de Jong" w:date="2018-07-29T18:21:00Z"/>
        </w:rPr>
      </w:pPr>
      <m:oMath>
        <m:sSub>
          <m:sSubPr>
            <m:ctrlPr>
              <w:ins w:id="5829" w:author="Joel Newman" w:date="2018-07-22T15:38:00Z">
                <w:rPr>
                  <w:rFonts w:ascii="Cambria Math" w:hAnsi="Cambria Math"/>
                </w:rPr>
              </w:ins>
            </m:ctrlPr>
          </m:sSubPr>
          <m:e>
            <m:r>
              <w:ins w:id="5830" w:author="Joel Newman" w:date="2018-07-22T15:38:00Z">
                <w:rPr>
                  <w:rFonts w:ascii="Cambria Math" w:hAnsi="Cambria Math"/>
                </w:rPr>
                <m:t>I</m:t>
              </w:ins>
            </m:r>
          </m:e>
          <m:sub>
            <m:r>
              <w:ins w:id="5831" w:author="Joel Newman" w:date="2018-07-22T15:38:00Z">
                <w:rPr>
                  <w:rFonts w:ascii="Cambria Math" w:hAnsi="Cambria Math"/>
                </w:rPr>
                <m:t>CHOP</m:t>
              </w:ins>
            </m:r>
          </m:sub>
        </m:sSub>
        <m:r>
          <w:ins w:id="5832" w:author="Joel Newman" w:date="2018-07-22T15:38:00Z">
            <m:rPr>
              <m:sty m:val="p"/>
            </m:rPr>
            <w:rPr>
              <w:rFonts w:ascii="Cambria Math" w:hAnsi="Cambria Math"/>
            </w:rPr>
            <m:t>=</m:t>
          </w:ins>
        </m:r>
        <m:f>
          <m:fPr>
            <m:ctrlPr>
              <w:ins w:id="5833" w:author="Joel Newman" w:date="2018-07-22T15:38:00Z">
                <w:rPr>
                  <w:rFonts w:ascii="Cambria Math" w:hAnsi="Cambria Math"/>
                </w:rPr>
              </w:ins>
            </m:ctrlPr>
          </m:fPr>
          <m:num>
            <m:r>
              <w:ins w:id="5834" w:author="Joel Newman" w:date="2018-07-22T15:38:00Z">
                <m:rPr>
                  <m:sty m:val="p"/>
                </m:rPr>
                <w:rPr>
                  <w:rFonts w:ascii="Cambria Math" w:hAnsi="Cambria Math"/>
                </w:rPr>
                <m:t>2.75*</m:t>
              </w:ins>
            </m:r>
            <m:r>
              <w:ins w:id="5835" w:author="Joel Newman" w:date="2018-07-22T15:38:00Z">
                <w:rPr>
                  <w:rFonts w:ascii="Cambria Math" w:hAnsi="Cambria Math"/>
                </w:rPr>
                <m:t>TORQUE</m:t>
              </w:ins>
            </m:r>
          </m:num>
          <m:den>
            <m:r>
              <w:ins w:id="5836" w:author="Joel Newman" w:date="2018-07-22T15:38:00Z">
                <m:rPr>
                  <m:sty m:val="p"/>
                </m:rPr>
                <w:rPr>
                  <w:rFonts w:ascii="Cambria Math" w:hAnsi="Cambria Math"/>
                </w:rPr>
                <m:t>256*</m:t>
              </w:ins>
            </m:r>
            <m:r>
              <w:ins w:id="5837" w:author="Joel Newman" w:date="2018-07-22T15:38:00Z">
                <w:rPr>
                  <w:rFonts w:ascii="Cambria Math" w:hAnsi="Cambria Math"/>
                </w:rPr>
                <m:t>ISGAIN</m:t>
              </w:ins>
            </m:r>
            <m:r>
              <w:ins w:id="5838" w:author="Joel Newman" w:date="2018-07-22T15:38:00Z">
                <m:rPr>
                  <m:sty m:val="p"/>
                </m:rPr>
                <w:rPr>
                  <w:rFonts w:ascii="Cambria Math" w:hAnsi="Cambria Math"/>
                </w:rPr>
                <m:t>*</m:t>
              </w:ins>
            </m:r>
            <m:sSub>
              <m:sSubPr>
                <m:ctrlPr>
                  <w:ins w:id="5839" w:author="Joel Newman" w:date="2018-07-22T15:38:00Z">
                    <w:rPr>
                      <w:rFonts w:ascii="Cambria Math" w:hAnsi="Cambria Math"/>
                    </w:rPr>
                  </w:ins>
                </m:ctrlPr>
              </m:sSubPr>
              <m:e>
                <m:r>
                  <w:ins w:id="5840" w:author="Joel Newman" w:date="2018-07-22T15:38:00Z">
                    <w:rPr>
                      <w:rFonts w:ascii="Cambria Math" w:hAnsi="Cambria Math"/>
                    </w:rPr>
                    <m:t>R</m:t>
                  </w:ins>
                </m:r>
              </m:e>
              <m:sub>
                <m:r>
                  <w:ins w:id="5841" w:author="Joel Newman" w:date="2018-07-22T15:38:00Z">
                    <w:rPr>
                      <w:rFonts w:ascii="Cambria Math" w:hAnsi="Cambria Math"/>
                    </w:rPr>
                    <m:t>SENSE</m:t>
                  </w:ins>
                </m:r>
              </m:sub>
            </m:sSub>
          </m:den>
        </m:f>
      </m:oMath>
      <w:ins w:id="5842" w:author="Joel Newman" w:date="2018-07-31T17:38:00Z">
        <w:r w:rsidR="009E79A6">
          <w:t xml:space="preserve"> </w:t>
        </w:r>
        <w:r w:rsidR="009E79A6">
          <w:tab/>
        </w:r>
        <w:r w:rsidR="009E79A6">
          <w:tab/>
        </w:r>
        <w:r w:rsidR="009E79A6">
          <w:tab/>
        </w:r>
        <w:r w:rsidR="009E79A6">
          <w:tab/>
        </w:r>
        <w:r w:rsidR="009E79A6">
          <w:tab/>
        </w:r>
        <w:r w:rsidR="009E79A6" w:rsidRPr="009E79A6">
          <w:rPr>
            <w:i/>
            <w:rPrChange w:id="5843" w:author="Joel Newman" w:date="2018-07-31T17:38:00Z">
              <w:rPr/>
            </w:rPrChange>
          </w:rPr>
          <w:t>(3)</w:t>
        </w:r>
      </w:ins>
    </w:p>
    <w:p w14:paraId="272CFFBE" w14:textId="77777777" w:rsidR="00787790" w:rsidRDefault="00787790"/>
    <w:p w14:paraId="25511DF8" w14:textId="2984D441" w:rsidR="004E1BC9" w:rsidDel="003A47A8" w:rsidRDefault="006911B1">
      <w:pPr>
        <w:rPr>
          <w:del w:id="5844" w:author="Joel Newman" w:date="2018-07-22T15:41:00Z"/>
        </w:rPr>
      </w:pPr>
      <m:oMath>
        <m:sSub>
          <m:sSubPr>
            <m:ctrlPr>
              <w:ins w:id="5845" w:author="Dan Kot" w:date="2018-07-25T15:22:00Z">
                <w:del w:id="5846" w:author="Joel Newman" w:date="2018-07-22T15:41:00Z">
                  <w:rPr>
                    <w:rFonts w:ascii="Cambria Math" w:hAnsi="Cambria Math"/>
                  </w:rPr>
                </w:del>
              </w:ins>
            </m:ctrlPr>
          </m:sSubPr>
          <m:e>
            <m:r>
              <w:del w:id="5847" w:author="Joel Newman" w:date="2018-07-22T15:41:00Z">
                <w:rPr>
                  <w:rFonts w:ascii="Cambria Math" w:hAnsi="Cambria Math"/>
                </w:rPr>
                <m:t>I</m:t>
              </w:del>
            </m:r>
          </m:e>
          <m:sub>
            <m:r>
              <w:del w:id="5848" w:author="Joel Newman" w:date="2018-07-22T15:41:00Z">
                <w:rPr>
                  <w:rFonts w:ascii="Cambria Math" w:hAnsi="Cambria Math"/>
                </w:rPr>
                <m:t>CHOP</m:t>
              </w:del>
            </m:r>
          </m:sub>
        </m:sSub>
        <m:r>
          <w:del w:id="5849" w:author="Joel Newman" w:date="2018-07-22T15:41:00Z">
            <w:rPr>
              <w:rFonts w:ascii="Cambria Math" w:hAnsi="Cambria Math"/>
            </w:rPr>
            <m:t xml:space="preserve"> = </m:t>
          </w:del>
        </m:r>
        <m:f>
          <m:fPr>
            <m:ctrlPr>
              <w:ins w:id="5850" w:author="Dan Kot" w:date="2018-07-25T15:22:00Z">
                <w:del w:id="5851" w:author="Joel Newman" w:date="2018-07-22T15:41:00Z">
                  <w:rPr>
                    <w:rFonts w:ascii="Cambria Math" w:hAnsi="Cambria Math"/>
                  </w:rPr>
                </w:del>
              </w:ins>
            </m:ctrlPr>
          </m:fPr>
          <m:num>
            <m:r>
              <w:del w:id="5852" w:author="Joel Newman" w:date="2018-07-22T15:41:00Z">
                <w:rPr>
                  <w:rFonts w:ascii="Cambria Math" w:hAnsi="Cambria Math"/>
                </w:rPr>
                <m:t>2.75*TORQUE</m:t>
              </w:del>
            </m:r>
          </m:num>
          <m:den>
            <m:r>
              <w:del w:id="5853" w:author="Joel Newman" w:date="2018-07-22T15:41:00Z">
                <w:rPr>
                  <w:rFonts w:ascii="Cambria Math" w:hAnsi="Cambria Math"/>
                </w:rPr>
                <m:t>256*ISGAIN*</m:t>
              </w:del>
            </m:r>
            <m:sSub>
              <m:sSubPr>
                <m:ctrlPr>
                  <w:ins w:id="5854" w:author="Dan Kot" w:date="2018-07-25T15:22:00Z">
                    <w:del w:id="5855" w:author="Joel Newman" w:date="2018-07-22T15:41:00Z">
                      <w:rPr>
                        <w:rFonts w:ascii="Cambria Math" w:hAnsi="Cambria Math"/>
                      </w:rPr>
                    </w:del>
                  </w:ins>
                </m:ctrlPr>
              </m:sSubPr>
              <m:e>
                <m:r>
                  <w:del w:id="5856" w:author="Joel Newman" w:date="2018-07-22T15:41:00Z">
                    <w:rPr>
                      <w:rFonts w:ascii="Cambria Math" w:hAnsi="Cambria Math"/>
                    </w:rPr>
                    <m:t>R</m:t>
                  </w:del>
                </m:r>
              </m:e>
              <m:sub>
                <m:r>
                  <w:del w:id="5857" w:author="Joel Newman" w:date="2018-07-22T15:41:00Z">
                    <w:rPr>
                      <w:rFonts w:ascii="Cambria Math" w:hAnsi="Cambria Math"/>
                    </w:rPr>
                    <m:t>ISENSE</m:t>
                  </w:del>
                </m:r>
              </m:sub>
            </m:sSub>
          </m:den>
        </m:f>
      </m:oMath>
      <w:del w:id="5858" w:author="Joel Newman" w:date="2018-07-22T15:41:00Z">
        <w:r w:rsidR="005F1123" w:rsidDel="003A47A8">
          <w:delText>(eqn X)</w:delText>
        </w:r>
      </w:del>
    </w:p>
    <w:p w14:paraId="33F77388" w14:textId="2C765072" w:rsidR="004E1BC9" w:rsidRDefault="005F1123">
      <w:pPr>
        <w:rPr>
          <w:ins w:id="5859" w:author="Joel Newman" w:date="2018-07-22T15:45:00Z"/>
        </w:rPr>
      </w:pPr>
      <w:r>
        <w:t>For example</w:t>
      </w:r>
      <w:ins w:id="5860" w:author="Dana de Jong" w:date="2018-07-29T18:21:00Z">
        <w:r w:rsidR="00787790">
          <w:t>,</w:t>
        </w:r>
      </w:ins>
      <w:r>
        <w:t xml:space="preserve"> if we wanted to set the current to </w:t>
      </w:r>
      <w:del w:id="5861" w:author="Joel Newman" w:date="2018-07-28T18:06:00Z">
        <w:r w:rsidDel="009E7331">
          <w:delText>1</w:delText>
        </w:r>
      </w:del>
      <w:ins w:id="5862" w:author="Joel Newman" w:date="2018-07-28T18:06:00Z">
        <w:r w:rsidR="009E7331">
          <w:t>5</w:t>
        </w:r>
      </w:ins>
      <w:ins w:id="5863" w:author="Dana de Jong" w:date="2018-07-29T18:21:00Z">
        <w:r w:rsidR="00787790">
          <w:t xml:space="preserve"> </w:t>
        </w:r>
      </w:ins>
      <w:r>
        <w:t xml:space="preserve">A then a value of </w:t>
      </w:r>
      <w:ins w:id="5864" w:author="Joel Newman" w:date="2018-07-28T18:07:00Z">
        <w:r w:rsidR="00630B68">
          <w:t>140</w:t>
        </w:r>
      </w:ins>
      <w:del w:id="5865" w:author="Joel Newman" w:date="2018-07-28T18:07:00Z">
        <w:r>
          <w:delText>28</w:delText>
        </w:r>
      </w:del>
      <w:r>
        <w:t xml:space="preserve"> would be put in TORQUE and 40 in ISGAIN.</w:t>
      </w:r>
    </w:p>
    <w:p w14:paraId="753E3A02" w14:textId="20B739B6" w:rsidR="008A26D5" w:rsidRDefault="008A26D5">
      <w:pPr>
        <w:rPr>
          <w:ins w:id="5866" w:author="Joel Newman" w:date="2018-07-22T15:45:00Z"/>
        </w:rPr>
      </w:pPr>
    </w:p>
    <w:p w14:paraId="0D27C962" w14:textId="15E0EF5A" w:rsidR="00933BF6" w:rsidRDefault="00CD3F08">
      <w:pPr>
        <w:pStyle w:val="Caption"/>
        <w:rPr>
          <w:ins w:id="5867" w:author="Joel Newman" w:date="2018-07-22T15:54:00Z"/>
        </w:rPr>
        <w:pPrChange w:id="5868" w:author="Joel Newman" w:date="2018-07-22T15:54:00Z">
          <w:pPr>
            <w:jc w:val="center"/>
          </w:pPr>
        </w:pPrChange>
      </w:pPr>
      <w:ins w:id="5869" w:author="Joel Newman" w:date="2018-07-22T15:57:00Z">
        <w:r>
          <w:rPr>
            <w:noProof/>
            <w:lang w:val="en-US" w:eastAsia="en-US"/>
          </w:rPr>
          <w:drawing>
            <wp:inline distT="0" distB="0" distL="0" distR="0" wp14:anchorId="714B1F91" wp14:editId="55865AAD">
              <wp:extent cx="5760000" cy="2886075"/>
              <wp:effectExtent l="0" t="0" r="12700" b="9525"/>
              <wp:docPr id="11" name="Chart 11">
                <a:extLst xmlns:a="http://schemas.openxmlformats.org/drawingml/2006/main">
                  <a:ext uri="{FF2B5EF4-FFF2-40B4-BE49-F238E27FC236}">
                    <a16:creationId xmlns:a16="http://schemas.microsoft.com/office/drawing/2014/main" id="{453D3825-119B-4C7B-AE42-BF5C6B5CBC1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ins>
    </w:p>
    <w:p w14:paraId="302DBFC1" w14:textId="049BDFE9" w:rsidR="008A26D5" w:rsidRDefault="00933BF6">
      <w:pPr>
        <w:pStyle w:val="Caption"/>
      </w:pPr>
      <w:bookmarkStart w:id="5870" w:name="_Toc520038997"/>
      <w:bookmarkStart w:id="5871" w:name="_Toc520039369"/>
      <w:bookmarkStart w:id="5872" w:name="_Toc520041277"/>
      <w:bookmarkStart w:id="5873" w:name="_Toc520040724"/>
      <w:bookmarkStart w:id="5874" w:name="_Toc520069146"/>
      <w:bookmarkStart w:id="5875" w:name="_Toc520564542"/>
      <w:bookmarkStart w:id="5876" w:name="_Toc520567479"/>
      <w:bookmarkStart w:id="5877" w:name="_Toc520568183"/>
      <w:bookmarkStart w:id="5878" w:name="_Toc520568821"/>
      <w:bookmarkStart w:id="5879" w:name="_Toc520570304"/>
      <w:bookmarkStart w:id="5880" w:name="_Toc520570543"/>
      <w:bookmarkStart w:id="5881" w:name="_Toc520571451"/>
      <w:bookmarkStart w:id="5882" w:name="_Toc520572231"/>
      <w:bookmarkStart w:id="5883" w:name="_Toc520572901"/>
      <w:bookmarkStart w:id="5884" w:name="_Toc520573065"/>
      <w:bookmarkStart w:id="5885" w:name="_Toc520574755"/>
      <w:bookmarkStart w:id="5886" w:name="_Toc520655904"/>
      <w:bookmarkStart w:id="5887" w:name="_Toc520659529"/>
      <w:bookmarkStart w:id="5888" w:name="_Toc520838826"/>
      <w:bookmarkStart w:id="5889" w:name="_Toc520881960"/>
      <w:bookmarkStart w:id="5890" w:name="_Toc520892460"/>
      <w:ins w:id="5891" w:author="Joel Newman" w:date="2018-07-22T15:54:00Z">
        <w:r>
          <w:t xml:space="preserve">Figure </w:t>
        </w:r>
        <w:r>
          <w:fldChar w:fldCharType="begin"/>
        </w:r>
        <w:r>
          <w:instrText xml:space="preserve"> SEQ Figure \* ARABIC </w:instrText>
        </w:r>
      </w:ins>
      <w:r>
        <w:fldChar w:fldCharType="separate"/>
      </w:r>
      <w:r w:rsidR="00E723E8">
        <w:rPr>
          <w:noProof/>
        </w:rPr>
        <w:t>21</w:t>
      </w:r>
      <w:ins w:id="5892" w:author="Joel Newman" w:date="2018-07-22T15:54:00Z">
        <w:r>
          <w:fldChar w:fldCharType="end"/>
        </w:r>
        <w:r>
          <w:t xml:space="preserve"> </w:t>
        </w:r>
      </w:ins>
      <w:ins w:id="5893" w:author="Dana de Jong" w:date="2018-07-28T19:41:00Z">
        <w:r w:rsidR="00CF40B4">
          <w:t>.</w:t>
        </w:r>
        <w:r>
          <w:t xml:space="preserve"> </w:t>
        </w:r>
      </w:ins>
      <w:ins w:id="5894" w:author="Joel Newman" w:date="2018-07-22T15:54:00Z">
        <w:del w:id="5895" w:author="Dana de Jong" w:date="2018-07-28T19:41:00Z">
          <w:r>
            <w:delText>-</w:delText>
          </w:r>
        </w:del>
        <w:del w:id="5896" w:author="Dana de Jong" w:date="2018-07-28T19:43:00Z">
          <w:r>
            <w:delText xml:space="preserve"> </w:delText>
          </w:r>
        </w:del>
        <w:r>
          <w:t>Current Regulation Actual Data</w:t>
        </w:r>
      </w:ins>
      <w:bookmarkEnd w:id="5870"/>
      <w:bookmarkEnd w:id="5871"/>
      <w:bookmarkEnd w:id="5872"/>
      <w:bookmarkEnd w:id="5873"/>
      <w:bookmarkEnd w:id="5874"/>
      <w:bookmarkEnd w:id="5875"/>
      <w:bookmarkEnd w:id="5876"/>
      <w:bookmarkEnd w:id="5877"/>
      <w:bookmarkEnd w:id="5878"/>
      <w:bookmarkEnd w:id="5879"/>
      <w:bookmarkEnd w:id="5880"/>
      <w:bookmarkEnd w:id="5881"/>
      <w:bookmarkEnd w:id="5882"/>
      <w:bookmarkEnd w:id="5883"/>
      <w:bookmarkEnd w:id="5884"/>
      <w:bookmarkEnd w:id="5885"/>
      <w:bookmarkEnd w:id="5886"/>
      <w:bookmarkEnd w:id="5887"/>
      <w:bookmarkEnd w:id="5888"/>
      <w:bookmarkEnd w:id="5889"/>
      <w:bookmarkEnd w:id="5890"/>
    </w:p>
    <w:p w14:paraId="37180A57" w14:textId="7BB5D8D7" w:rsidR="004E1BC9" w:rsidRDefault="004E1BC9">
      <w:pPr>
        <w:rPr>
          <w:del w:id="5897" w:author="Joel Newman" w:date="2018-07-28T18:07:00Z"/>
        </w:rPr>
      </w:pPr>
    </w:p>
    <w:p w14:paraId="47599E06" w14:textId="54103202" w:rsidR="00567663" w:rsidRDefault="00567663">
      <w:pPr>
        <w:rPr>
          <w:ins w:id="5898" w:author="Joel Newman" w:date="2018-07-28T18:14:00Z"/>
        </w:rPr>
      </w:pPr>
    </w:p>
    <w:p w14:paraId="0C5B4ACD" w14:textId="739DB407" w:rsidR="00567663" w:rsidRDefault="00567663">
      <w:pPr>
        <w:rPr>
          <w:ins w:id="5899" w:author="Joel Newman" w:date="2018-07-28T18:14:00Z"/>
        </w:rPr>
      </w:pPr>
      <w:ins w:id="5900" w:author="Joel Newman" w:date="2018-07-28T18:14:00Z">
        <w:r>
          <w:t xml:space="preserve">Our </w:t>
        </w:r>
        <w:r w:rsidR="00B22C82">
          <w:t xml:space="preserve">current </w:t>
        </w:r>
        <w:r>
          <w:t>meters were not accurate under 1</w:t>
        </w:r>
      </w:ins>
      <w:ins w:id="5901" w:author="Dana de Jong" w:date="2018-07-29T18:21:00Z">
        <w:r w:rsidR="00787790">
          <w:t xml:space="preserve"> </w:t>
        </w:r>
      </w:ins>
      <w:ins w:id="5902" w:author="Joel Newman" w:date="2018-07-28T18:14:00Z">
        <w:r>
          <w:t>A so low values of the current regulation were not tes</w:t>
        </w:r>
        <w:r w:rsidR="00B22C82">
          <w:t>ted</w:t>
        </w:r>
      </w:ins>
      <w:ins w:id="5903" w:author="Joel Newman" w:date="2018-07-28T18:17:00Z">
        <w:r w:rsidR="00D352A0">
          <w:t>. Values over 10</w:t>
        </w:r>
      </w:ins>
      <w:ins w:id="5904" w:author="Dana de Jong" w:date="2018-07-29T18:21:00Z">
        <w:r w:rsidR="00787790">
          <w:t xml:space="preserve"> </w:t>
        </w:r>
      </w:ins>
      <w:ins w:id="5905" w:author="Joel Newman" w:date="2018-07-28T18:17:00Z">
        <w:r w:rsidR="00D352A0">
          <w:t xml:space="preserve">A </w:t>
        </w:r>
        <w:commentRangeStart w:id="5906"/>
        <w:commentRangeStart w:id="5907"/>
        <w:commentRangeStart w:id="5908"/>
        <w:r w:rsidR="00D352A0">
          <w:t>were</w:t>
        </w:r>
      </w:ins>
      <w:commentRangeEnd w:id="5906"/>
      <w:r w:rsidR="008A3AE9">
        <w:rPr>
          <w:rStyle w:val="CommentReference"/>
        </w:rPr>
        <w:commentReference w:id="5906"/>
      </w:r>
      <w:commentRangeEnd w:id="5907"/>
      <w:ins w:id="5909" w:author="Joel Newman" w:date="2018-08-01T06:55:00Z">
        <w:r w:rsidR="00F36194">
          <w:t xml:space="preserve"> not</w:t>
        </w:r>
      </w:ins>
      <w:r w:rsidR="00D11AF0">
        <w:rPr>
          <w:rStyle w:val="CommentReference"/>
        </w:rPr>
        <w:commentReference w:id="5907"/>
      </w:r>
      <w:commentRangeEnd w:id="5908"/>
      <w:r w:rsidR="005244CC">
        <w:rPr>
          <w:rStyle w:val="CommentReference"/>
        </w:rPr>
        <w:commentReference w:id="5908"/>
      </w:r>
      <w:ins w:id="5910" w:author="Joel Newman" w:date="2018-07-28T18:19:00Z">
        <w:r w:rsidR="00D352A0">
          <w:t xml:space="preserve"> tested </w:t>
        </w:r>
        <w:r w:rsidR="00AE0BD5">
          <w:t>due to fusing in the primary current meter</w:t>
        </w:r>
      </w:ins>
      <w:ins w:id="5911" w:author="Joel Newman" w:date="2018-07-28T18:14:00Z">
        <w:r w:rsidR="00B22C82">
          <w:t>.</w:t>
        </w:r>
      </w:ins>
    </w:p>
    <w:p w14:paraId="30516E98" w14:textId="7A7AB8CA" w:rsidR="004E1BC9" w:rsidDel="00933BF6" w:rsidRDefault="005F1123">
      <w:pPr>
        <w:rPr>
          <w:del w:id="5912" w:author="Joel Newman" w:date="2018-07-22T15:54:00Z"/>
        </w:rPr>
      </w:pPr>
      <w:del w:id="5913" w:author="Joel Newman" w:date="2018-07-22T15:54:00Z">
        <w:r w:rsidDel="00933BF6">
          <w:delText>INSERT GRAPHS OF DATA HERE</w:delText>
        </w:r>
      </w:del>
    </w:p>
    <w:p w14:paraId="3F0C7F88" w14:textId="2A35D37F" w:rsidR="004E1BC9" w:rsidRDefault="004E1BC9">
      <w:pPr>
        <w:rPr>
          <w:del w:id="5914" w:author="Joel Newman" w:date="2018-07-28T18:07:00Z"/>
        </w:rPr>
      </w:pPr>
    </w:p>
    <w:p w14:paraId="5D8554BA" w14:textId="1DFE32E2" w:rsidR="004E1BC9" w:rsidRDefault="005F1123">
      <w:pPr>
        <w:rPr>
          <w:del w:id="5915" w:author="Joel Newman" w:date="2018-07-28T18:07:00Z"/>
        </w:rPr>
      </w:pPr>
      <w:del w:id="5916" w:author="Joel Newman" w:date="2018-07-24T08:53:00Z">
        <w:r w:rsidDel="005F1123">
          <w:rPr>
            <w:noProof/>
            <w:lang w:val="en-US" w:eastAsia="en-US"/>
          </w:rPr>
          <w:drawing>
            <wp:inline distT="114300" distB="114300" distL="114300" distR="114300" wp14:anchorId="18EF633B" wp14:editId="3BF2C073">
              <wp:extent cx="5943600" cy="2870200"/>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943600" cy="2870200"/>
                      </a:xfrm>
                      <a:prstGeom prst="rect">
                        <a:avLst/>
                      </a:prstGeom>
                      <a:ln/>
                    </pic:spPr>
                  </pic:pic>
                </a:graphicData>
              </a:graphic>
            </wp:inline>
          </w:drawing>
        </w:r>
      </w:del>
    </w:p>
    <w:p w14:paraId="5F1058FB" w14:textId="01103E09" w:rsidR="004E1BC9" w:rsidRDefault="004E1BC9">
      <w:pPr>
        <w:rPr>
          <w:del w:id="5917" w:author="Joel Newman" w:date="2018-07-28T18:07:00Z"/>
        </w:rPr>
      </w:pPr>
    </w:p>
    <w:p w14:paraId="1132873A" w14:textId="6728A001" w:rsidR="004E1BC9" w:rsidRDefault="004E1BC9">
      <w:pPr>
        <w:rPr>
          <w:del w:id="5918" w:author="Joel Newman" w:date="2018-07-28T18:07:00Z"/>
        </w:rPr>
      </w:pPr>
    </w:p>
    <w:p w14:paraId="5A7A8114" w14:textId="3F3709F3" w:rsidR="004E1BC9" w:rsidRDefault="00710A9E">
      <w:pPr>
        <w:rPr>
          <w:del w:id="5919" w:author="Joel Newman" w:date="2018-07-28T18:07:00Z"/>
        </w:rPr>
      </w:pPr>
      <w:del w:id="5920" w:author="Joel Newman" w:date="2018-07-28T18:07:00Z">
        <w:r>
          <w:delText>Steps that we did</w:delText>
        </w:r>
      </w:del>
    </w:p>
    <w:p w14:paraId="28B6C145" w14:textId="48292737" w:rsidR="004E1BC9" w:rsidRDefault="005F1123">
      <w:pPr>
        <w:rPr>
          <w:del w:id="5921" w:author="Joel Newman" w:date="2018-07-28T18:07:00Z"/>
        </w:rPr>
        <w:pPrChange w:id="5922" w:author="Dana de Jong" w:date="2018-07-28T12:21:00Z">
          <w:pPr>
            <w:pStyle w:val="ListParagraph"/>
            <w:numPr>
              <w:numId w:val="4"/>
            </w:numPr>
            <w:ind w:hanging="360"/>
          </w:pPr>
        </w:pPrChange>
      </w:pPr>
      <w:del w:id="5923" w:author="Joel Newman" w:date="2018-07-28T18:07:00Z">
        <w:r>
          <w:delText xml:space="preserve">Lock the rotor of the motor </w:delText>
        </w:r>
      </w:del>
    </w:p>
    <w:p w14:paraId="06214837" w14:textId="36B91FB2" w:rsidR="004E1BC9" w:rsidRDefault="005F1123">
      <w:pPr>
        <w:rPr>
          <w:del w:id="5924" w:author="Joel Newman" w:date="2018-07-28T18:07:00Z"/>
        </w:rPr>
        <w:pPrChange w:id="5925" w:author="Dana de Jong" w:date="2018-07-28T12:21:00Z">
          <w:pPr>
            <w:pStyle w:val="ListParagraph"/>
            <w:numPr>
              <w:numId w:val="4"/>
            </w:numPr>
            <w:ind w:hanging="360"/>
          </w:pPr>
        </w:pPrChange>
      </w:pPr>
      <w:del w:id="5926" w:author="Joel Newman" w:date="2018-07-28T18:07:00Z">
        <w:r>
          <w:delText xml:space="preserve">Apply a signal for a specific current output </w:delText>
        </w:r>
      </w:del>
    </w:p>
    <w:p w14:paraId="45DC18C8" w14:textId="176BD044" w:rsidR="004E1BC9" w:rsidRDefault="005F1123">
      <w:pPr>
        <w:rPr>
          <w:del w:id="5927" w:author="Joel Newman" w:date="2018-07-28T18:07:00Z"/>
        </w:rPr>
        <w:pPrChange w:id="5928" w:author="Dana de Jong" w:date="2018-07-28T12:21:00Z">
          <w:pPr>
            <w:pStyle w:val="ListParagraph"/>
            <w:numPr>
              <w:numId w:val="4"/>
            </w:numPr>
            <w:ind w:hanging="360"/>
          </w:pPr>
        </w:pPrChange>
      </w:pPr>
      <w:del w:id="5929" w:author="Joel Newman" w:date="2018-07-28T18:07:00Z">
        <w:r>
          <w:delText xml:space="preserve">I.e % duty cycle  </w:delText>
        </w:r>
      </w:del>
    </w:p>
    <w:p w14:paraId="27AF9057" w14:textId="1E21875D" w:rsidR="004E1BC9" w:rsidRDefault="004E1BC9">
      <w:pPr>
        <w:rPr>
          <w:del w:id="5930" w:author="Joel Newman" w:date="2018-07-28T18:07:00Z"/>
        </w:rPr>
      </w:pPr>
    </w:p>
    <w:p w14:paraId="154131B9" w14:textId="6DFF7198" w:rsidR="004E1BC9" w:rsidRDefault="004E1BC9">
      <w:pPr>
        <w:rPr>
          <w:del w:id="5931" w:author="Joel Newman" w:date="2018-07-28T18:07:00Z"/>
        </w:rPr>
      </w:pPr>
    </w:p>
    <w:p w14:paraId="011D5111" w14:textId="0A4C9D6E" w:rsidR="004E1BC9" w:rsidRDefault="004E1BC9">
      <w:pPr>
        <w:rPr>
          <w:del w:id="5932" w:author="Joel Newman" w:date="2018-07-28T18:07:00Z"/>
        </w:rPr>
      </w:pPr>
    </w:p>
    <w:p w14:paraId="5CBB97E5" w14:textId="77777777" w:rsidR="004E1BC9" w:rsidRDefault="004E1BC9"/>
    <w:p w14:paraId="23BF182B" w14:textId="77777777" w:rsidR="004E1BC9" w:rsidRDefault="004E1BC9"/>
    <w:p w14:paraId="0AA9F08E" w14:textId="77777777" w:rsidR="00615E3F" w:rsidRDefault="00615E3F">
      <w:pPr>
        <w:keepNext w:val="0"/>
        <w:keepLines w:val="0"/>
        <w:widowControl/>
        <w:spacing w:line="276" w:lineRule="auto"/>
        <w:ind w:firstLine="0"/>
        <w:rPr>
          <w:ins w:id="5933" w:author="Dana de Jong" w:date="2018-07-29T14:58:00Z"/>
          <w:sz w:val="32"/>
          <w:szCs w:val="32"/>
        </w:rPr>
      </w:pPr>
      <w:bookmarkStart w:id="5934" w:name="_3k77mquf7jkd" w:colFirst="0" w:colLast="0"/>
      <w:bookmarkStart w:id="5935" w:name="_Toc520039019"/>
      <w:bookmarkStart w:id="5936" w:name="_Toc520039391"/>
      <w:bookmarkStart w:id="5937" w:name="_Toc520041299"/>
      <w:bookmarkStart w:id="5938" w:name="_Toc520040746"/>
      <w:bookmarkStart w:id="5939" w:name="_Toc520289729"/>
      <w:bookmarkStart w:id="5940" w:name="_Toc520289858"/>
      <w:bookmarkStart w:id="5941" w:name="_Toc520289906"/>
      <w:bookmarkStart w:id="5942" w:name="_Toc520293540"/>
      <w:bookmarkStart w:id="5943" w:name="_Toc520291965"/>
      <w:bookmarkStart w:id="5944" w:name="_Toc520291989"/>
      <w:bookmarkStart w:id="5945" w:name="_Toc520502315"/>
      <w:bookmarkStart w:id="5946" w:name="_Toc520564568"/>
      <w:bookmarkStart w:id="5947" w:name="_Toc520565684"/>
      <w:bookmarkStart w:id="5948" w:name="_Toc520567508"/>
      <w:bookmarkStart w:id="5949" w:name="_Toc520568212"/>
      <w:bookmarkStart w:id="5950" w:name="_Toc520568850"/>
      <w:bookmarkStart w:id="5951" w:name="_Toc520570333"/>
      <w:bookmarkStart w:id="5952" w:name="_Toc520570572"/>
      <w:bookmarkStart w:id="5953" w:name="_Toc520571480"/>
      <w:bookmarkStart w:id="5954" w:name="_Toc520572260"/>
      <w:bookmarkStart w:id="5955" w:name="_Toc520572930"/>
      <w:bookmarkStart w:id="5956" w:name="_Toc520573094"/>
      <w:bookmarkStart w:id="5957" w:name="_Toc520574784"/>
      <w:bookmarkEnd w:id="5934"/>
      <w:ins w:id="5958" w:author="Dana de Jong" w:date="2018-07-29T14:58:00Z">
        <w:r>
          <w:br w:type="page"/>
        </w:r>
      </w:ins>
    </w:p>
    <w:p w14:paraId="750EDEBE" w14:textId="2C0D05F2" w:rsidR="004E1BC9" w:rsidRPr="00C46977" w:rsidRDefault="005F1123">
      <w:pPr>
        <w:pStyle w:val="Heading2"/>
      </w:pPr>
      <w:bookmarkStart w:id="5959" w:name="_Toc520655936"/>
      <w:bookmarkStart w:id="5960" w:name="_Toc520659561"/>
      <w:bookmarkStart w:id="5961" w:name="_Toc520838858"/>
      <w:bookmarkStart w:id="5962" w:name="_Toc520881992"/>
      <w:bookmarkStart w:id="5963" w:name="_Toc520892432"/>
      <w:r w:rsidRPr="00C46977">
        <w:lastRenderedPageBreak/>
        <w:t>Decay modes test</w:t>
      </w:r>
      <w:bookmarkEnd w:id="5935"/>
      <w:bookmarkEnd w:id="5936"/>
      <w:bookmarkEnd w:id="5937"/>
      <w:bookmarkEnd w:id="5938"/>
      <w:bookmarkEnd w:id="5939"/>
      <w:bookmarkEnd w:id="5940"/>
      <w:bookmarkEnd w:id="5941"/>
      <w:bookmarkEnd w:id="5942"/>
      <w:bookmarkEnd w:id="5943"/>
      <w:bookmarkEnd w:id="5944"/>
      <w:bookmarkEnd w:id="5945"/>
      <w:bookmarkEnd w:id="5946"/>
      <w:bookmarkEnd w:id="5947"/>
      <w:bookmarkEnd w:id="5948"/>
      <w:bookmarkEnd w:id="5949"/>
      <w:bookmarkEnd w:id="5950"/>
      <w:bookmarkEnd w:id="5951"/>
      <w:bookmarkEnd w:id="5952"/>
      <w:bookmarkEnd w:id="5953"/>
      <w:bookmarkEnd w:id="5954"/>
      <w:bookmarkEnd w:id="5955"/>
      <w:bookmarkEnd w:id="5956"/>
      <w:bookmarkEnd w:id="5957"/>
      <w:bookmarkEnd w:id="5959"/>
      <w:bookmarkEnd w:id="5960"/>
      <w:bookmarkEnd w:id="5961"/>
      <w:bookmarkEnd w:id="5962"/>
      <w:bookmarkEnd w:id="5963"/>
      <w:r w:rsidRPr="00C46977">
        <w:t xml:space="preserve"> </w:t>
      </w:r>
    </w:p>
    <w:p w14:paraId="568416E8" w14:textId="77777777" w:rsidR="004E1BC9" w:rsidRDefault="004E1BC9"/>
    <w:p w14:paraId="5CA3D245" w14:textId="096C2A48" w:rsidR="006C3E15" w:rsidRDefault="005F1123" w:rsidP="00A8724E">
      <w:pPr>
        <w:rPr>
          <w:ins w:id="5964" w:author="Dana de Jong" w:date="2018-08-01T12:53:00Z"/>
        </w:rPr>
      </w:pPr>
      <w:r>
        <w:t xml:space="preserve">The second test </w:t>
      </w:r>
      <w:del w:id="5965" w:author="Dana de Jong" w:date="2018-07-29T18:22:00Z">
        <w:r>
          <w:delText>is showing</w:delText>
        </w:r>
      </w:del>
      <w:ins w:id="5966" w:author="Dana de Jong" w:date="2018-07-29T18:22:00Z">
        <w:r w:rsidR="00D56FE0">
          <w:t>shows</w:t>
        </w:r>
      </w:ins>
      <w:r>
        <w:t xml:space="preserve"> the different decay modes that the DRV8704 offers. The modes that are available are slow decay, fast decay, and mixed decay</w:t>
      </w:r>
      <w:ins w:id="5967" w:author="Dana de Jong" w:date="2018-07-29T18:22:00Z">
        <w:r w:rsidR="00D56FE0">
          <w:t>,</w:t>
        </w:r>
      </w:ins>
      <w:r>
        <w:t xml:space="preserve"> as shown in </w:t>
      </w:r>
      <w:ins w:id="5968" w:author="Joel Newman" w:date="2018-07-28T18:20:00Z">
        <w:r w:rsidR="008847CC">
          <w:fldChar w:fldCharType="begin"/>
        </w:r>
        <w:r w:rsidR="008847CC">
          <w:instrText xml:space="preserve"> REF _Ref520565382 \h </w:instrText>
        </w:r>
      </w:ins>
      <w:r w:rsidR="008847CC">
        <w:fldChar w:fldCharType="separate"/>
      </w:r>
      <w:ins w:id="5969" w:author="Joel Newman" w:date="2018-07-22T16:00:00Z">
        <w:r w:rsidR="0047738F">
          <w:t xml:space="preserve">Figure </w:t>
        </w:r>
      </w:ins>
      <w:r w:rsidR="0047738F">
        <w:rPr>
          <w:noProof/>
        </w:rPr>
        <w:t>22</w:t>
      </w:r>
      <w:ins w:id="5970" w:author="Joel Newman" w:date="2018-07-28T18:20:00Z">
        <w:r w:rsidR="008847CC">
          <w:fldChar w:fldCharType="end"/>
        </w:r>
      </w:ins>
      <w:ins w:id="5971" w:author="Joel Newman" w:date="2018-07-28T18:21:00Z">
        <w:r w:rsidR="006C3E15">
          <w:t xml:space="preserve">. </w:t>
        </w:r>
      </w:ins>
    </w:p>
    <w:p w14:paraId="05A2F7A8" w14:textId="77777777" w:rsidR="00870AA7" w:rsidRDefault="00870AA7" w:rsidP="00A8724E">
      <w:pPr>
        <w:rPr>
          <w:ins w:id="5972" w:author="Joel Newman" w:date="2018-07-28T18:21:00Z"/>
        </w:rPr>
      </w:pPr>
    </w:p>
    <w:p w14:paraId="44E3CB62" w14:textId="6B454CE5" w:rsidR="00726E93" w:rsidRDefault="005F1123">
      <w:pPr>
        <w:rPr>
          <w:ins w:id="5973" w:author="Joel Newman" w:date="2018-07-22T16:00:00Z"/>
        </w:rPr>
      </w:pPr>
      <w:del w:id="5974" w:author="Joel Newman" w:date="2018-07-28T18:20:00Z">
        <w:r>
          <w:delText>figure x</w:delText>
        </w:r>
      </w:del>
      <w:commentRangeStart w:id="5975"/>
      <w:r w:rsidR="008A73B5">
        <w:rPr>
          <w:noProof/>
          <w:lang w:val="en-US" w:eastAsia="en-US"/>
        </w:rPr>
        <w:drawing>
          <wp:inline distT="114300" distB="114300" distL="114300" distR="114300" wp14:anchorId="5353A4C1" wp14:editId="6791C6EC">
            <wp:extent cx="5943600" cy="299085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44"/>
                    <a:srcRect b="6547"/>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commentRangeEnd w:id="5975"/>
    </w:p>
    <w:p w14:paraId="71FE51CE" w14:textId="3622F64D" w:rsidR="00726E93" w:rsidRPr="00726E93" w:rsidRDefault="00726E93">
      <w:pPr>
        <w:pStyle w:val="Caption"/>
        <w:rPr>
          <w:ins w:id="5976" w:author="Joel Newman" w:date="2018-07-22T16:00:00Z"/>
        </w:rPr>
      </w:pPr>
      <w:bookmarkStart w:id="5977" w:name="_Ref520565382"/>
      <w:bookmarkStart w:id="5978" w:name="_Toc520038998"/>
      <w:bookmarkStart w:id="5979" w:name="_Toc520039370"/>
      <w:bookmarkStart w:id="5980" w:name="_Toc520041278"/>
      <w:bookmarkStart w:id="5981" w:name="_Toc520040725"/>
      <w:bookmarkStart w:id="5982" w:name="_Toc520069147"/>
      <w:bookmarkStart w:id="5983" w:name="_Toc520564543"/>
      <w:bookmarkStart w:id="5984" w:name="_Toc520567480"/>
      <w:bookmarkStart w:id="5985" w:name="_Toc520568184"/>
      <w:bookmarkStart w:id="5986" w:name="_Toc520568822"/>
      <w:bookmarkStart w:id="5987" w:name="_Toc520570305"/>
      <w:bookmarkStart w:id="5988" w:name="_Toc520570544"/>
      <w:bookmarkStart w:id="5989" w:name="_Toc520571452"/>
      <w:bookmarkStart w:id="5990" w:name="_Toc520572232"/>
      <w:bookmarkStart w:id="5991" w:name="_Toc520572902"/>
      <w:bookmarkStart w:id="5992" w:name="_Toc520573066"/>
      <w:bookmarkStart w:id="5993" w:name="_Toc520574756"/>
      <w:bookmarkStart w:id="5994" w:name="_Toc520655905"/>
      <w:bookmarkStart w:id="5995" w:name="_Toc520659530"/>
      <w:bookmarkStart w:id="5996" w:name="_Toc520838827"/>
      <w:bookmarkStart w:id="5997" w:name="_Toc520881961"/>
      <w:bookmarkStart w:id="5998" w:name="_Toc520892461"/>
      <w:ins w:id="5999" w:author="Joel Newman" w:date="2018-07-22T16:00:00Z">
        <w:r>
          <w:t xml:space="preserve">Figure </w:t>
        </w:r>
        <w:r>
          <w:fldChar w:fldCharType="begin"/>
        </w:r>
        <w:r>
          <w:instrText xml:space="preserve"> SEQ Figure \* ARABIC </w:instrText>
        </w:r>
      </w:ins>
      <w:r>
        <w:fldChar w:fldCharType="separate"/>
      </w:r>
      <w:r w:rsidR="00E723E8">
        <w:rPr>
          <w:noProof/>
        </w:rPr>
        <w:t>22</w:t>
      </w:r>
      <w:ins w:id="6000" w:author="Joel Newman" w:date="2018-07-22T16:00:00Z">
        <w:r>
          <w:fldChar w:fldCharType="end"/>
        </w:r>
      </w:ins>
      <w:bookmarkEnd w:id="5977"/>
      <w:ins w:id="6001" w:author="Dana de Jong" w:date="2018-07-28T19:43:00Z">
        <w:r w:rsidR="00CF40B4">
          <w:t xml:space="preserve">. </w:t>
        </w:r>
      </w:ins>
      <w:ins w:id="6002" w:author="Joel Newman" w:date="2018-07-22T16:00:00Z">
        <w:del w:id="6003" w:author="Dana de Jong" w:date="2018-07-28T19:43:00Z">
          <w:r>
            <w:delText xml:space="preserve"> - </w:delText>
          </w:r>
        </w:del>
        <w:r>
          <w:t>Decay modes available on the DRV8704</w:t>
        </w:r>
      </w:ins>
      <w:ins w:id="6004" w:author="Joel Newman" w:date="2018-07-22T16:01:00Z">
        <w:r>
          <w:t xml:space="preserve"> </w:t>
        </w:r>
      </w:ins>
      <w:customXmlInsRangeStart w:id="6005" w:author="Joel Newman" w:date="2018-07-22T16:01:00Z"/>
      <w:sdt>
        <w:sdtPr>
          <w:id w:val="-1349947091"/>
          <w:citation/>
        </w:sdtPr>
        <w:sdtEndPr/>
        <w:sdtContent>
          <w:customXmlInsRangeEnd w:id="6005"/>
          <w:ins w:id="6006" w:author="Joel Newman" w:date="2018-07-22T16:01:00Z">
            <w:r>
              <w:fldChar w:fldCharType="begin"/>
            </w:r>
            <w:r>
              <w:rPr>
                <w:lang w:val="en-CA"/>
              </w:rPr>
              <w:instrText xml:space="preserve"> CITATION 18 \l 4105 </w:instrText>
            </w:r>
          </w:ins>
          <w:r>
            <w:fldChar w:fldCharType="separate"/>
          </w:r>
          <w:r w:rsidR="0047738F" w:rsidRPr="0047738F">
            <w:rPr>
              <w:noProof/>
              <w:lang w:val="en-CA"/>
            </w:rPr>
            <w:t>[7]</w:t>
          </w:r>
          <w:ins w:id="6007" w:author="Joel Newman" w:date="2018-07-22T16:01:00Z">
            <w:r>
              <w:fldChar w:fldCharType="end"/>
            </w:r>
          </w:ins>
          <w:customXmlInsRangeStart w:id="6008" w:author="Joel Newman" w:date="2018-07-22T16:01:00Z"/>
        </w:sdtContent>
      </w:sdt>
      <w:customXmlInsRangeEnd w:id="6008"/>
      <w:bookmarkEnd w:id="5978"/>
      <w:bookmarkEnd w:id="5979"/>
      <w:bookmarkEnd w:id="5980"/>
      <w:bookmarkEnd w:id="5981"/>
      <w:bookmarkEnd w:id="5982"/>
      <w:bookmarkEnd w:id="5983"/>
      <w:bookmarkEnd w:id="5984"/>
      <w:bookmarkEnd w:id="5985"/>
      <w:bookmarkEnd w:id="5986"/>
      <w:bookmarkEnd w:id="5987"/>
      <w:bookmarkEnd w:id="5988"/>
      <w:bookmarkEnd w:id="5989"/>
      <w:bookmarkEnd w:id="5990"/>
      <w:bookmarkEnd w:id="5991"/>
      <w:bookmarkEnd w:id="5992"/>
      <w:bookmarkEnd w:id="5993"/>
      <w:bookmarkEnd w:id="5994"/>
      <w:bookmarkEnd w:id="5995"/>
      <w:bookmarkEnd w:id="5996"/>
      <w:bookmarkEnd w:id="5997"/>
      <w:bookmarkEnd w:id="5998"/>
    </w:p>
    <w:p w14:paraId="246FB419" w14:textId="38FF0113" w:rsidR="004E1BC9" w:rsidRDefault="005F1123">
      <w:r>
        <w:commentReference w:id="5975"/>
      </w:r>
      <w:del w:id="6009" w:author="Dana de Jong" w:date="2018-07-29T23:29:00Z">
        <w:r>
          <w:delText>.</w:delText>
        </w:r>
      </w:del>
      <w:r>
        <w:t xml:space="preserve"> </w:t>
      </w:r>
    </w:p>
    <w:p w14:paraId="6C5CF98C" w14:textId="56BE2026" w:rsidR="004E1BC9" w:rsidDel="00693772" w:rsidRDefault="005F1123">
      <w:pPr>
        <w:rPr>
          <w:del w:id="6010" w:author="Joel Newman" w:date="2018-07-22T16:03:00Z"/>
        </w:rPr>
      </w:pPr>
      <w:del w:id="6011" w:author="Joel Newman" w:date="2018-07-22T16:03:00Z">
        <w:r w:rsidDel="00693772">
          <w:delText xml:space="preserve">What this test also shows is the importance of the T_blank and t_off when using the auto mixed decay mode. </w:delText>
        </w:r>
      </w:del>
    </w:p>
    <w:p w14:paraId="45DE613A" w14:textId="11986718" w:rsidR="004E1BC9" w:rsidDel="005F09E0" w:rsidRDefault="004E1BC9">
      <w:pPr>
        <w:rPr>
          <w:del w:id="6012" w:author="Joel Newman" w:date="2018-07-22T16:01:00Z"/>
        </w:rPr>
      </w:pPr>
    </w:p>
    <w:p w14:paraId="7F44C12A" w14:textId="09354841" w:rsidR="004E1BC9" w:rsidDel="005F09E0" w:rsidRDefault="005F1123">
      <w:pPr>
        <w:rPr>
          <w:del w:id="6013" w:author="Joel Newman" w:date="2018-07-22T16:01:00Z"/>
        </w:rPr>
      </w:pPr>
      <w:del w:id="6014" w:author="Joel Newman" w:date="2018-07-22T16:01:00Z">
        <w:r w:rsidDel="005F09E0">
          <w:delText>INSERT GRAPHS OF DATA HERE</w:delText>
        </w:r>
      </w:del>
    </w:p>
    <w:p w14:paraId="0BB352F6" w14:textId="77777777" w:rsidR="004E1BC9" w:rsidRDefault="004E1BC9"/>
    <w:p w14:paraId="176B4B2E" w14:textId="77777777" w:rsidR="00693772" w:rsidRDefault="004E6C6F">
      <w:pPr>
        <w:pStyle w:val="Caption"/>
        <w:rPr>
          <w:ins w:id="6015" w:author="Joel Newman" w:date="2018-07-22T16:03:00Z"/>
        </w:rPr>
        <w:pPrChange w:id="6016" w:author="Joel Newman" w:date="2018-07-22T16:03:00Z">
          <w:pPr>
            <w:jc w:val="center"/>
          </w:pPr>
        </w:pPrChange>
      </w:pPr>
      <w:ins w:id="6017" w:author="Joel Newman" w:date="2018-07-22T16:02:00Z">
        <w:r>
          <w:rPr>
            <w:noProof/>
            <w:lang w:val="en-US" w:eastAsia="en-US"/>
          </w:rPr>
          <w:drawing>
            <wp:inline distT="0" distB="0" distL="0" distR="0" wp14:anchorId="40712732" wp14:editId="62B684DF">
              <wp:extent cx="5760000" cy="2911141"/>
              <wp:effectExtent l="0" t="0" r="12700" b="3810"/>
              <wp:docPr id="12" name="Chart 12">
                <a:extLst xmlns:a="http://schemas.openxmlformats.org/drawingml/2006/main">
                  <a:ext uri="{FF2B5EF4-FFF2-40B4-BE49-F238E27FC236}">
                    <a16:creationId xmlns:a16="http://schemas.microsoft.com/office/drawing/2014/main" id="{C37A9670-6A26-4F1D-A6CB-FBF9317A71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ins>
    </w:p>
    <w:p w14:paraId="79824DA7" w14:textId="79A33A6D" w:rsidR="004E1BC9" w:rsidRDefault="00693772">
      <w:pPr>
        <w:pStyle w:val="Caption"/>
        <w:rPr>
          <w:ins w:id="6018" w:author="Joel Newman" w:date="2018-07-22T16:02:00Z"/>
        </w:rPr>
      </w:pPr>
      <w:bookmarkStart w:id="6019" w:name="_Ref520565532"/>
      <w:bookmarkStart w:id="6020" w:name="_Toc520038999"/>
      <w:bookmarkStart w:id="6021" w:name="_Toc520039371"/>
      <w:bookmarkStart w:id="6022" w:name="_Toc520041279"/>
      <w:bookmarkStart w:id="6023" w:name="_Toc520040726"/>
      <w:bookmarkStart w:id="6024" w:name="_Toc520069148"/>
      <w:bookmarkStart w:id="6025" w:name="_Toc520564544"/>
      <w:bookmarkStart w:id="6026" w:name="_Toc520567481"/>
      <w:bookmarkStart w:id="6027" w:name="_Toc520568185"/>
      <w:bookmarkStart w:id="6028" w:name="_Toc520568823"/>
      <w:bookmarkStart w:id="6029" w:name="_Toc520570306"/>
      <w:bookmarkStart w:id="6030" w:name="_Toc520570545"/>
      <w:bookmarkStart w:id="6031" w:name="_Toc520571453"/>
      <w:bookmarkStart w:id="6032" w:name="_Toc520572233"/>
      <w:bookmarkStart w:id="6033" w:name="_Toc520572903"/>
      <w:bookmarkStart w:id="6034" w:name="_Toc520573067"/>
      <w:bookmarkStart w:id="6035" w:name="_Toc520574757"/>
      <w:bookmarkStart w:id="6036" w:name="_Toc520655906"/>
      <w:bookmarkStart w:id="6037" w:name="_Toc520659531"/>
      <w:bookmarkStart w:id="6038" w:name="_Toc520838828"/>
      <w:bookmarkStart w:id="6039" w:name="_Toc520881962"/>
      <w:bookmarkStart w:id="6040" w:name="_Toc520892462"/>
      <w:ins w:id="6041" w:author="Joel Newman" w:date="2018-07-22T16:03:00Z">
        <w:r>
          <w:t xml:space="preserve">Figure </w:t>
        </w:r>
        <w:r>
          <w:fldChar w:fldCharType="begin"/>
        </w:r>
        <w:r>
          <w:instrText xml:space="preserve"> SEQ Figure \* ARABIC </w:instrText>
        </w:r>
      </w:ins>
      <w:r>
        <w:fldChar w:fldCharType="separate"/>
      </w:r>
      <w:r w:rsidR="00E723E8">
        <w:rPr>
          <w:noProof/>
        </w:rPr>
        <w:t>23</w:t>
      </w:r>
      <w:ins w:id="6042" w:author="Joel Newman" w:date="2018-07-22T16:03:00Z">
        <w:r>
          <w:fldChar w:fldCharType="end"/>
        </w:r>
      </w:ins>
      <w:bookmarkEnd w:id="6019"/>
      <w:ins w:id="6043" w:author="Dana de Jong" w:date="2018-07-28T19:43:00Z">
        <w:r w:rsidR="00CF40B4">
          <w:t xml:space="preserve">. </w:t>
        </w:r>
      </w:ins>
      <w:ins w:id="6044" w:author="Joel Newman" w:date="2018-07-22T16:03:00Z">
        <w:del w:id="6045" w:author="Dana de Jong" w:date="2018-07-28T19:43:00Z">
          <w:r>
            <w:delText xml:space="preserve"> - </w:delText>
          </w:r>
        </w:del>
        <w:r>
          <w:t>Fast Decay waveforms</w:t>
        </w:r>
      </w:ins>
      <w:bookmarkEnd w:id="6020"/>
      <w:bookmarkEnd w:id="6021"/>
      <w:bookmarkEnd w:id="6022"/>
      <w:bookmarkEnd w:id="6023"/>
      <w:bookmarkEnd w:id="6024"/>
      <w:bookmarkEnd w:id="6025"/>
      <w:bookmarkEnd w:id="6026"/>
      <w:bookmarkEnd w:id="6027"/>
      <w:bookmarkEnd w:id="6028"/>
      <w:bookmarkEnd w:id="6029"/>
      <w:bookmarkEnd w:id="6030"/>
      <w:bookmarkEnd w:id="6031"/>
      <w:bookmarkEnd w:id="6032"/>
      <w:bookmarkEnd w:id="6033"/>
      <w:bookmarkEnd w:id="6034"/>
      <w:bookmarkEnd w:id="6035"/>
      <w:bookmarkEnd w:id="6036"/>
      <w:bookmarkEnd w:id="6037"/>
      <w:bookmarkEnd w:id="6038"/>
      <w:bookmarkEnd w:id="6039"/>
      <w:bookmarkEnd w:id="6040"/>
    </w:p>
    <w:p w14:paraId="64A4C2B4" w14:textId="1FCE63DC" w:rsidR="004E6C6F" w:rsidRDefault="004E6C6F">
      <w:pPr>
        <w:rPr>
          <w:ins w:id="6046" w:author="Joel Newman" w:date="2018-07-22T16:02:00Z"/>
        </w:rPr>
        <w:pPrChange w:id="6047" w:author="Dana de Jong" w:date="2018-07-28T12:21:00Z">
          <w:pPr>
            <w:jc w:val="center"/>
          </w:pPr>
        </w:pPrChange>
      </w:pPr>
    </w:p>
    <w:p w14:paraId="04EABE62" w14:textId="77777777" w:rsidR="00693772" w:rsidRDefault="00693772">
      <w:pPr>
        <w:pStyle w:val="Caption"/>
        <w:rPr>
          <w:ins w:id="6048" w:author="Joel Newman" w:date="2018-07-22T16:03:00Z"/>
        </w:rPr>
        <w:pPrChange w:id="6049" w:author="Joel Newman" w:date="2018-07-22T16:03:00Z">
          <w:pPr>
            <w:jc w:val="center"/>
          </w:pPr>
        </w:pPrChange>
      </w:pPr>
      <w:ins w:id="6050" w:author="Joel Newman" w:date="2018-07-22T16:02:00Z">
        <w:r>
          <w:rPr>
            <w:noProof/>
            <w:lang w:val="en-US" w:eastAsia="en-US"/>
          </w:rPr>
          <w:lastRenderedPageBreak/>
          <w:drawing>
            <wp:inline distT="0" distB="0" distL="0" distR="0" wp14:anchorId="16BD8E91" wp14:editId="23072A13">
              <wp:extent cx="5760000" cy="2911141"/>
              <wp:effectExtent l="0" t="0" r="12700" b="3810"/>
              <wp:docPr id="13" name="Chart 13">
                <a:extLst xmlns:a="http://schemas.openxmlformats.org/drawingml/2006/main">
                  <a:ext uri="{FF2B5EF4-FFF2-40B4-BE49-F238E27FC236}">
                    <a16:creationId xmlns:a16="http://schemas.microsoft.com/office/drawing/2014/main" id="{02F3D0BE-3D28-4E2A-8BCA-DCF662AC798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ins>
    </w:p>
    <w:p w14:paraId="4BD9BB0C" w14:textId="1D07F6A3" w:rsidR="004E6C6F" w:rsidRDefault="00693772">
      <w:pPr>
        <w:pStyle w:val="Caption"/>
      </w:pPr>
      <w:bookmarkStart w:id="6051" w:name="_Ref520565533"/>
      <w:bookmarkStart w:id="6052" w:name="_Toc520039000"/>
      <w:bookmarkStart w:id="6053" w:name="_Toc520039372"/>
      <w:bookmarkStart w:id="6054" w:name="_Toc520041280"/>
      <w:bookmarkStart w:id="6055" w:name="_Toc520040727"/>
      <w:bookmarkStart w:id="6056" w:name="_Toc520069149"/>
      <w:bookmarkStart w:id="6057" w:name="_Toc520564545"/>
      <w:bookmarkStart w:id="6058" w:name="_Toc520567482"/>
      <w:bookmarkStart w:id="6059" w:name="_Toc520568186"/>
      <w:bookmarkStart w:id="6060" w:name="_Toc520568824"/>
      <w:bookmarkStart w:id="6061" w:name="_Toc520570307"/>
      <w:bookmarkStart w:id="6062" w:name="_Toc520570546"/>
      <w:bookmarkStart w:id="6063" w:name="_Toc520571454"/>
      <w:bookmarkStart w:id="6064" w:name="_Toc520572234"/>
      <w:bookmarkStart w:id="6065" w:name="_Toc520572904"/>
      <w:bookmarkStart w:id="6066" w:name="_Toc520573068"/>
      <w:bookmarkStart w:id="6067" w:name="_Toc520574758"/>
      <w:bookmarkStart w:id="6068" w:name="_Toc520655907"/>
      <w:bookmarkStart w:id="6069" w:name="_Toc520659532"/>
      <w:bookmarkStart w:id="6070" w:name="_Toc520838829"/>
      <w:bookmarkStart w:id="6071" w:name="_Toc520881963"/>
      <w:bookmarkStart w:id="6072" w:name="_Toc520892463"/>
      <w:ins w:id="6073" w:author="Joel Newman" w:date="2018-07-22T16:03:00Z">
        <w:r>
          <w:t xml:space="preserve">Figure </w:t>
        </w:r>
        <w:r>
          <w:fldChar w:fldCharType="begin"/>
        </w:r>
        <w:r>
          <w:instrText xml:space="preserve"> SEQ Figure \* ARABIC </w:instrText>
        </w:r>
      </w:ins>
      <w:r>
        <w:fldChar w:fldCharType="separate"/>
      </w:r>
      <w:r w:rsidR="00E723E8">
        <w:rPr>
          <w:noProof/>
        </w:rPr>
        <w:t>24</w:t>
      </w:r>
      <w:ins w:id="6074" w:author="Joel Newman" w:date="2018-07-22T16:03:00Z">
        <w:r>
          <w:fldChar w:fldCharType="end"/>
        </w:r>
      </w:ins>
      <w:bookmarkEnd w:id="6051"/>
      <w:ins w:id="6075" w:author="Dana de Jong" w:date="2018-07-28T19:43:00Z">
        <w:r w:rsidR="00CF40B4">
          <w:t xml:space="preserve">. </w:t>
        </w:r>
      </w:ins>
      <w:ins w:id="6076" w:author="Joel Newman" w:date="2018-07-22T16:03:00Z">
        <w:del w:id="6077" w:author="Dana de Jong" w:date="2018-07-28T19:43:00Z">
          <w:r>
            <w:delText xml:space="preserve"> - </w:delText>
          </w:r>
        </w:del>
        <w:r>
          <w:t>Slow Decay waveforms</w:t>
        </w:r>
      </w:ins>
      <w:bookmarkEnd w:id="6052"/>
      <w:bookmarkEnd w:id="6053"/>
      <w:bookmarkEnd w:id="6054"/>
      <w:bookmarkEnd w:id="6055"/>
      <w:bookmarkEnd w:id="6056"/>
      <w:bookmarkEnd w:id="6057"/>
      <w:bookmarkEnd w:id="6058"/>
      <w:bookmarkEnd w:id="6059"/>
      <w:bookmarkEnd w:id="6060"/>
      <w:bookmarkEnd w:id="6061"/>
      <w:bookmarkEnd w:id="6062"/>
      <w:bookmarkEnd w:id="6063"/>
      <w:bookmarkEnd w:id="6064"/>
      <w:bookmarkEnd w:id="6065"/>
      <w:bookmarkEnd w:id="6066"/>
      <w:bookmarkEnd w:id="6067"/>
      <w:bookmarkEnd w:id="6068"/>
      <w:bookmarkEnd w:id="6069"/>
      <w:bookmarkEnd w:id="6070"/>
      <w:bookmarkEnd w:id="6071"/>
      <w:bookmarkEnd w:id="6072"/>
    </w:p>
    <w:p w14:paraId="16E9F8E8" w14:textId="3A63D6BB" w:rsidR="004E1BC9" w:rsidRDefault="004E1BC9">
      <w:pPr>
        <w:rPr>
          <w:ins w:id="6078" w:author="Joel Newman" w:date="2018-07-28T18:22:00Z"/>
        </w:rPr>
      </w:pPr>
    </w:p>
    <w:p w14:paraId="7E1759B9" w14:textId="251BA780" w:rsidR="00081DEB" w:rsidRDefault="00A549E2">
      <w:pPr>
        <w:rPr>
          <w:del w:id="6079" w:author="Unknown"/>
        </w:rPr>
      </w:pPr>
      <w:ins w:id="6080" w:author="Joel Newman" w:date="2018-07-28T18:22:00Z">
        <w:r>
          <w:fldChar w:fldCharType="begin"/>
        </w:r>
        <w:r>
          <w:instrText xml:space="preserve"> REF _Ref520565532 \h </w:instrText>
        </w:r>
      </w:ins>
      <w:r>
        <w:fldChar w:fldCharType="separate"/>
      </w:r>
      <w:ins w:id="6081" w:author="Joel Newman" w:date="2018-07-22T16:03:00Z">
        <w:r w:rsidR="0047738F">
          <w:t xml:space="preserve">Figure </w:t>
        </w:r>
      </w:ins>
      <w:r w:rsidR="0047738F">
        <w:rPr>
          <w:noProof/>
        </w:rPr>
        <w:t>23</w:t>
      </w:r>
      <w:ins w:id="6082" w:author="Joel Newman" w:date="2018-07-28T18:22:00Z">
        <w:r>
          <w:fldChar w:fldCharType="end"/>
        </w:r>
        <w:r>
          <w:t xml:space="preserve"> and </w:t>
        </w:r>
        <w:r>
          <w:fldChar w:fldCharType="begin"/>
        </w:r>
        <w:r>
          <w:instrText xml:space="preserve"> REF _Ref520565533 \h </w:instrText>
        </w:r>
      </w:ins>
      <w:r>
        <w:fldChar w:fldCharType="separate"/>
      </w:r>
      <w:ins w:id="6083" w:author="Joel Newman" w:date="2018-07-22T16:03:00Z">
        <w:r w:rsidR="0047738F">
          <w:t xml:space="preserve">Figure </w:t>
        </w:r>
      </w:ins>
      <w:r w:rsidR="0047738F">
        <w:rPr>
          <w:noProof/>
        </w:rPr>
        <w:t>24</w:t>
      </w:r>
      <w:ins w:id="6084" w:author="Joel Newman" w:date="2018-07-28T18:22:00Z">
        <w:r>
          <w:fldChar w:fldCharType="end"/>
        </w:r>
        <w:r>
          <w:t xml:space="preserve"> are the </w:t>
        </w:r>
      </w:ins>
      <w:ins w:id="6085" w:author="Joel Newman" w:date="2018-07-28T18:33:00Z">
        <w:r>
          <w:t xml:space="preserve">results of </w:t>
        </w:r>
        <w:r w:rsidR="000F7B8F">
          <w:t>limiting the current to 2</w:t>
        </w:r>
      </w:ins>
      <w:ins w:id="6086" w:author="Dana de Jong" w:date="2018-07-29T18:22:00Z">
        <w:r w:rsidR="00D56FE0">
          <w:t xml:space="preserve"> </w:t>
        </w:r>
      </w:ins>
      <w:ins w:id="6087" w:author="Joel Newman" w:date="2018-07-28T18:33:00Z">
        <w:r w:rsidR="000F7B8F">
          <w:t xml:space="preserve">A </w:t>
        </w:r>
        <w:r w:rsidR="009D538B">
          <w:t xml:space="preserve">while driving an inductive load. </w:t>
        </w:r>
        <w:r w:rsidR="009D538B" w:rsidRPr="00233494">
          <w:t>The load was a coil of wire submerged in wa</w:t>
        </w:r>
      </w:ins>
      <w:ins w:id="6088" w:author="Joel Newman" w:date="2018-07-28T18:34:00Z">
        <w:r w:rsidR="009D538B" w:rsidRPr="00233494">
          <w:t>ter</w:t>
        </w:r>
      </w:ins>
      <w:ins w:id="6089" w:author="Joel Newman" w:date="2018-07-28T18:36:00Z">
        <w:r w:rsidR="00160450">
          <w:t xml:space="preserve">. </w:t>
        </w:r>
      </w:ins>
    </w:p>
    <w:p w14:paraId="0209EC49" w14:textId="77777777" w:rsidR="001E34E7" w:rsidRDefault="001E34E7">
      <w:pPr>
        <w:rPr>
          <w:ins w:id="6090" w:author="Dalton B" w:date="2018-07-31T22:11:00Z"/>
        </w:rPr>
      </w:pPr>
    </w:p>
    <w:p w14:paraId="5AFEF735" w14:textId="77777777" w:rsidR="005C294B" w:rsidRDefault="005C294B">
      <w:pPr>
        <w:rPr>
          <w:ins w:id="6091" w:author="Dana de Jong" w:date="2018-07-29T16:29:00Z"/>
        </w:rPr>
      </w:pPr>
    </w:p>
    <w:p w14:paraId="2792ED77" w14:textId="77777777" w:rsidR="00081DEB" w:rsidRDefault="00081DEB">
      <w:pPr>
        <w:rPr>
          <w:ins w:id="6092" w:author="Joel Newman" w:date="2018-07-28T18:40:00Z"/>
          <w:del w:id="6093" w:author="Dana de Jong" w:date="2018-07-29T16:29:00Z"/>
        </w:rPr>
      </w:pPr>
    </w:p>
    <w:p w14:paraId="245F895B" w14:textId="61573C1F" w:rsidR="006C3E15" w:rsidRDefault="00204461">
      <w:pPr>
        <w:rPr>
          <w:ins w:id="6094" w:author="Joel Newman" w:date="2018-07-28T18:22:00Z"/>
          <w:del w:id="6095" w:author="Dana de Jong" w:date="2018-07-29T18:24:00Z"/>
        </w:rPr>
      </w:pPr>
      <w:ins w:id="6096" w:author="Joel Newman" w:date="2018-07-28T18:37:00Z">
        <w:r>
          <w:t>Mixed decay is not shown as it was identical to the slow decay waveform</w:t>
        </w:r>
        <w:r w:rsidR="005D1A48">
          <w:t xml:space="preserve">. This was unexpected as the </w:t>
        </w:r>
      </w:ins>
      <w:ins w:id="6097" w:author="Joel Newman" w:date="2018-07-28T18:38:00Z">
        <w:r w:rsidR="00BB3EF9">
          <w:t xml:space="preserve">datasheet states that it should be available and tunable but changing the values of all </w:t>
        </w:r>
      </w:ins>
      <w:ins w:id="6098" w:author="Joel Newman" w:date="2018-07-28T18:39:00Z">
        <w:r w:rsidR="007F47CC">
          <w:t>relevant</w:t>
        </w:r>
      </w:ins>
      <w:ins w:id="6099" w:author="Joel Newman" w:date="2018-07-28T18:38:00Z">
        <w:r w:rsidR="00BB3EF9">
          <w:t xml:space="preserve"> registers </w:t>
        </w:r>
        <w:r w:rsidR="007F47CC">
          <w:t>still resulted in the same wave</w:t>
        </w:r>
      </w:ins>
      <w:ins w:id="6100" w:author="Joel Newman" w:date="2018-07-28T18:39:00Z">
        <w:r w:rsidR="007F47CC">
          <w:t>form as the slow decay.</w:t>
        </w:r>
      </w:ins>
      <w:ins w:id="6101" w:author="Joel Newman" w:date="2018-07-28T18:36:00Z">
        <w:r w:rsidR="00160450">
          <w:t xml:space="preserve"> </w:t>
        </w:r>
      </w:ins>
      <w:ins w:id="6102" w:author="Joel Newman" w:date="2018-07-28T18:39:00Z">
        <w:r w:rsidR="007F47CC">
          <w:t>This could be due to how we were measuring the current</w:t>
        </w:r>
        <w:r w:rsidR="00947FA1">
          <w:t xml:space="preserve"> with a </w:t>
        </w:r>
        <w:del w:id="6103" w:author="Dana de Jong" w:date="2018-07-29T14:58:00Z">
          <w:r w:rsidR="00947FA1">
            <w:delText>hall effect</w:delText>
          </w:r>
        </w:del>
      </w:ins>
      <w:ins w:id="6104" w:author="Dana de Jong" w:date="2018-07-29T14:58:00Z">
        <w:r w:rsidR="002038C5">
          <w:t>Hall Effect</w:t>
        </w:r>
      </w:ins>
      <w:ins w:id="6105" w:author="Joel Newman" w:date="2018-07-28T18:39:00Z">
        <w:r w:rsidR="00947FA1">
          <w:t xml:space="preserve"> probe and it might not have been fast enough t</w:t>
        </w:r>
      </w:ins>
      <w:ins w:id="6106" w:author="Joel Newman" w:date="2018-07-28T18:40:00Z">
        <w:r w:rsidR="00947FA1">
          <w:t xml:space="preserve">o </w:t>
        </w:r>
        <w:r w:rsidR="00081DEB">
          <w:t xml:space="preserve">catch the response. </w:t>
        </w:r>
      </w:ins>
      <w:ins w:id="6107" w:author="Joel Newman" w:date="2018-07-28T18:39:00Z">
        <w:r w:rsidR="00177E4A">
          <w:t xml:space="preserve"> </w:t>
        </w:r>
      </w:ins>
    </w:p>
    <w:p w14:paraId="01DBC372" w14:textId="77777777" w:rsidR="006C3E15" w:rsidRDefault="006C3E15">
      <w:pPr>
        <w:rPr>
          <w:ins w:id="6108" w:author="Joel Newman" w:date="2018-07-22T16:24:00Z"/>
        </w:rPr>
      </w:pPr>
    </w:p>
    <w:p w14:paraId="233199F4" w14:textId="5F805894" w:rsidR="007E3E74" w:rsidRDefault="007E3E74">
      <w:pPr>
        <w:pStyle w:val="Heading2"/>
        <w:rPr>
          <w:ins w:id="6109" w:author="Joel Newman" w:date="2018-07-22T16:24:00Z"/>
          <w:del w:id="6110" w:author="Dana de Jong" w:date="2018-07-29T18:23:00Z"/>
        </w:rPr>
        <w:pPrChange w:id="6111" w:author="Joel Newman" w:date="2018-07-22T16:24:00Z">
          <w:pPr/>
        </w:pPrChange>
      </w:pPr>
      <w:bookmarkStart w:id="6112" w:name="_Toc520041300"/>
      <w:bookmarkStart w:id="6113" w:name="_Toc520040747"/>
      <w:bookmarkStart w:id="6114" w:name="_Toc520289730"/>
      <w:bookmarkStart w:id="6115" w:name="_Toc520289859"/>
      <w:bookmarkStart w:id="6116" w:name="_Toc520289907"/>
      <w:bookmarkStart w:id="6117" w:name="_Toc520293541"/>
      <w:bookmarkStart w:id="6118" w:name="_Toc520291966"/>
      <w:bookmarkStart w:id="6119" w:name="_Toc520291990"/>
      <w:bookmarkStart w:id="6120" w:name="_Toc520502316"/>
      <w:bookmarkStart w:id="6121" w:name="_Toc520564569"/>
      <w:bookmarkStart w:id="6122" w:name="_Toc520565685"/>
      <w:bookmarkStart w:id="6123" w:name="_Toc520567509"/>
      <w:bookmarkStart w:id="6124" w:name="_Toc520568213"/>
      <w:bookmarkStart w:id="6125" w:name="_Toc520568851"/>
      <w:bookmarkStart w:id="6126" w:name="_Toc520570334"/>
      <w:bookmarkStart w:id="6127" w:name="_Toc520570573"/>
      <w:bookmarkStart w:id="6128" w:name="_Toc520571481"/>
      <w:bookmarkStart w:id="6129" w:name="_Toc520572261"/>
      <w:bookmarkStart w:id="6130" w:name="_Toc520572931"/>
      <w:bookmarkStart w:id="6131" w:name="_Toc520573095"/>
      <w:bookmarkStart w:id="6132" w:name="_Toc520574785"/>
      <w:bookmarkStart w:id="6133" w:name="_Toc520655937"/>
      <w:bookmarkStart w:id="6134" w:name="_Toc520659562"/>
      <w:bookmarkStart w:id="6135" w:name="_Toc520838859"/>
      <w:bookmarkStart w:id="6136" w:name="_Toc520881993"/>
      <w:bookmarkStart w:id="6137" w:name="_Toc520892433"/>
      <w:ins w:id="6138" w:author="Joel Newman" w:date="2018-07-22T16:24:00Z">
        <w:r>
          <w:t>Temperature testing</w:t>
        </w:r>
        <w:bookmarkEnd w:id="6112"/>
        <w:bookmarkEnd w:id="6113"/>
        <w:bookmarkEnd w:id="6114"/>
        <w:bookmarkEnd w:id="6115"/>
        <w:bookmarkEnd w:id="6116"/>
        <w:bookmarkEnd w:id="6117"/>
        <w:bookmarkEnd w:id="6118"/>
        <w:bookmarkEnd w:id="6119"/>
        <w:bookmarkEnd w:id="6120"/>
        <w:bookmarkEnd w:id="6121"/>
        <w:bookmarkEnd w:id="6122"/>
        <w:bookmarkEnd w:id="6123"/>
        <w:bookmarkEnd w:id="6124"/>
        <w:bookmarkEnd w:id="6125"/>
        <w:bookmarkEnd w:id="6126"/>
        <w:bookmarkEnd w:id="6127"/>
        <w:bookmarkEnd w:id="6128"/>
        <w:bookmarkEnd w:id="6129"/>
        <w:bookmarkEnd w:id="6130"/>
        <w:bookmarkEnd w:id="6131"/>
        <w:bookmarkEnd w:id="6132"/>
        <w:bookmarkEnd w:id="6133"/>
        <w:bookmarkEnd w:id="6134"/>
        <w:bookmarkEnd w:id="6135"/>
        <w:bookmarkEnd w:id="6136"/>
        <w:bookmarkEnd w:id="6137"/>
      </w:ins>
    </w:p>
    <w:p w14:paraId="59D32046" w14:textId="77777777" w:rsidR="007E3E74" w:rsidRDefault="007E3E74">
      <w:pPr>
        <w:pStyle w:val="Heading2"/>
        <w:pPrChange w:id="6139" w:author="Dana de Jong" w:date="2018-07-29T19:24:00Z">
          <w:pPr/>
        </w:pPrChange>
      </w:pPr>
    </w:p>
    <w:p w14:paraId="318269E9" w14:textId="0E51D89D" w:rsidR="0046474B" w:rsidRDefault="005F1123">
      <w:pPr>
        <w:rPr>
          <w:del w:id="6140" w:author="Unknown"/>
        </w:rPr>
      </w:pPr>
      <w:del w:id="6141" w:author="Joel Newman" w:date="2018-07-28T18:40:00Z">
        <w:r>
          <w:delText xml:space="preserve">Another </w:delText>
        </w:r>
      </w:del>
      <w:ins w:id="6142" w:author="Dana de Jong" w:date="2018-07-29T18:23:00Z">
        <w:r w:rsidR="00233494">
          <w:t>A</w:t>
        </w:r>
      </w:ins>
      <w:ins w:id="6143" w:author="Joel Newman" w:date="2018-07-28T18:40:00Z">
        <w:del w:id="6144" w:author="Dana de Jong" w:date="2018-07-29T18:23:00Z">
          <w:r w:rsidR="00081DEB">
            <w:delText>A</w:delText>
          </w:r>
        </w:del>
        <w:r w:rsidR="00081DEB">
          <w:t xml:space="preserve"> thermal</w:t>
        </w:r>
        <w:r>
          <w:t xml:space="preserve"> </w:t>
        </w:r>
      </w:ins>
      <w:r>
        <w:t xml:space="preserve">test </w:t>
      </w:r>
      <w:ins w:id="6145" w:author="Joel Newman" w:date="2018-07-28T18:41:00Z">
        <w:r w:rsidR="00A35D4C">
          <w:t>was p</w:t>
        </w:r>
        <w:del w:id="6146" w:author="Shakil Hussain" w:date="2018-07-29T16:59:00Z">
          <w:r w:rsidR="00A35D4C" w:rsidDel="00BF394C">
            <w:delText>r</w:delText>
          </w:r>
        </w:del>
        <w:r w:rsidR="00A35D4C">
          <w:t>e</w:t>
        </w:r>
      </w:ins>
      <w:ins w:id="6147" w:author="Shakil Hussain" w:date="2018-07-29T16:59:00Z">
        <w:r w:rsidR="00BF394C">
          <w:t>r</w:t>
        </w:r>
      </w:ins>
      <w:ins w:id="6148" w:author="Joel Newman" w:date="2018-07-28T18:41:00Z">
        <w:r w:rsidR="00A35D4C">
          <w:t xml:space="preserve">formed to </w:t>
        </w:r>
        <w:r w:rsidR="00034DB3">
          <w:t xml:space="preserve">see </w:t>
        </w:r>
      </w:ins>
      <w:del w:id="6149" w:author="Joel Newman" w:date="2018-07-28T18:41:00Z">
        <w:r>
          <w:delText xml:space="preserve">is </w:delText>
        </w:r>
        <w:r w:rsidDel="00034DB3">
          <w:delText>ho</w:delText>
        </w:r>
      </w:del>
      <w:ins w:id="6150" w:author="Joel Newman" w:date="2018-07-28T18:41:00Z">
        <w:r w:rsidR="00034DB3">
          <w:t>ho</w:t>
        </w:r>
      </w:ins>
      <w:r>
        <w:t xml:space="preserve">w hot the components </w:t>
      </w:r>
      <w:del w:id="6151" w:author="Joel Newman" w:date="2018-07-28T18:42:00Z">
        <w:r>
          <w:delText xml:space="preserve">get </w:delText>
        </w:r>
      </w:del>
      <w:ins w:id="6152" w:author="Joel Newman" w:date="2018-07-28T18:42:00Z">
        <w:r w:rsidR="00034DB3">
          <w:t xml:space="preserve">got </w:t>
        </w:r>
      </w:ins>
      <w:r>
        <w:t xml:space="preserve">while under load. </w:t>
      </w:r>
      <w:ins w:id="6153" w:author="Joel Newman" w:date="2018-07-22T16:25:00Z">
        <w:r w:rsidR="001E2400">
          <w:t xml:space="preserve">The load was a coil of wire submerged in water to help with cooling. </w:t>
        </w:r>
      </w:ins>
    </w:p>
    <w:p w14:paraId="75831100" w14:textId="77777777" w:rsidR="001E34E7" w:rsidRDefault="001E34E7">
      <w:pPr>
        <w:rPr>
          <w:ins w:id="6154" w:author="Dalton B" w:date="2018-07-31T22:11:00Z"/>
        </w:rPr>
      </w:pPr>
    </w:p>
    <w:p w14:paraId="24A9ABCA" w14:textId="77777777" w:rsidR="005C294B" w:rsidRDefault="005C294B">
      <w:pPr>
        <w:rPr>
          <w:ins w:id="6155" w:author="Dana de Jong" w:date="2018-07-29T16:29:00Z"/>
        </w:rPr>
      </w:pPr>
    </w:p>
    <w:p w14:paraId="0E02A82C" w14:textId="77777777" w:rsidR="0046474B" w:rsidRDefault="0046474B">
      <w:pPr>
        <w:rPr>
          <w:ins w:id="6156" w:author="Joel Newman" w:date="2018-07-28T18:42:00Z"/>
          <w:del w:id="6157" w:author="Dana de Jong" w:date="2018-07-29T16:28:00Z"/>
        </w:rPr>
      </w:pPr>
    </w:p>
    <w:p w14:paraId="28FE8BDD" w14:textId="6486BA53" w:rsidR="004E1BC9" w:rsidRDefault="00F2546A">
      <w:pPr>
        <w:rPr>
          <w:del w:id="6158" w:author="Unknown"/>
        </w:rPr>
      </w:pPr>
      <w:ins w:id="6159" w:author="Joel Newman" w:date="2018-07-22T16:26:00Z">
        <w:r>
          <w:t>During the test we set the current regulation to 10</w:t>
        </w:r>
      </w:ins>
      <w:ins w:id="6160" w:author="Dana de Jong" w:date="2018-07-29T18:24:00Z">
        <w:r w:rsidR="004C6CF3">
          <w:t xml:space="preserve"> </w:t>
        </w:r>
      </w:ins>
      <w:ins w:id="6161" w:author="Joel Newman" w:date="2018-07-22T16:26:00Z">
        <w:r>
          <w:t xml:space="preserve">A </w:t>
        </w:r>
        <w:r w:rsidR="008F1894">
          <w:t>a</w:t>
        </w:r>
      </w:ins>
      <w:ins w:id="6162" w:author="Joel Newman" w:date="2018-07-28T18:42:00Z">
        <w:r w:rsidR="00034DB3">
          <w:t>t</w:t>
        </w:r>
      </w:ins>
      <w:ins w:id="6163" w:author="Joel Newman" w:date="2018-07-22T16:26:00Z">
        <w:r w:rsidR="008F1894">
          <w:t xml:space="preserve"> 12</w:t>
        </w:r>
      </w:ins>
      <w:ins w:id="6164" w:author="Dana de Jong" w:date="2018-07-29T18:24:00Z">
        <w:r w:rsidR="004C6CF3">
          <w:t xml:space="preserve"> </w:t>
        </w:r>
      </w:ins>
      <w:ins w:id="6165" w:author="Joel Newman" w:date="2018-07-22T16:26:00Z">
        <w:r w:rsidR="008F1894">
          <w:t xml:space="preserve">V </w:t>
        </w:r>
      </w:ins>
      <w:ins w:id="6166" w:author="Joel Newman" w:date="2018-07-22T16:40:00Z">
        <w:r w:rsidR="006D1887">
          <w:t>thereby</w:t>
        </w:r>
      </w:ins>
      <w:ins w:id="6167" w:author="Joel Newman" w:date="2018-07-22T16:26:00Z">
        <w:r w:rsidR="008F1894">
          <w:t xml:space="preserve"> delivering 120</w:t>
        </w:r>
      </w:ins>
      <w:ins w:id="6168" w:author="Dana de Jong" w:date="2018-07-29T18:24:00Z">
        <w:r w:rsidR="004C6CF3">
          <w:t xml:space="preserve"> </w:t>
        </w:r>
      </w:ins>
      <w:ins w:id="6169" w:author="Joel Newman" w:date="2018-07-22T16:26:00Z">
        <w:r w:rsidR="008F1894">
          <w:t xml:space="preserve">W to the load. </w:t>
        </w:r>
      </w:ins>
      <w:del w:id="6170" w:author="Joel Newman" w:date="2018-07-22T16:27:00Z">
        <w:r w:rsidR="005F1123" w:rsidDel="00410721">
          <w:delText>This is done by running a sustained load on the system and m</w:delText>
        </w:r>
      </w:del>
      <w:ins w:id="6171" w:author="Joel Newman" w:date="2018-07-22T16:27:00Z">
        <w:r w:rsidR="00410721">
          <w:t>M</w:t>
        </w:r>
      </w:ins>
      <w:r w:rsidR="005F1123">
        <w:t xml:space="preserve">easuring the temperature with an infrared temperature probe. While holding a sustained load of </w:t>
      </w:r>
      <w:ins w:id="6172" w:author="Joel Newman" w:date="2018-07-22T16:21:00Z">
        <w:r w:rsidR="00C74D62">
          <w:t>10.02</w:t>
        </w:r>
      </w:ins>
      <w:del w:id="6173" w:author="Joel Newman" w:date="2018-07-22T16:21:00Z">
        <w:r w:rsidR="005F1123" w:rsidDel="00C74D62">
          <w:delText>X amps</w:delText>
        </w:r>
      </w:del>
      <w:ins w:id="6174" w:author="Joel Newman" w:date="2018-07-22T16:21:00Z">
        <w:r w:rsidR="00C74D62">
          <w:t xml:space="preserve"> A</w:t>
        </w:r>
      </w:ins>
      <w:r w:rsidR="005F1123">
        <w:t xml:space="preserve"> for </w:t>
      </w:r>
      <w:ins w:id="6175" w:author="Joel Newman" w:date="2018-07-22T16:21:00Z">
        <w:r w:rsidR="00C74D62">
          <w:t>20 min</w:t>
        </w:r>
      </w:ins>
      <w:del w:id="6176" w:author="Joel Newman" w:date="2018-07-22T16:21:00Z">
        <w:r w:rsidR="005F1123" w:rsidDel="00C74D62">
          <w:delText>X time</w:delText>
        </w:r>
      </w:del>
      <w:r w:rsidR="005F1123">
        <w:t xml:space="preserve"> the </w:t>
      </w:r>
      <w:commentRangeStart w:id="6177"/>
      <w:del w:id="6178" w:author="Joel Newman" w:date="2018-07-28T18:50:00Z">
        <w:r w:rsidR="005F1123">
          <w:delText xml:space="preserve">motor </w:delText>
        </w:r>
      </w:del>
      <w:ins w:id="6179" w:author="Joel Newman" w:date="2018-07-28T18:50:00Z">
        <w:r w:rsidR="00FB1E0F">
          <w:t xml:space="preserve">gate </w:t>
        </w:r>
      </w:ins>
      <w:r w:rsidR="005F1123">
        <w:t>driver</w:t>
      </w:r>
      <w:commentRangeEnd w:id="6177"/>
      <w:r w:rsidR="006D1887">
        <w:rPr>
          <w:rStyle w:val="CommentReference"/>
        </w:rPr>
        <w:commentReference w:id="6177"/>
      </w:r>
      <w:r w:rsidR="005F1123">
        <w:t xml:space="preserve"> </w:t>
      </w:r>
      <w:ins w:id="6180" w:author="Joel Newman" w:date="2018-07-28T18:50:00Z">
        <w:r w:rsidR="00FB1E0F">
          <w:t>(DRV8704)</w:t>
        </w:r>
        <w:r w:rsidR="005F1123">
          <w:t xml:space="preserve"> </w:t>
        </w:r>
      </w:ins>
      <w:r w:rsidR="005F1123">
        <w:t xml:space="preserve">reached </w:t>
      </w:r>
      <w:ins w:id="6181" w:author="Joel Newman" w:date="2018-07-22T16:21:00Z">
        <w:r w:rsidR="00475C02">
          <w:t>35</w:t>
        </w:r>
      </w:ins>
      <w:del w:id="6182" w:author="Joel Newman" w:date="2018-07-22T16:21:00Z">
        <w:r w:rsidR="005F1123" w:rsidDel="00C74D62">
          <w:delText>X</w:delText>
        </w:r>
      </w:del>
      <w:r w:rsidR="005F1123">
        <w:t xml:space="preserve">°C, the </w:t>
      </w:r>
      <w:del w:id="6183" w:author="Joel Newman" w:date="2018-07-22T16:24:00Z">
        <w:r w:rsidR="005F1123" w:rsidDel="006228A9">
          <w:delText xml:space="preserve">mosfets </w:delText>
        </w:r>
      </w:del>
      <w:ins w:id="6184" w:author="Joel Newman" w:date="2018-07-22T16:24:00Z">
        <w:r w:rsidR="006228A9">
          <w:t>MOSFET</w:t>
        </w:r>
      </w:ins>
      <w:ins w:id="6185" w:author="Dalton B" w:date="2018-07-23T12:12:00Z">
        <w:r w:rsidR="00887543">
          <w:t>s</w:t>
        </w:r>
      </w:ins>
      <w:ins w:id="6186" w:author="Joel Newman" w:date="2018-07-22T16:24:00Z">
        <w:del w:id="6187" w:author="Dalton B" w:date="2018-07-23T12:12:00Z">
          <w:r w:rsidR="006228A9" w:rsidDel="00887543">
            <w:delText>S</w:delText>
          </w:r>
        </w:del>
        <w:r w:rsidR="006228A9">
          <w:t xml:space="preserve"> </w:t>
        </w:r>
      </w:ins>
      <w:r w:rsidR="005F1123">
        <w:t xml:space="preserve">reached </w:t>
      </w:r>
      <w:del w:id="6188" w:author="Joel Newman" w:date="2018-07-22T16:21:00Z">
        <w:r w:rsidR="005F1123" w:rsidDel="00475C02">
          <w:delText>X</w:delText>
        </w:r>
      </w:del>
      <w:ins w:id="6189" w:author="Joel Newman" w:date="2018-07-22T16:21:00Z">
        <w:r w:rsidR="00475C02">
          <w:t>75</w:t>
        </w:r>
      </w:ins>
      <w:r w:rsidR="005F1123">
        <w:t xml:space="preserve">°C and the </w:t>
      </w:r>
      <w:del w:id="6190" w:author="Joel Newman" w:date="2018-07-22T16:21:00Z">
        <w:r w:rsidR="005F1123" w:rsidDel="00475C02">
          <w:delText>general temperature of the board was X°C</w:delText>
        </w:r>
      </w:del>
      <w:ins w:id="6191" w:author="Joel Newman" w:date="2018-07-22T16:21:00Z">
        <w:r w:rsidR="00475C02">
          <w:t xml:space="preserve">temperature of the </w:t>
        </w:r>
        <w:r w:rsidR="000C6414">
          <w:t>se</w:t>
        </w:r>
      </w:ins>
      <w:ins w:id="6192" w:author="Joel Newman" w:date="2018-07-22T16:22:00Z">
        <w:r w:rsidR="000C6414">
          <w:t xml:space="preserve">nse </w:t>
        </w:r>
        <w:r w:rsidR="00E445D3">
          <w:t>resistors</w:t>
        </w:r>
        <w:r w:rsidR="000C6414">
          <w:t xml:space="preserve"> was </w:t>
        </w:r>
        <w:r w:rsidR="00E445D3">
          <w:t>65°C</w:t>
        </w:r>
      </w:ins>
      <w:r w:rsidR="005F1123">
        <w:t xml:space="preserve">. </w:t>
      </w:r>
      <w:ins w:id="6193" w:author="Joel Newman" w:date="2018-07-28T18:46:00Z">
        <w:r w:rsidR="003F3384">
          <w:t>With a small amount of air movement across all of the components the temper</w:t>
        </w:r>
      </w:ins>
      <w:ins w:id="6194" w:author="Joel Newman" w:date="2018-07-28T18:47:00Z">
        <w:r w:rsidR="003F3384">
          <w:t>atures</w:t>
        </w:r>
        <w:r w:rsidR="00614B01">
          <w:t xml:space="preserve"> dropped significantly</w:t>
        </w:r>
      </w:ins>
      <w:ins w:id="6195" w:author="Joel Newman" w:date="2018-07-28T18:51:00Z">
        <w:r w:rsidR="00FB1E0F">
          <w:t>.</w:t>
        </w:r>
      </w:ins>
      <w:ins w:id="6196" w:author="Joel Newman" w:date="2018-07-28T18:47:00Z">
        <w:r w:rsidR="00614B01">
          <w:t xml:space="preserve"> </w:t>
        </w:r>
      </w:ins>
    </w:p>
    <w:p w14:paraId="5DDE11C9" w14:textId="77777777" w:rsidR="000C215A" w:rsidRDefault="000C215A">
      <w:pPr>
        <w:rPr>
          <w:ins w:id="6197" w:author="Dalton B" w:date="2018-07-31T22:11:00Z"/>
        </w:rPr>
      </w:pPr>
    </w:p>
    <w:p w14:paraId="7BFCF817" w14:textId="77777777" w:rsidR="005C294B" w:rsidRDefault="005C294B">
      <w:pPr>
        <w:rPr>
          <w:ins w:id="6198" w:author="Dana de Jong" w:date="2018-07-29T16:29:00Z"/>
        </w:rPr>
      </w:pPr>
    </w:p>
    <w:p w14:paraId="44E642D8" w14:textId="509F3BE6" w:rsidR="00E445D3" w:rsidRDefault="00E445D3">
      <w:pPr>
        <w:rPr>
          <w:ins w:id="6199" w:author="Joel Newman" w:date="2018-07-22T16:23:00Z"/>
          <w:del w:id="6200" w:author="Dana de Jong" w:date="2018-07-29T16:29:00Z"/>
        </w:rPr>
      </w:pPr>
    </w:p>
    <w:p w14:paraId="07C9C1D2" w14:textId="2BDF4BE0" w:rsidR="00E445D3" w:rsidRDefault="00E445D3">
      <w:pPr>
        <w:rPr>
          <w:ins w:id="6201" w:author="Joel Newman" w:date="2018-07-22T16:06:00Z"/>
        </w:rPr>
      </w:pPr>
      <w:ins w:id="6202" w:author="Joel Newman" w:date="2018-07-28T18:43:00Z">
        <w:r>
          <w:t xml:space="preserve">A </w:t>
        </w:r>
        <w:r w:rsidR="0046474B">
          <w:t>thermal</w:t>
        </w:r>
        <w:r w:rsidR="00EC61C1">
          <w:t xml:space="preserve"> test was </w:t>
        </w:r>
        <w:r w:rsidR="0046474B">
          <w:t>performed again</w:t>
        </w:r>
        <w:r w:rsidR="00EC61C1">
          <w:t xml:space="preserve"> to see how quickly the components </w:t>
        </w:r>
        <w:r w:rsidR="0052432F">
          <w:t>got</w:t>
        </w:r>
        <w:r w:rsidR="00EC61C1">
          <w:t xml:space="preserve"> up to </w:t>
        </w:r>
        <w:r w:rsidR="0052432F">
          <w:t xml:space="preserve">the steady state </w:t>
        </w:r>
        <w:r w:rsidR="00EC61C1">
          <w:t xml:space="preserve">temperature. </w:t>
        </w:r>
      </w:ins>
      <w:ins w:id="6203" w:author="Joel Newman" w:date="2018-07-28T18:45:00Z">
        <w:r w:rsidR="003515D3">
          <w:t xml:space="preserve">The </w:t>
        </w:r>
        <w:r w:rsidR="00EC61C1">
          <w:t>temperature</w:t>
        </w:r>
        <w:r w:rsidR="003515D3">
          <w:t xml:space="preserve"> of the components was taken every 2 min and plotted in </w:t>
        </w:r>
        <w:r w:rsidR="003515D3">
          <w:fldChar w:fldCharType="begin"/>
        </w:r>
        <w:r w:rsidR="003515D3">
          <w:instrText xml:space="preserve"> REF _Ref520566990 \h </w:instrText>
        </w:r>
      </w:ins>
      <w:r w:rsidR="003515D3">
        <w:fldChar w:fldCharType="separate"/>
      </w:r>
      <w:ins w:id="6204" w:author="Joel Newman" w:date="2018-07-22T16:07:00Z">
        <w:r w:rsidR="0047738F">
          <w:t xml:space="preserve">Figure </w:t>
        </w:r>
      </w:ins>
      <w:r w:rsidR="0047738F">
        <w:rPr>
          <w:noProof/>
        </w:rPr>
        <w:t>25</w:t>
      </w:r>
      <w:ins w:id="6205" w:author="Joel Newman" w:date="2018-07-28T18:45:00Z">
        <w:r w:rsidR="003515D3">
          <w:fldChar w:fldCharType="end"/>
        </w:r>
        <w:r w:rsidR="003515D3">
          <w:t>.</w:t>
        </w:r>
      </w:ins>
    </w:p>
    <w:p w14:paraId="34AC5011" w14:textId="51886993" w:rsidR="00C7199F" w:rsidRDefault="00C7199F">
      <w:pPr>
        <w:rPr>
          <w:ins w:id="6206" w:author="Joel Newman" w:date="2018-07-22T16:06:00Z"/>
        </w:rPr>
      </w:pPr>
    </w:p>
    <w:p w14:paraId="392EEBB3" w14:textId="77777777" w:rsidR="006E5E23" w:rsidRDefault="006E5E23">
      <w:pPr>
        <w:pStyle w:val="Caption"/>
        <w:rPr>
          <w:ins w:id="6207" w:author="Joel Newman" w:date="2018-07-22T16:07:00Z"/>
        </w:rPr>
        <w:pPrChange w:id="6208" w:author="Joel Newman" w:date="2018-07-22T16:07:00Z">
          <w:pPr>
            <w:jc w:val="center"/>
          </w:pPr>
        </w:pPrChange>
      </w:pPr>
      <w:ins w:id="6209" w:author="Joel Newman" w:date="2018-07-22T16:06:00Z">
        <w:r>
          <w:rPr>
            <w:noProof/>
            <w:lang w:val="en-US" w:eastAsia="en-US"/>
          </w:rPr>
          <w:lastRenderedPageBreak/>
          <w:drawing>
            <wp:inline distT="0" distB="0" distL="0" distR="0" wp14:anchorId="08A1DA7E" wp14:editId="698E1F11">
              <wp:extent cx="5760000" cy="2743200"/>
              <wp:effectExtent l="0" t="0" r="12700" b="0"/>
              <wp:docPr id="14" name="Chart 14">
                <a:extLst xmlns:a="http://schemas.openxmlformats.org/drawingml/2006/main">
                  <a:ext uri="{FF2B5EF4-FFF2-40B4-BE49-F238E27FC236}">
                    <a16:creationId xmlns:a16="http://schemas.microsoft.com/office/drawing/2014/main" id="{0F14F18A-74E9-499E-A103-844D271F73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ins>
    </w:p>
    <w:p w14:paraId="79471E97" w14:textId="7F468D5F" w:rsidR="00C7199F" w:rsidRDefault="006E5E23">
      <w:pPr>
        <w:pStyle w:val="Caption"/>
        <w:rPr>
          <w:ins w:id="6210" w:author="Joel Newman" w:date="2018-07-22T16:06:00Z"/>
        </w:rPr>
      </w:pPr>
      <w:bookmarkStart w:id="6211" w:name="_Ref520566990"/>
      <w:bookmarkStart w:id="6212" w:name="_Toc520039001"/>
      <w:bookmarkStart w:id="6213" w:name="_Toc520039373"/>
      <w:bookmarkStart w:id="6214" w:name="_Toc520041281"/>
      <w:bookmarkStart w:id="6215" w:name="_Toc520040728"/>
      <w:bookmarkStart w:id="6216" w:name="_Toc520069150"/>
      <w:bookmarkStart w:id="6217" w:name="_Toc520564546"/>
      <w:bookmarkStart w:id="6218" w:name="_Toc520567483"/>
      <w:bookmarkStart w:id="6219" w:name="_Toc520568187"/>
      <w:bookmarkStart w:id="6220" w:name="_Toc520568825"/>
      <w:bookmarkStart w:id="6221" w:name="_Toc520570308"/>
      <w:bookmarkStart w:id="6222" w:name="_Toc520570547"/>
      <w:bookmarkStart w:id="6223" w:name="_Toc520571455"/>
      <w:bookmarkStart w:id="6224" w:name="_Toc520572235"/>
      <w:bookmarkStart w:id="6225" w:name="_Toc520572905"/>
      <w:bookmarkStart w:id="6226" w:name="_Toc520573069"/>
      <w:bookmarkStart w:id="6227" w:name="_Toc520574759"/>
      <w:bookmarkStart w:id="6228" w:name="_Toc520655908"/>
      <w:bookmarkStart w:id="6229" w:name="_Toc520659533"/>
      <w:bookmarkStart w:id="6230" w:name="_Toc520838830"/>
      <w:bookmarkStart w:id="6231" w:name="_Toc520881964"/>
      <w:bookmarkStart w:id="6232" w:name="_Toc520892464"/>
      <w:ins w:id="6233" w:author="Joel Newman" w:date="2018-07-22T16:07:00Z">
        <w:r>
          <w:t xml:space="preserve">Figure </w:t>
        </w:r>
        <w:r>
          <w:rPr>
            <w:i w:val="0"/>
          </w:rPr>
          <w:fldChar w:fldCharType="begin"/>
        </w:r>
        <w:r>
          <w:instrText xml:space="preserve"> SEQ Figure \* ARABIC </w:instrText>
        </w:r>
      </w:ins>
      <w:r>
        <w:rPr>
          <w:i w:val="0"/>
        </w:rPr>
        <w:fldChar w:fldCharType="separate"/>
      </w:r>
      <w:r w:rsidR="00E723E8">
        <w:rPr>
          <w:noProof/>
        </w:rPr>
        <w:t>25</w:t>
      </w:r>
      <w:ins w:id="6234" w:author="Joel Newman" w:date="2018-07-22T16:07:00Z">
        <w:r>
          <w:rPr>
            <w:i w:val="0"/>
          </w:rPr>
          <w:fldChar w:fldCharType="end"/>
        </w:r>
      </w:ins>
      <w:bookmarkEnd w:id="6211"/>
      <w:ins w:id="6235" w:author="Dana de Jong" w:date="2018-07-28T19:43:00Z">
        <w:r w:rsidR="00CF40B4">
          <w:t xml:space="preserve">. </w:t>
        </w:r>
      </w:ins>
      <w:ins w:id="6236" w:author="Joel Newman" w:date="2018-07-22T16:07:00Z">
        <w:del w:id="6237" w:author="Dana de Jong" w:date="2018-07-28T19:43:00Z">
          <w:r>
            <w:delText xml:space="preserve"> - </w:delText>
          </w:r>
        </w:del>
        <w:r>
          <w:t>Thermal performance over time</w:t>
        </w:r>
      </w:ins>
      <w:bookmarkEnd w:id="6212"/>
      <w:bookmarkEnd w:id="6213"/>
      <w:bookmarkEnd w:id="6214"/>
      <w:bookmarkEnd w:id="6215"/>
      <w:bookmarkEnd w:id="6216"/>
      <w:bookmarkEnd w:id="6217"/>
      <w:bookmarkEnd w:id="6218"/>
      <w:bookmarkEnd w:id="6219"/>
      <w:bookmarkEnd w:id="6220"/>
      <w:bookmarkEnd w:id="6221"/>
      <w:bookmarkEnd w:id="6222"/>
      <w:bookmarkEnd w:id="6223"/>
      <w:bookmarkEnd w:id="6224"/>
      <w:bookmarkEnd w:id="6225"/>
      <w:bookmarkEnd w:id="6226"/>
      <w:bookmarkEnd w:id="6227"/>
      <w:bookmarkEnd w:id="6228"/>
      <w:bookmarkEnd w:id="6229"/>
      <w:bookmarkEnd w:id="6230"/>
      <w:bookmarkEnd w:id="6231"/>
      <w:bookmarkEnd w:id="6232"/>
    </w:p>
    <w:p w14:paraId="5BDAA818" w14:textId="77777777" w:rsidR="00C7199F" w:rsidRDefault="00C7199F">
      <w:pPr>
        <w:pStyle w:val="Caption"/>
        <w:pPrChange w:id="6238" w:author="Dalton B" w:date="2018-08-01T10:16:00Z">
          <w:pPr/>
        </w:pPrChange>
      </w:pPr>
    </w:p>
    <w:p w14:paraId="48485DE0" w14:textId="77777777" w:rsidR="004E1BC9" w:rsidRDefault="004E1BC9">
      <w:pPr>
        <w:pStyle w:val="Heading1"/>
        <w:rPr>
          <w:del w:id="6239" w:author="Joel Newman" w:date="2018-07-28T18:51:00Z"/>
        </w:rPr>
        <w:pPrChange w:id="6240" w:author="Dana de Jong" w:date="2018-07-28T12:21:00Z">
          <w:pPr/>
        </w:pPrChange>
      </w:pPr>
    </w:p>
    <w:p w14:paraId="1B4623E2" w14:textId="77777777" w:rsidR="004E1BC9" w:rsidRDefault="004E1BC9">
      <w:pPr>
        <w:pStyle w:val="Heading1"/>
        <w:rPr>
          <w:del w:id="6241" w:author="Joel Newman" w:date="2018-07-28T18:51:00Z"/>
        </w:rPr>
        <w:pPrChange w:id="6242" w:author="Dana de Jong" w:date="2018-07-28T12:21:00Z">
          <w:pPr/>
        </w:pPrChange>
      </w:pPr>
    </w:p>
    <w:p w14:paraId="6CDB4FD8" w14:textId="77777777" w:rsidR="004E1BC9" w:rsidRDefault="005F1123">
      <w:pPr>
        <w:pStyle w:val="Heading1"/>
        <w:rPr>
          <w:del w:id="6243" w:author="Unknown"/>
        </w:rPr>
        <w:pPrChange w:id="6244" w:author="Dana de Jong" w:date="2018-07-28T12:21:00Z">
          <w:pPr/>
        </w:pPrChange>
      </w:pPr>
      <w:del w:id="6245" w:author="Unknown">
        <w:r>
          <w:delText>In this section, please supply test plans and test procedures adopted to test different features of your design/prototype. Please specify explicitly the operating conditions (input applied, temperature, processor capability etc.) under which the test is to be carried out. Please compare outcomes of a test with the expectations and provide justifications for any deviations. Typically, for hardware based prototypes, a circuit diagram is supplied in a test plan. In case of software based prototype, a block diagram or a flow chart is provided along with the test plan. Note, this section will contain all the results obtained using the prototype.</w:delText>
        </w:r>
      </w:del>
    </w:p>
    <w:p w14:paraId="3492FAE5" w14:textId="77777777" w:rsidR="004E1BC9" w:rsidRDefault="005F1123">
      <w:pPr>
        <w:pStyle w:val="Heading1"/>
        <w:rPr>
          <w:del w:id="6246" w:author="Unknown"/>
        </w:rPr>
        <w:pPrChange w:id="6247" w:author="Dana de Jong" w:date="2018-07-28T12:21:00Z">
          <w:pPr/>
        </w:pPrChange>
      </w:pPr>
      <w:del w:id="6248" w:author="Unknown">
        <w:r>
          <w:delText xml:space="preserve">        </w:delText>
        </w:r>
        <w:r>
          <w:tab/>
          <w:delText>Please provide test plans and test procedures for all major subsystems of the prototype developed. A test must be repeatable from any geography as long as operating conditions are maintained and hence has legal implications.</w:delText>
        </w:r>
      </w:del>
    </w:p>
    <w:p w14:paraId="05AFEC8D" w14:textId="77777777" w:rsidR="004E1BC9" w:rsidRDefault="005F1123">
      <w:pPr>
        <w:pStyle w:val="Heading1"/>
        <w:rPr>
          <w:del w:id="6249" w:author="Unknown"/>
        </w:rPr>
        <w:pPrChange w:id="6250" w:author="Dana de Jong" w:date="2018-07-28T12:21:00Z">
          <w:pPr/>
        </w:pPrChange>
      </w:pPr>
      <w:del w:id="6251" w:author="Unknown">
        <w:r>
          <w:delText xml:space="preserve">        </w:delText>
        </w:r>
        <w:r>
          <w:tab/>
          <w:delText>Validation is the process of conducting several test sequences as per the test procedures and demonstrating the ability of the prototype to meet the desired objectives. There can be situations where only 8 out of 10 objectives could be validated while 2 might not meet satisfactory performance requirement. Under such situations, these tests have to be marked as fail. Decision to accept a prototype as functional is possible even with failed test cases.</w:delText>
        </w:r>
      </w:del>
    </w:p>
    <w:p w14:paraId="49128A08" w14:textId="77777777" w:rsidR="004E1BC9" w:rsidRPr="00C46977" w:rsidRDefault="005F1123">
      <w:pPr>
        <w:pStyle w:val="Heading1"/>
        <w:rPr>
          <w:del w:id="6252" w:author="Dalton B" w:date="2018-07-30T11:35:00Z"/>
        </w:rPr>
      </w:pPr>
      <w:bookmarkStart w:id="6253" w:name="_qgf3a5tevil8" w:colFirst="0" w:colLast="0"/>
      <w:bookmarkStart w:id="6254" w:name="_Toc520039020"/>
      <w:bookmarkStart w:id="6255" w:name="_Toc520039392"/>
      <w:bookmarkStart w:id="6256" w:name="_Toc520041301"/>
      <w:bookmarkStart w:id="6257" w:name="_Toc520040748"/>
      <w:bookmarkStart w:id="6258" w:name="_Toc520289731"/>
      <w:bookmarkStart w:id="6259" w:name="_Toc520289860"/>
      <w:bookmarkStart w:id="6260" w:name="_Toc520289908"/>
      <w:bookmarkStart w:id="6261" w:name="_Toc520293542"/>
      <w:bookmarkStart w:id="6262" w:name="_Toc520291967"/>
      <w:bookmarkStart w:id="6263" w:name="_Toc520291991"/>
      <w:bookmarkStart w:id="6264" w:name="_Toc520502317"/>
      <w:bookmarkStart w:id="6265" w:name="_Toc520564570"/>
      <w:bookmarkStart w:id="6266" w:name="_Toc520565686"/>
      <w:bookmarkStart w:id="6267" w:name="_Toc520567510"/>
      <w:bookmarkStart w:id="6268" w:name="_Toc520568214"/>
      <w:bookmarkStart w:id="6269" w:name="_Toc520568852"/>
      <w:bookmarkStart w:id="6270" w:name="_Toc520570335"/>
      <w:bookmarkStart w:id="6271" w:name="_Toc520570574"/>
      <w:bookmarkStart w:id="6272" w:name="_Toc520571482"/>
      <w:bookmarkStart w:id="6273" w:name="_Toc520572262"/>
      <w:bookmarkStart w:id="6274" w:name="_Toc520572932"/>
      <w:bookmarkStart w:id="6275" w:name="_Toc520573096"/>
      <w:bookmarkStart w:id="6276" w:name="_Toc520574786"/>
      <w:bookmarkStart w:id="6277" w:name="_Toc520655938"/>
      <w:bookmarkStart w:id="6278" w:name="_Toc520659563"/>
      <w:bookmarkStart w:id="6279" w:name="_Toc520838860"/>
      <w:bookmarkStart w:id="6280" w:name="_Toc520881994"/>
      <w:bookmarkStart w:id="6281" w:name="_Toc520892434"/>
      <w:bookmarkEnd w:id="6253"/>
      <w:r w:rsidRPr="00C46977">
        <w:t>IX   Discussion &amp; Recommendations</w:t>
      </w:r>
      <w:bookmarkEnd w:id="6254"/>
      <w:bookmarkEnd w:id="6255"/>
      <w:bookmarkEnd w:id="6256"/>
      <w:bookmarkEnd w:id="6257"/>
      <w:bookmarkEnd w:id="6258"/>
      <w:bookmarkEnd w:id="6259"/>
      <w:bookmarkEnd w:id="6260"/>
      <w:bookmarkEnd w:id="6261"/>
      <w:bookmarkEnd w:id="6262"/>
      <w:bookmarkEnd w:id="6263"/>
      <w:bookmarkEnd w:id="6264"/>
      <w:bookmarkEnd w:id="6265"/>
      <w:bookmarkEnd w:id="6266"/>
      <w:bookmarkEnd w:id="6267"/>
      <w:bookmarkEnd w:id="6268"/>
      <w:bookmarkEnd w:id="6269"/>
      <w:bookmarkEnd w:id="6270"/>
      <w:bookmarkEnd w:id="6271"/>
      <w:bookmarkEnd w:id="6272"/>
      <w:bookmarkEnd w:id="6273"/>
      <w:bookmarkEnd w:id="6274"/>
      <w:bookmarkEnd w:id="6275"/>
      <w:bookmarkEnd w:id="6276"/>
      <w:bookmarkEnd w:id="6277"/>
      <w:bookmarkEnd w:id="6278"/>
      <w:bookmarkEnd w:id="6279"/>
      <w:bookmarkEnd w:id="6280"/>
      <w:bookmarkEnd w:id="6281"/>
    </w:p>
    <w:p w14:paraId="67462035" w14:textId="77777777" w:rsidR="004E1BC9" w:rsidRDefault="005F1123">
      <w:pPr>
        <w:ind w:firstLine="0"/>
        <w:rPr>
          <w:del w:id="6282" w:author="Dalton B" w:date="2018-07-30T11:35:00Z"/>
        </w:rPr>
        <w:pPrChange w:id="6283" w:author="Dalton B" w:date="2018-07-30T12:40:00Z">
          <w:pPr/>
        </w:pPrChange>
      </w:pPr>
      <w:del w:id="6284" w:author="Dalton B" w:date="2018-07-30T11:35:00Z">
        <w:r>
          <w:delText xml:space="preserve"> </w:delText>
        </w:r>
      </w:del>
    </w:p>
    <w:p w14:paraId="084E8027" w14:textId="77777777" w:rsidR="004E1BC9" w:rsidRDefault="005F1123">
      <w:pPr>
        <w:ind w:firstLine="0"/>
        <w:rPr>
          <w:del w:id="6285" w:author="Dalton B" w:date="2018-07-30T11:35:00Z"/>
        </w:rPr>
        <w:pPrChange w:id="6286" w:author="Dalton B" w:date="2018-07-30T12:40:00Z">
          <w:pPr/>
        </w:pPrChange>
      </w:pPr>
      <w:del w:id="6287" w:author="Dalton B" w:date="2018-07-30T11:35:00Z">
        <w:r>
          <w:delText>- Incorporate battery management solution</w:delText>
        </w:r>
      </w:del>
    </w:p>
    <w:p w14:paraId="4697050D" w14:textId="77777777" w:rsidR="004E1BC9" w:rsidRDefault="005F1123">
      <w:pPr>
        <w:pStyle w:val="Heading1"/>
        <w:pPrChange w:id="6288" w:author="Dalton B" w:date="2018-07-30T12:40:00Z">
          <w:pPr/>
        </w:pPrChange>
      </w:pPr>
      <w:del w:id="6289" w:author="Dalton B" w:date="2018-07-30T11:35:00Z">
        <w:r>
          <w:delText xml:space="preserve">- Make it open source  </w:delText>
        </w:r>
      </w:del>
    </w:p>
    <w:p w14:paraId="2AA995FF" w14:textId="77777777" w:rsidR="004E1BC9" w:rsidRDefault="004E1BC9">
      <w:pPr>
        <w:rPr>
          <w:ins w:id="6290" w:author="Dalton B" w:date="2018-07-30T11:32:00Z"/>
        </w:rPr>
      </w:pPr>
    </w:p>
    <w:p w14:paraId="4DDF6456" w14:textId="1CE5A31F" w:rsidR="00130374" w:rsidRDefault="00130374">
      <w:pPr>
        <w:rPr>
          <w:ins w:id="6291" w:author="Dana de Jong" w:date="2018-07-31T02:47:00Z"/>
        </w:rPr>
      </w:pPr>
      <w:ins w:id="6292" w:author="Dalton B" w:date="2018-07-30T11:33:00Z">
        <w:r w:rsidRPr="00130374">
          <w:t>As seen above, UDrive meets the project constraints at a price that is competitive with similar available products. Future revisions could</w:t>
        </w:r>
      </w:ins>
      <w:ins w:id="6293" w:author="Dan Kot" w:date="2018-07-31T14:39:00Z">
        <w:r w:rsidR="00974AF7">
          <w:t>:</w:t>
        </w:r>
      </w:ins>
      <w:ins w:id="6294" w:author="Dalton B" w:date="2018-07-30T11:33:00Z">
        <w:del w:id="6295" w:author="Dana de Jong" w:date="2018-07-31T02:47:00Z">
          <w:r w:rsidRPr="00130374">
            <w:delText xml:space="preserve"> </w:delText>
          </w:r>
          <w:r>
            <w:delText>include</w:delText>
          </w:r>
        </w:del>
      </w:ins>
    </w:p>
    <w:p w14:paraId="4B6D7AE5" w14:textId="77777777" w:rsidR="007E43A8" w:rsidRDefault="007E43A8">
      <w:pPr>
        <w:rPr>
          <w:ins w:id="6296" w:author="Dalton B" w:date="2018-07-30T11:33:00Z"/>
        </w:rPr>
      </w:pPr>
    </w:p>
    <w:p w14:paraId="4A83302F" w14:textId="30AFA65E" w:rsidR="00130374" w:rsidRDefault="00974AF7">
      <w:pPr>
        <w:pStyle w:val="ListParagraph"/>
        <w:numPr>
          <w:ilvl w:val="0"/>
          <w:numId w:val="46"/>
        </w:numPr>
        <w:rPr>
          <w:ins w:id="6297" w:author="Dalton B" w:date="2018-07-30T11:33:00Z"/>
        </w:rPr>
        <w:pPrChange w:id="6298" w:author="Dalton B" w:date="2018-07-30T11:33:00Z">
          <w:pPr/>
        </w:pPrChange>
      </w:pPr>
      <w:ins w:id="6299" w:author="Dan Kot" w:date="2018-07-31T14:39:00Z">
        <w:r>
          <w:t>I</w:t>
        </w:r>
      </w:ins>
      <w:ins w:id="6300" w:author="Dalton B" w:date="2018-07-30T11:33:00Z">
        <w:del w:id="6301" w:author="Dan Kot" w:date="2018-07-31T14:39:00Z">
          <w:r w:rsidR="00130374" w:rsidRPr="00130374" w:rsidDel="00974AF7">
            <w:delText>i</w:delText>
          </w:r>
        </w:del>
        <w:r w:rsidR="00130374" w:rsidRPr="00130374">
          <w:t>ncorporate battery management systems;</w:t>
        </w:r>
      </w:ins>
    </w:p>
    <w:p w14:paraId="1B534AE6" w14:textId="32DEDC40" w:rsidR="00130374" w:rsidRDefault="00130374">
      <w:pPr>
        <w:pStyle w:val="ListParagraph"/>
        <w:numPr>
          <w:ilvl w:val="0"/>
          <w:numId w:val="46"/>
        </w:numPr>
        <w:rPr>
          <w:ins w:id="6302" w:author="Dalton B" w:date="2018-07-30T11:33:00Z"/>
        </w:rPr>
        <w:pPrChange w:id="6303" w:author="Dalton B" w:date="2018-07-30T11:33:00Z">
          <w:pPr/>
        </w:pPrChange>
      </w:pPr>
      <w:ins w:id="6304" w:author="Dalton B" w:date="2018-07-30T11:33:00Z">
        <w:del w:id="6305" w:author="Dan Kot" w:date="2018-07-31T14:39:00Z">
          <w:r w:rsidRPr="00130374" w:rsidDel="00974AF7">
            <w:delText>m</w:delText>
          </w:r>
        </w:del>
      </w:ins>
      <w:ins w:id="6306" w:author="Dan Kot" w:date="2018-07-31T14:39:00Z">
        <w:r w:rsidR="00974AF7">
          <w:t>M</w:t>
        </w:r>
      </w:ins>
      <w:ins w:id="6307" w:author="Dalton B" w:date="2018-07-30T11:33:00Z">
        <w:r w:rsidRPr="00130374">
          <w:t xml:space="preserve">ake the design specifications and software open source; </w:t>
        </w:r>
      </w:ins>
    </w:p>
    <w:p w14:paraId="266E1CFD" w14:textId="2AB44F87" w:rsidR="00130374" w:rsidRDefault="00974AF7">
      <w:pPr>
        <w:pStyle w:val="ListParagraph"/>
        <w:numPr>
          <w:ilvl w:val="0"/>
          <w:numId w:val="46"/>
        </w:numPr>
        <w:rPr>
          <w:ins w:id="6308" w:author="Dalton B" w:date="2018-07-30T11:33:00Z"/>
        </w:rPr>
        <w:pPrChange w:id="6309" w:author="Dalton B" w:date="2018-07-30T11:33:00Z">
          <w:pPr/>
        </w:pPrChange>
      </w:pPr>
      <w:ins w:id="6310" w:author="Dan Kot" w:date="2018-07-31T14:39:00Z">
        <w:r>
          <w:t>A</w:t>
        </w:r>
      </w:ins>
      <w:ins w:id="6311" w:author="Dalton B" w:date="2018-07-30T11:33:00Z">
        <w:del w:id="6312" w:author="Dan Kot" w:date="2018-07-31T14:39:00Z">
          <w:r w:rsidR="00130374" w:rsidRPr="00130374" w:rsidDel="00974AF7">
            <w:delText>a</w:delText>
          </w:r>
        </w:del>
        <w:r w:rsidR="00130374" w:rsidRPr="00130374">
          <w:t xml:space="preserve">dd more control methods (e.g., position control); </w:t>
        </w:r>
      </w:ins>
    </w:p>
    <w:p w14:paraId="6033AFDA" w14:textId="625BC46F" w:rsidR="00130374" w:rsidRDefault="00974AF7">
      <w:pPr>
        <w:pStyle w:val="ListParagraph"/>
        <w:numPr>
          <w:ilvl w:val="0"/>
          <w:numId w:val="46"/>
        </w:numPr>
        <w:rPr>
          <w:ins w:id="6313" w:author="Dalton B" w:date="2018-07-30T11:33:00Z"/>
        </w:rPr>
        <w:pPrChange w:id="6314" w:author="Dalton B" w:date="2018-07-30T11:33:00Z">
          <w:pPr/>
        </w:pPrChange>
      </w:pPr>
      <w:ins w:id="6315" w:author="Dan Kot" w:date="2018-07-31T14:39:00Z">
        <w:r>
          <w:t>A</w:t>
        </w:r>
      </w:ins>
      <w:ins w:id="6316" w:author="Dalton B" w:date="2018-07-30T11:33:00Z">
        <w:del w:id="6317" w:author="Dan Kot" w:date="2018-07-31T14:39:00Z">
          <w:r w:rsidR="00130374" w:rsidRPr="00130374" w:rsidDel="00974AF7">
            <w:delText>a</w:delText>
          </w:r>
        </w:del>
        <w:r w:rsidR="00130374" w:rsidRPr="00130374">
          <w:t xml:space="preserve">ccommodate different motor types (such as stepper motors); </w:t>
        </w:r>
      </w:ins>
    </w:p>
    <w:p w14:paraId="00FCC1D7" w14:textId="758BC0B8" w:rsidR="00130374" w:rsidRDefault="00974AF7">
      <w:pPr>
        <w:pStyle w:val="ListParagraph"/>
        <w:numPr>
          <w:ilvl w:val="0"/>
          <w:numId w:val="46"/>
        </w:numPr>
        <w:rPr>
          <w:ins w:id="6318" w:author="Dalton B" w:date="2018-07-30T11:34:00Z"/>
        </w:rPr>
        <w:pPrChange w:id="6319" w:author="Dalton B" w:date="2018-07-30T11:33:00Z">
          <w:pPr/>
        </w:pPrChange>
      </w:pPr>
      <w:ins w:id="6320" w:author="Dan Kot" w:date="2018-07-31T14:39:00Z">
        <w:r>
          <w:t>A</w:t>
        </w:r>
      </w:ins>
      <w:ins w:id="6321" w:author="Dalton B" w:date="2018-07-30T11:34:00Z">
        <w:del w:id="6322" w:author="Dan Kot" w:date="2018-07-31T14:39:00Z">
          <w:r w:rsidR="00130374" w:rsidDel="00974AF7">
            <w:delText>a</w:delText>
          </w:r>
        </w:del>
      </w:ins>
      <w:ins w:id="6323" w:author="Dalton B" w:date="2018-07-30T11:33:00Z">
        <w:r w:rsidR="00130374" w:rsidRPr="00130374">
          <w:t xml:space="preserve">utomatic inductance detection; </w:t>
        </w:r>
      </w:ins>
    </w:p>
    <w:p w14:paraId="4CF878ED" w14:textId="0D6D505A" w:rsidR="00130374" w:rsidRDefault="00974AF7">
      <w:pPr>
        <w:pStyle w:val="ListParagraph"/>
        <w:numPr>
          <w:ilvl w:val="0"/>
          <w:numId w:val="46"/>
        </w:numPr>
        <w:rPr>
          <w:ins w:id="6324" w:author="Dalton B" w:date="2018-07-30T11:34:00Z"/>
        </w:rPr>
        <w:pPrChange w:id="6325" w:author="Dalton B" w:date="2018-07-30T11:33:00Z">
          <w:pPr/>
        </w:pPrChange>
      </w:pPr>
      <w:ins w:id="6326" w:author="Dan Kot" w:date="2018-07-31T14:39:00Z">
        <w:r>
          <w:t>A</w:t>
        </w:r>
      </w:ins>
      <w:ins w:id="6327" w:author="Dalton B" w:date="2018-07-30T11:33:00Z">
        <w:del w:id="6328" w:author="Dan Kot" w:date="2018-07-31T14:39:00Z">
          <w:r w:rsidR="00130374" w:rsidRPr="00130374" w:rsidDel="00974AF7">
            <w:delText>a</w:delText>
          </w:r>
        </w:del>
        <w:r w:rsidR="00130374" w:rsidRPr="00130374">
          <w:t xml:space="preserve">uto PID tuning; </w:t>
        </w:r>
      </w:ins>
    </w:p>
    <w:p w14:paraId="11F101D8" w14:textId="7CA05D6C" w:rsidR="00130374" w:rsidRDefault="00974AF7">
      <w:pPr>
        <w:pStyle w:val="ListParagraph"/>
        <w:numPr>
          <w:ilvl w:val="0"/>
          <w:numId w:val="46"/>
        </w:numPr>
        <w:rPr>
          <w:ins w:id="6329" w:author="Dalton B" w:date="2018-07-30T11:34:00Z"/>
        </w:rPr>
        <w:pPrChange w:id="6330" w:author="Dalton B" w:date="2018-07-30T11:33:00Z">
          <w:pPr/>
        </w:pPrChange>
      </w:pPr>
      <w:ins w:id="6331" w:author="Dan Kot" w:date="2018-07-31T14:39:00Z">
        <w:r>
          <w:t>R</w:t>
        </w:r>
      </w:ins>
      <w:ins w:id="6332" w:author="Dalton B" w:date="2018-07-30T11:33:00Z">
        <w:del w:id="6333" w:author="Dan Kot" w:date="2018-07-31T14:39:00Z">
          <w:r w:rsidR="00130374" w:rsidRPr="00130374" w:rsidDel="00974AF7">
            <w:delText>r</w:delText>
          </w:r>
        </w:del>
        <w:r w:rsidR="00130374" w:rsidRPr="00130374">
          <w:t xml:space="preserve">educe the form factor of the PCB; </w:t>
        </w:r>
      </w:ins>
    </w:p>
    <w:p w14:paraId="0CE6E5F0" w14:textId="2F2CF66A" w:rsidR="00130374" w:rsidRDefault="00974AF7">
      <w:pPr>
        <w:pStyle w:val="ListParagraph"/>
        <w:numPr>
          <w:ilvl w:val="0"/>
          <w:numId w:val="46"/>
        </w:numPr>
        <w:rPr>
          <w:ins w:id="6334" w:author="Dalton B" w:date="2018-07-30T11:37:00Z"/>
        </w:rPr>
      </w:pPr>
      <w:ins w:id="6335" w:author="Dan Kot" w:date="2018-07-31T14:39:00Z">
        <w:r>
          <w:t>A</w:t>
        </w:r>
      </w:ins>
      <w:ins w:id="6336" w:author="Dalton B" w:date="2018-07-30T11:33:00Z">
        <w:del w:id="6337" w:author="Dan Kot" w:date="2018-07-31T14:39:00Z">
          <w:r w:rsidR="00130374" w:rsidRPr="00130374" w:rsidDel="00974AF7">
            <w:delText>a</w:delText>
          </w:r>
        </w:del>
        <w:r w:rsidR="00130374" w:rsidRPr="00130374">
          <w:t xml:space="preserve">dd more output channels to drive a 3-phase motor; </w:t>
        </w:r>
      </w:ins>
    </w:p>
    <w:p w14:paraId="24E85F3D" w14:textId="6731E09C" w:rsidR="00130374" w:rsidRPr="00130374" w:rsidRDefault="00974AF7">
      <w:pPr>
        <w:pStyle w:val="ListParagraph"/>
        <w:numPr>
          <w:ilvl w:val="0"/>
          <w:numId w:val="46"/>
        </w:numPr>
        <w:rPr>
          <w:ins w:id="6338" w:author="Dalton B" w:date="2018-07-30T11:37:00Z"/>
          <w:rPrChange w:id="6339" w:author="Dalton B" w:date="2018-07-30T11:37:00Z">
            <w:rPr>
              <w:ins w:id="6340" w:author="Dalton B" w:date="2018-07-30T11:37:00Z"/>
              <w:lang w:val="en-US"/>
            </w:rPr>
          </w:rPrChange>
        </w:rPr>
      </w:pPr>
      <w:ins w:id="6341" w:author="Dan Kot" w:date="2018-07-31T14:39:00Z">
        <w:r>
          <w:t>A</w:t>
        </w:r>
      </w:ins>
      <w:ins w:id="6342" w:author="Dalton B" w:date="2018-07-30T11:36:00Z">
        <w:del w:id="6343" w:author="Dan Kot" w:date="2018-07-31T14:39:00Z">
          <w:r w:rsidR="00130374" w:rsidDel="00974AF7">
            <w:delText xml:space="preserve">and </w:delText>
          </w:r>
        </w:del>
      </w:ins>
      <w:ins w:id="6344" w:author="Dalton B" w:date="2018-07-30T11:33:00Z">
        <w:del w:id="6345" w:author="Dan Kot" w:date="2018-07-31T14:39:00Z">
          <w:r w:rsidR="00130374" w:rsidRPr="00130374" w:rsidDel="00974AF7">
            <w:delText>a</w:delText>
          </w:r>
        </w:del>
        <w:r w:rsidR="00130374" w:rsidRPr="00130374">
          <w:t>dd current feedback</w:t>
        </w:r>
      </w:ins>
      <w:ins w:id="6346" w:author="Dalton B" w:date="2018-07-30T11:37:00Z">
        <w:r w:rsidR="00130374">
          <w:t xml:space="preserve">, </w:t>
        </w:r>
        <w:r w:rsidR="00130374" w:rsidRPr="00130374">
          <w:rPr>
            <w:lang w:val="en-CA"/>
          </w:rPr>
          <w:t>to list some possibilities.</w:t>
        </w:r>
      </w:ins>
    </w:p>
    <w:p w14:paraId="72195112" w14:textId="2621A878" w:rsidR="00130374" w:rsidRDefault="00130374">
      <w:pPr>
        <w:pStyle w:val="ListParagraph"/>
        <w:ind w:left="1287"/>
        <w:rPr>
          <w:ins w:id="6347" w:author="Dalton B" w:date="2018-07-30T11:33:00Z"/>
        </w:rPr>
        <w:pPrChange w:id="6348" w:author="Dalton B" w:date="2018-07-30T11:37:00Z">
          <w:pPr/>
        </w:pPrChange>
      </w:pPr>
    </w:p>
    <w:p w14:paraId="7F191A18" w14:textId="0CCA3F1F" w:rsidR="00130374" w:rsidRDefault="007E43A8">
      <w:pPr>
        <w:rPr>
          <w:ins w:id="6349" w:author="Dana de Jong" w:date="2018-07-31T02:47:00Z"/>
        </w:rPr>
      </w:pPr>
      <w:ins w:id="6350" w:author="Dana de Jong" w:date="2018-07-31T02:48:00Z">
        <w:r>
          <w:t>The UDrive system puts power over design in the hands of the Robotics Club and UVic, allowing for future renditions to incorporate desired qualities whereas simply purchasing an existing system would not allow for this potential for growth. As summarize</w:t>
        </w:r>
      </w:ins>
      <w:ins w:id="6351" w:author="Dana de Jong" w:date="2018-07-31T22:19:00Z">
        <w:r w:rsidR="005244CC">
          <w:t>d</w:t>
        </w:r>
      </w:ins>
      <w:ins w:id="6352" w:author="Dana de Jong" w:date="2018-07-31T02:48:00Z">
        <w:r>
          <w:t xml:space="preserve"> above, there are </w:t>
        </w:r>
        <w:commentRangeStart w:id="6353"/>
        <w:commentRangeStart w:id="6354"/>
        <w:r>
          <w:t xml:space="preserve">many areas </w:t>
        </w:r>
      </w:ins>
      <w:commentRangeEnd w:id="6353"/>
      <w:r w:rsidR="002E429D">
        <w:rPr>
          <w:rStyle w:val="CommentReference"/>
        </w:rPr>
        <w:commentReference w:id="6353"/>
      </w:r>
      <w:commentRangeEnd w:id="6354"/>
      <w:r w:rsidR="005244CC">
        <w:rPr>
          <w:rStyle w:val="CommentReference"/>
        </w:rPr>
        <w:commentReference w:id="6354"/>
      </w:r>
      <w:ins w:id="6355" w:author="Dana de Jong" w:date="2018-07-31T02:48:00Z">
        <w:r>
          <w:t xml:space="preserve">that can potentially be improved. In addition to the specific technical enhancements, the potential for broadening the scope of application </w:t>
        </w:r>
      </w:ins>
      <w:ins w:id="6356" w:author="Dana de Jong" w:date="2018-07-31T02:49:00Z">
        <w:r>
          <w:t>–</w:t>
        </w:r>
      </w:ins>
      <w:ins w:id="6357" w:author="Dana de Jong" w:date="2018-07-31T02:48:00Z">
        <w:r>
          <w:t xml:space="preserve"> perhaps </w:t>
        </w:r>
      </w:ins>
      <w:ins w:id="6358" w:author="Dana de Jong" w:date="2018-07-31T02:49:00Z">
        <w:r>
          <w:t xml:space="preserve">to that of educational purposes in some of the labs at UVic </w:t>
        </w:r>
      </w:ins>
      <w:ins w:id="6359" w:author="Dana de Jong" w:date="2018-07-31T02:50:00Z">
        <w:r>
          <w:t>–</w:t>
        </w:r>
      </w:ins>
      <w:ins w:id="6360" w:author="Dana de Jong" w:date="2018-07-31T02:49:00Z">
        <w:r>
          <w:t xml:space="preserve"> also </w:t>
        </w:r>
      </w:ins>
      <w:ins w:id="6361" w:author="Dana de Jong" w:date="2018-07-31T02:50:00Z">
        <w:r>
          <w:t>suggests promising potential for this project.</w:t>
        </w:r>
      </w:ins>
    </w:p>
    <w:p w14:paraId="31C50077" w14:textId="77777777" w:rsidR="007E43A8" w:rsidRDefault="007E43A8"/>
    <w:p w14:paraId="46EC1C0C" w14:textId="5C8527F3" w:rsidR="004E1BC9" w:rsidRDefault="005F1123" w:rsidP="00DC1A5B">
      <w:pPr>
        <w:pStyle w:val="Heading1"/>
        <w:rPr>
          <w:del w:id="6362" w:author="Dana de Jong" w:date="2018-07-31T02:50:00Z"/>
        </w:rPr>
      </w:pPr>
      <w:del w:id="6363" w:author="Dana de Jong" w:date="2018-07-31T02:50:00Z">
        <w:r>
          <w:delText xml:space="preserve">In this section, please discuss in detail the results obtained from the prototype under different test cases. Please justify all the successful test results using fundamental concepts and appropriate references. In case, some of the tests failed to meet the expected outcomes, please provide valid explanations for malfunction/non-conformance of the prototype.  </w:delText>
        </w:r>
      </w:del>
    </w:p>
    <w:p w14:paraId="23DB8293" w14:textId="77777777" w:rsidR="00B51B3C" w:rsidRDefault="00B51B3C">
      <w:pPr>
        <w:rPr>
          <w:ins w:id="6364" w:author="Dana de Jong" w:date="2018-08-01T12:13:00Z"/>
          <w:sz w:val="40"/>
          <w:szCs w:val="40"/>
        </w:rPr>
      </w:pPr>
    </w:p>
    <w:p w14:paraId="5619869D" w14:textId="77777777" w:rsidR="00B51B3C" w:rsidRDefault="00B51B3C">
      <w:pPr>
        <w:rPr>
          <w:ins w:id="6365" w:author="Dana de Jong" w:date="2018-08-01T12:13:00Z"/>
        </w:rPr>
      </w:pPr>
    </w:p>
    <w:p w14:paraId="6AFCCBFA" w14:textId="78600D67" w:rsidR="004E1BC9" w:rsidRDefault="005F1123">
      <w:pPr>
        <w:rPr>
          <w:del w:id="6366" w:author="Dana de Jong" w:date="2018-07-31T02:50:00Z"/>
        </w:rPr>
      </w:pPr>
      <w:del w:id="6367" w:author="Dana de Jong" w:date="2018-07-31T02:50:00Z">
        <w:r>
          <w:lastRenderedPageBreak/>
          <w:delText xml:space="preserve">Finally, please include recommendations to improve the prototype. Improvement can be in terms of performance, appeal, affordability or a combination of these. Your recommendations need to be feasible and relevant.   </w:delText>
        </w:r>
      </w:del>
    </w:p>
    <w:p w14:paraId="649464C7" w14:textId="1AAE6799" w:rsidR="00693B1B" w:rsidDel="00013AF2" w:rsidRDefault="00693B1B" w:rsidP="00DC1A5B">
      <w:pPr>
        <w:pStyle w:val="Heading1"/>
        <w:rPr>
          <w:ins w:id="6368" w:author="Dana de Jong" w:date="2018-07-31T02:37:00Z"/>
          <w:del w:id="6369" w:author="Dan Kot" w:date="2018-07-31T14:40:00Z"/>
        </w:rPr>
      </w:pPr>
      <w:bookmarkStart w:id="6370" w:name="_cn77cbipowh" w:colFirst="0" w:colLast="0"/>
      <w:bookmarkStart w:id="6371" w:name="_Toc520039021"/>
      <w:bookmarkStart w:id="6372" w:name="_Toc520039393"/>
      <w:bookmarkStart w:id="6373" w:name="_Toc520041302"/>
      <w:bookmarkStart w:id="6374" w:name="_Toc520040749"/>
      <w:bookmarkStart w:id="6375" w:name="_Toc520289732"/>
      <w:bookmarkStart w:id="6376" w:name="_Toc520289861"/>
      <w:bookmarkStart w:id="6377" w:name="_Toc520289909"/>
      <w:bookmarkStart w:id="6378" w:name="_Toc520293543"/>
      <w:bookmarkStart w:id="6379" w:name="_Toc520291968"/>
      <w:bookmarkStart w:id="6380" w:name="_Toc520291992"/>
      <w:bookmarkStart w:id="6381" w:name="_Toc520502318"/>
      <w:bookmarkStart w:id="6382" w:name="_Toc520564571"/>
      <w:bookmarkStart w:id="6383" w:name="_Toc520565687"/>
      <w:bookmarkStart w:id="6384" w:name="_Toc520567511"/>
      <w:bookmarkStart w:id="6385" w:name="_Toc520568215"/>
      <w:bookmarkStart w:id="6386" w:name="_Toc520568853"/>
      <w:bookmarkStart w:id="6387" w:name="_Toc520570336"/>
      <w:bookmarkStart w:id="6388" w:name="_Toc520570575"/>
      <w:bookmarkStart w:id="6389" w:name="_Toc520571483"/>
      <w:bookmarkStart w:id="6390" w:name="_Toc520572263"/>
      <w:bookmarkStart w:id="6391" w:name="_Toc520572933"/>
      <w:bookmarkStart w:id="6392" w:name="_Toc520573097"/>
      <w:bookmarkStart w:id="6393" w:name="_Toc520574787"/>
      <w:bookmarkStart w:id="6394" w:name="_Toc520655939"/>
      <w:bookmarkStart w:id="6395" w:name="_Toc520659564"/>
      <w:bookmarkEnd w:id="6370"/>
    </w:p>
    <w:p w14:paraId="7FB1D2F7" w14:textId="2FC922B0" w:rsidR="00693B1B" w:rsidDel="00013AF2" w:rsidRDefault="00693B1B" w:rsidP="00DC1A5B">
      <w:pPr>
        <w:pStyle w:val="Heading1"/>
        <w:rPr>
          <w:ins w:id="6396" w:author="Dana de Jong" w:date="2018-07-31T02:37:00Z"/>
          <w:del w:id="6397" w:author="Dan Kot" w:date="2018-07-31T14:40:00Z"/>
        </w:rPr>
      </w:pPr>
    </w:p>
    <w:p w14:paraId="7F2A2AEE" w14:textId="77777777" w:rsidR="004E1BC9" w:rsidRPr="00C46977" w:rsidRDefault="005F1123" w:rsidP="00DC1A5B">
      <w:pPr>
        <w:pStyle w:val="Heading1"/>
      </w:pPr>
      <w:bookmarkStart w:id="6398" w:name="_Toc520838861"/>
      <w:bookmarkStart w:id="6399" w:name="_Toc520881995"/>
      <w:bookmarkStart w:id="6400" w:name="_Toc520892435"/>
      <w:r w:rsidRPr="00C46977">
        <w:t>X   Conclusion</w:t>
      </w:r>
      <w:bookmarkEnd w:id="6371"/>
      <w:bookmarkEnd w:id="6372"/>
      <w:bookmarkEnd w:id="6373"/>
      <w:bookmarkEnd w:id="6374"/>
      <w:bookmarkEnd w:id="6375"/>
      <w:bookmarkEnd w:id="6376"/>
      <w:bookmarkEnd w:id="6377"/>
      <w:bookmarkEnd w:id="6378"/>
      <w:bookmarkEnd w:id="6379"/>
      <w:bookmarkEnd w:id="6380"/>
      <w:bookmarkEnd w:id="6381"/>
      <w:bookmarkEnd w:id="6382"/>
      <w:bookmarkEnd w:id="6383"/>
      <w:bookmarkEnd w:id="6384"/>
      <w:bookmarkEnd w:id="6385"/>
      <w:bookmarkEnd w:id="6386"/>
      <w:bookmarkEnd w:id="6387"/>
      <w:bookmarkEnd w:id="6388"/>
      <w:bookmarkEnd w:id="6389"/>
      <w:bookmarkEnd w:id="6390"/>
      <w:bookmarkEnd w:id="6391"/>
      <w:bookmarkEnd w:id="6392"/>
      <w:bookmarkEnd w:id="6393"/>
      <w:bookmarkEnd w:id="6394"/>
      <w:bookmarkEnd w:id="6395"/>
      <w:bookmarkEnd w:id="6398"/>
      <w:bookmarkEnd w:id="6399"/>
      <w:bookmarkEnd w:id="6400"/>
    </w:p>
    <w:p w14:paraId="0FBDE912" w14:textId="77777777" w:rsidR="004E1BC9" w:rsidRDefault="005F1123">
      <w:r>
        <w:t xml:space="preserve">        </w:t>
      </w:r>
      <w:r>
        <w:tab/>
      </w:r>
    </w:p>
    <w:p w14:paraId="621BAF53" w14:textId="217A4684" w:rsidR="00AA2266" w:rsidRDefault="00130FDF">
      <w:pPr>
        <w:rPr>
          <w:ins w:id="6401" w:author="Dana de Jong" w:date="2018-07-31T02:50:00Z"/>
        </w:rPr>
      </w:pPr>
      <w:ins w:id="6402" w:author="Dana de Jong" w:date="2018-07-31T02:56:00Z">
        <w:r>
          <w:t xml:space="preserve">The overall objective of this project stated the need for a USB-controlled motor controller that controlled two brushed DC motors. Specifically, the design and assembly of a system that resolved issues with the initial received design, and the design of a final revision that would incorporate greater </w:t>
        </w:r>
      </w:ins>
      <w:ins w:id="6403" w:author="Dana de Jong" w:date="2018-07-31T02:58:00Z">
        <w:r>
          <w:t>protection functionality</w:t>
        </w:r>
        <w:r w:rsidR="00343C70">
          <w:t xml:space="preserve"> were both required</w:t>
        </w:r>
        <w:r>
          <w:t>.</w:t>
        </w:r>
        <w:r w:rsidR="00343C70">
          <w:t xml:space="preserve"> A PCB was designed and </w:t>
        </w:r>
        <w:del w:id="6404" w:author="Dan Kot" w:date="2018-07-31T11:31:00Z">
          <w:r w:rsidR="00343C70" w:rsidDel="005333E1">
            <w:delText>assembled</w:delText>
          </w:r>
        </w:del>
      </w:ins>
      <w:ins w:id="6405" w:author="Dan Kot" w:date="2018-07-31T11:31:00Z">
        <w:r w:rsidR="005333E1">
          <w:t>assembled,</w:t>
        </w:r>
      </w:ins>
      <w:ins w:id="6406" w:author="Dana de Jong" w:date="2018-07-31T02:58:00Z">
        <w:r w:rsidR="00343C70">
          <w:t xml:space="preserve"> and microcontroller libr</w:t>
        </w:r>
      </w:ins>
      <w:ins w:id="6407" w:author="Dana de Jong" w:date="2018-07-31T03:00:00Z">
        <w:r w:rsidR="00343C70">
          <w:t xml:space="preserve">aries and a GUI were developed, all </w:t>
        </w:r>
      </w:ins>
      <w:ins w:id="6408" w:author="Dana de Jong" w:date="2018-08-01T12:55:00Z">
        <w:r w:rsidR="00C71F7B">
          <w:t xml:space="preserve">of </w:t>
        </w:r>
      </w:ins>
      <w:ins w:id="6409" w:author="Dana de Jong" w:date="2018-07-31T03:00:00Z">
        <w:r w:rsidR="00343C70">
          <w:t xml:space="preserve">which together satisfied the objective </w:t>
        </w:r>
      </w:ins>
      <w:ins w:id="6410" w:author="Dana de Jong" w:date="2018-08-01T12:55:00Z">
        <w:r w:rsidR="00C71F7B">
          <w:t xml:space="preserve">of </w:t>
        </w:r>
      </w:ins>
      <w:ins w:id="6411" w:author="Dana de Jong" w:date="2018-07-31T03:00:00Z">
        <w:r w:rsidR="00343C70">
          <w:t xml:space="preserve">designing and assembling the stated motor controller system.  Finally, a system incorporating enhanced protection circuitry was designed. Therefore, </w:t>
        </w:r>
        <w:del w:id="6412" w:author="Dan Kot" w:date="2018-07-31T11:31:00Z">
          <w:r w:rsidR="00343C70" w:rsidDel="00472F03">
            <w:delText>all of</w:delText>
          </w:r>
        </w:del>
      </w:ins>
      <w:ins w:id="6413" w:author="Dan Kot" w:date="2018-07-31T11:31:00Z">
        <w:r w:rsidR="00472F03">
          <w:t>all</w:t>
        </w:r>
      </w:ins>
      <w:ins w:id="6414" w:author="Dana de Jong" w:date="2018-07-31T03:00:00Z">
        <w:r w:rsidR="00343C70">
          <w:t xml:space="preserve"> the objectives within the defined scope of the project have been met, and the overall progress for this project has been successful. The final produced system, additionally, has been produced at a competitive cost, bolstering the efficacy of the </w:t>
        </w:r>
      </w:ins>
      <w:ins w:id="6415" w:author="Dana de Jong" w:date="2018-07-31T03:03:00Z">
        <w:r w:rsidR="00343C70">
          <w:t>achievement</w:t>
        </w:r>
      </w:ins>
      <w:ins w:id="6416" w:author="Dana de Jong" w:date="2018-07-31T03:00:00Z">
        <w:r w:rsidR="00343C70">
          <w:t xml:space="preserve"> of the work completed.</w:t>
        </w:r>
      </w:ins>
    </w:p>
    <w:p w14:paraId="2329DF94" w14:textId="77777777" w:rsidR="00AA2266" w:rsidRDefault="00AA2266">
      <w:pPr>
        <w:rPr>
          <w:ins w:id="6417" w:author="Dana de Jong" w:date="2018-07-31T02:50:00Z"/>
        </w:rPr>
      </w:pPr>
    </w:p>
    <w:p w14:paraId="11C210D7" w14:textId="77777777" w:rsidR="00AA2266" w:rsidRDefault="00AA2266">
      <w:pPr>
        <w:rPr>
          <w:ins w:id="6418" w:author="Dana de Jong" w:date="2018-07-31T02:50:00Z"/>
        </w:rPr>
      </w:pPr>
    </w:p>
    <w:p w14:paraId="76A0673B" w14:textId="77777777" w:rsidR="00AA2266" w:rsidRDefault="00AA2266">
      <w:pPr>
        <w:rPr>
          <w:ins w:id="6419" w:author="Dana de Jong" w:date="2018-07-31T02:50:00Z"/>
        </w:rPr>
      </w:pPr>
    </w:p>
    <w:p w14:paraId="03A30DB7" w14:textId="4DE01F1D" w:rsidR="004E1BC9" w:rsidRDefault="005F1123">
      <w:pPr>
        <w:ind w:firstLine="0"/>
        <w:rPr>
          <w:del w:id="6420" w:author="Dana de Jong" w:date="2018-07-31T03:03:00Z"/>
        </w:rPr>
        <w:pPrChange w:id="6421" w:author="Dana de Jong" w:date="2018-07-31T11:25:00Z">
          <w:pPr/>
        </w:pPrChange>
      </w:pPr>
      <w:del w:id="6422" w:author="Dana de Jong" w:date="2018-07-31T03:03:00Z">
        <w:r>
          <w:delText>In this section of the report, please provide clear conclusions based on the project. Conclusions can include statements affirming the accomplishment of set objectives. Conclusions can also have statements that bring out the limitations or challenges of the prototype.</w:delText>
        </w:r>
      </w:del>
    </w:p>
    <w:p w14:paraId="2151E579" w14:textId="78C179D4" w:rsidR="004E1BC9" w:rsidRPr="00C46977" w:rsidRDefault="005F1123">
      <w:pPr>
        <w:ind w:firstLine="0"/>
        <w:rPr>
          <w:del w:id="6423" w:author="Dana de Jong" w:date="2018-07-22T17:09:00Z"/>
        </w:rPr>
        <w:pPrChange w:id="6424" w:author="Dana de Jong" w:date="2018-07-31T11:25:00Z">
          <w:pPr/>
        </w:pPrChange>
      </w:pPr>
      <w:bookmarkStart w:id="6425" w:name="_kotx5hky2uw9" w:colFirst="0" w:colLast="0"/>
      <w:bookmarkStart w:id="6426" w:name="_Toc520039022"/>
      <w:bookmarkStart w:id="6427" w:name="_Toc520039394"/>
      <w:bookmarkStart w:id="6428" w:name="_Toc520041303"/>
      <w:bookmarkStart w:id="6429" w:name="_Toc520040750"/>
      <w:bookmarkEnd w:id="6425"/>
      <w:del w:id="6430" w:author="Dana de Jong" w:date="2018-07-22T17:09:00Z">
        <w:r w:rsidRPr="00C46977">
          <w:delText>References</w:delText>
        </w:r>
        <w:bookmarkEnd w:id="6426"/>
        <w:bookmarkEnd w:id="6427"/>
        <w:bookmarkEnd w:id="6428"/>
        <w:bookmarkEnd w:id="6429"/>
      </w:del>
    </w:p>
    <w:p w14:paraId="5DDD0B14" w14:textId="7C856C19" w:rsidR="004E1BC9" w:rsidRDefault="005F1123">
      <w:pPr>
        <w:ind w:firstLine="0"/>
        <w:rPr>
          <w:del w:id="6431" w:author="Dana de Jong" w:date="2018-07-22T17:09:00Z"/>
        </w:rPr>
        <w:pPrChange w:id="6432" w:author="Dana de Jong" w:date="2018-07-31T11:25:00Z">
          <w:pPr/>
        </w:pPrChange>
      </w:pPr>
      <w:del w:id="6433" w:author="Dana de Jong" w:date="2018-07-22T17:09:00Z">
        <w:r>
          <w:delText xml:space="preserve">        </w:delText>
        </w:r>
        <w:r>
          <w:tab/>
          <w:delText>References cited should be easily obtainable. Please refrain from using sources that are not trustworthy. Preferable to refer text books and works published by international organizations of repute. It is mandatory to cite the source from which you learnt about a concept/idea/diagram.</w:delText>
        </w:r>
      </w:del>
    </w:p>
    <w:p w14:paraId="03FED9FB" w14:textId="32ABFB66" w:rsidR="004E1BC9" w:rsidRDefault="005F1123">
      <w:pPr>
        <w:ind w:firstLine="0"/>
        <w:rPr>
          <w:del w:id="6434" w:author="Dana de Jong" w:date="2018-07-22T17:09:00Z"/>
        </w:rPr>
        <w:pPrChange w:id="6435" w:author="Dana de Jong" w:date="2018-07-31T11:25:00Z">
          <w:pPr/>
        </w:pPrChange>
      </w:pPr>
      <w:del w:id="6436" w:author="Dana de Jong" w:date="2018-07-22T17:09:00Z">
        <w:r>
          <w:rPr>
            <w:rFonts w:eastAsia="Times New Roman" w:cs="Times New Roman"/>
            <w:szCs w:val="24"/>
          </w:rPr>
          <w:delText>References must be in IEEE standard reference format (</w:delText>
        </w:r>
        <w:r>
          <w:rPr>
            <w:rStyle w:val="Hyperlink"/>
          </w:rPr>
          <w:fldChar w:fldCharType="begin"/>
        </w:r>
        <w:r>
          <w:rPr>
            <w:rStyle w:val="Hyperlink"/>
          </w:rPr>
          <w:delInstrText xml:space="preserve"> HYPERLINK "https://ieee-dataport.org/sites/default/files/analysis/27/IEEE%20Citation%20Guidelines.pdf" \h </w:delInstrText>
        </w:r>
        <w:r>
          <w:rPr>
            <w:rStyle w:val="Hyperlink"/>
          </w:rPr>
          <w:fldChar w:fldCharType="separate"/>
        </w:r>
        <w:r w:rsidRPr="001B0C08">
          <w:rPr>
            <w:rStyle w:val="Hyperlink"/>
          </w:rPr>
          <w:delText>https://ieee-dataport.org/sites/default/files/analysis/27/IEEE%20Citation%20Guidelines.pdf</w:delText>
        </w:r>
        <w:r>
          <w:rPr>
            <w:rStyle w:val="Hyperlink"/>
          </w:rPr>
          <w:fldChar w:fldCharType="end"/>
        </w:r>
      </w:del>
    </w:p>
    <w:p w14:paraId="62FD323F" w14:textId="77777777" w:rsidR="004E1BC9" w:rsidRDefault="004E1BC9">
      <w:pPr>
        <w:ind w:firstLine="0"/>
        <w:pPrChange w:id="6437" w:author="Dana de Jong" w:date="2018-07-31T11:25:00Z">
          <w:pPr/>
        </w:pPrChange>
      </w:pPr>
    </w:p>
    <w:p w14:paraId="5D4F3461" w14:textId="43A0C840" w:rsidR="004E1BC9" w:rsidRDefault="00660324">
      <w:ins w:id="6438" w:author="Dana de Jong" w:date="2018-07-28T19:15:00Z">
        <w:r>
          <w:br w:type="page"/>
        </w:r>
      </w:ins>
    </w:p>
    <w:customXmlDelRangeStart w:id="6439" w:author="Joel Newman" w:date="2018-07-31T17:50:00Z"/>
    <w:bookmarkStart w:id="6440" w:name="_Toc520574788" w:displacedByCustomXml="next"/>
    <w:bookmarkStart w:id="6441" w:name="_Toc520570337" w:displacedByCustomXml="next"/>
    <w:bookmarkStart w:id="6442" w:name="_Toc520570576" w:displacedByCustomXml="next"/>
    <w:bookmarkStart w:id="6443" w:name="_Toc520571484" w:displacedByCustomXml="next"/>
    <w:bookmarkStart w:id="6444" w:name="_Toc520572264" w:displacedByCustomXml="next"/>
    <w:bookmarkStart w:id="6445" w:name="_Toc520572934" w:displacedByCustomXml="next"/>
    <w:bookmarkStart w:id="6446" w:name="_Toc520573098" w:displacedByCustomXml="next"/>
    <w:bookmarkStart w:id="6447" w:name="_Toc520567512" w:displacedByCustomXml="next"/>
    <w:bookmarkStart w:id="6448" w:name="_Toc520568216" w:displacedByCustomXml="next"/>
    <w:bookmarkStart w:id="6449" w:name="_Toc520568854" w:displacedByCustomXml="next"/>
    <w:bookmarkStart w:id="6450" w:name="_Toc520564572" w:displacedByCustomXml="next"/>
    <w:bookmarkStart w:id="6451" w:name="_Toc520565688" w:displacedByCustomXml="next"/>
    <w:bookmarkStart w:id="6452" w:name="_Toc520502319" w:displacedByCustomXml="next"/>
    <w:bookmarkStart w:id="6453" w:name="_Toc520293544" w:displacedByCustomXml="next"/>
    <w:bookmarkStart w:id="6454" w:name="_Toc520291969" w:displacedByCustomXml="next"/>
    <w:bookmarkStart w:id="6455" w:name="_Toc520291993" w:displacedByCustomXml="next"/>
    <w:bookmarkStart w:id="6456" w:name="_Toc520289910" w:displacedByCustomXml="next"/>
    <w:bookmarkStart w:id="6457" w:name="_Toc520289733" w:displacedByCustomXml="next"/>
    <w:bookmarkStart w:id="6458" w:name="_Toc520289862" w:displacedByCustomXml="next"/>
    <w:bookmarkStart w:id="6459" w:name="_Toc520039023" w:displacedByCustomXml="next"/>
    <w:bookmarkStart w:id="6460" w:name="_Toc520039395" w:displacedByCustomXml="next"/>
    <w:bookmarkStart w:id="6461" w:name="_Toc520041304" w:displacedByCustomXml="next"/>
    <w:bookmarkStart w:id="6462" w:name="_Toc520040751" w:displacedByCustomXml="next"/>
    <w:bookmarkStart w:id="6463" w:name="_Toc520655940" w:displacedByCustomXml="next"/>
    <w:bookmarkStart w:id="6464" w:name="_Toc520659565" w:displacedByCustomXml="next"/>
    <w:sdt>
      <w:sdtPr>
        <w:rPr>
          <w:sz w:val="22"/>
          <w:szCs w:val="22"/>
        </w:rPr>
        <w:id w:val="-333384798"/>
        <w:docPartObj>
          <w:docPartGallery w:val="Bibliographies"/>
          <w:docPartUnique/>
        </w:docPartObj>
      </w:sdtPr>
      <w:sdtEndPr>
        <w:rPr>
          <w:sz w:val="24"/>
        </w:rPr>
      </w:sdtEndPr>
      <w:sdtContent>
        <w:customXmlDelRangeEnd w:id="6439"/>
        <w:p w14:paraId="66D209F2" w14:textId="1D5E022A" w:rsidR="00523E04" w:rsidDel="00877803" w:rsidRDefault="00523E04" w:rsidP="00DC1A5B">
          <w:pPr>
            <w:pStyle w:val="Heading1"/>
            <w:rPr>
              <w:del w:id="6465" w:author="Joel Newman" w:date="2018-07-31T17:50:00Z"/>
            </w:rPr>
          </w:pPr>
          <w:del w:id="6466" w:author="Joel Newman" w:date="2018-07-31T17:50:00Z">
            <w:r w:rsidDel="00877803">
              <w:delText>Reference</w:delText>
            </w:r>
          </w:del>
          <w:ins w:id="6467" w:author="Dana de Jong" w:date="2018-07-22T17:09:00Z">
            <w:del w:id="6468" w:author="Joel Newman" w:date="2018-07-31T17:50:00Z">
              <w:r w:rsidR="00B2420C" w:rsidDel="00877803">
                <w:delText>s</w:delText>
              </w:r>
            </w:del>
          </w:ins>
          <w:bookmarkEnd w:id="6464"/>
          <w:bookmarkEnd w:id="6463"/>
          <w:bookmarkEnd w:id="6458"/>
          <w:bookmarkEnd w:id="6457"/>
          <w:bookmarkEnd w:id="6456"/>
          <w:bookmarkEnd w:id="6455"/>
          <w:bookmarkEnd w:id="6454"/>
          <w:bookmarkEnd w:id="6453"/>
          <w:bookmarkEnd w:id="6452"/>
          <w:bookmarkEnd w:id="6451"/>
          <w:bookmarkEnd w:id="6450"/>
          <w:bookmarkEnd w:id="6449"/>
          <w:bookmarkEnd w:id="6448"/>
          <w:bookmarkEnd w:id="6447"/>
          <w:bookmarkEnd w:id="6446"/>
          <w:bookmarkEnd w:id="6445"/>
          <w:bookmarkEnd w:id="6444"/>
          <w:bookmarkEnd w:id="6443"/>
          <w:bookmarkEnd w:id="6442"/>
          <w:bookmarkEnd w:id="6441"/>
          <w:bookmarkEnd w:id="6440"/>
          <w:del w:id="6469" w:author="Joel Newman" w:date="2018-07-31T17:50:00Z">
            <w:r w:rsidDel="00877803">
              <w:delText>s</w:delText>
            </w:r>
          </w:del>
          <w:customXmlDelRangeStart w:id="6470" w:author="Joel Newman" w:date="2018-07-31T17:50:00Z"/>
          <w:sdt>
            <w:sdtPr>
              <w:id w:val="919134335"/>
              <w:citation/>
            </w:sdtPr>
            <w:sdtEndPr/>
            <w:sdtContent>
              <w:customXmlDelRangeEnd w:id="6470"/>
              <w:del w:id="6471" w:author="Joel Newman" w:date="2018-07-31T17:50:00Z">
                <w:r w:rsidDel="00877803">
                  <w:fldChar w:fldCharType="begin"/>
                </w:r>
                <w:r w:rsidDel="00877803">
                  <w:rPr>
                    <w:lang w:val="en-CA"/>
                  </w:rPr>
                  <w:delInstrText xml:space="preserve"> CITATION 18 \l 4105 </w:delInstrText>
                </w:r>
                <w:r w:rsidDel="00877803">
                  <w:fldChar w:fldCharType="separate"/>
                </w:r>
                <w:r w:rsidR="005F1123" w:rsidDel="00877803">
                  <w:rPr>
                    <w:noProof/>
                    <w:lang w:val="en-CA"/>
                  </w:rPr>
                  <w:delText xml:space="preserve"> [1]</w:delText>
                </w:r>
                <w:r w:rsidDel="00877803">
                  <w:fldChar w:fldCharType="end"/>
                </w:r>
              </w:del>
              <w:customXmlDelRangeStart w:id="6472" w:author="Joel Newman" w:date="2018-07-31T17:50:00Z"/>
            </w:sdtContent>
          </w:sdt>
          <w:customXmlDelRangeEnd w:id="6472"/>
          <w:bookmarkEnd w:id="6462"/>
          <w:bookmarkEnd w:id="6461"/>
          <w:bookmarkEnd w:id="6460"/>
          <w:bookmarkEnd w:id="6459"/>
        </w:p>
        <w:tbl>
          <w:tblPr>
            <w:tblpPr w:leftFromText="180" w:rightFromText="180" w:vertAnchor="text" w:horzAnchor="margin" w:tblpY="548"/>
            <w:tblW w:w="5000" w:type="pct"/>
            <w:tblCellSpacing w:w="15" w:type="dxa"/>
            <w:tblCellMar>
              <w:top w:w="15" w:type="dxa"/>
              <w:left w:w="15" w:type="dxa"/>
              <w:bottom w:w="15" w:type="dxa"/>
              <w:right w:w="15" w:type="dxa"/>
            </w:tblCellMar>
            <w:tblLook w:val="04A0" w:firstRow="1" w:lastRow="0" w:firstColumn="1" w:lastColumn="0" w:noHBand="0" w:noVBand="1"/>
          </w:tblPr>
          <w:tblGrid>
            <w:gridCol w:w="996"/>
            <w:gridCol w:w="8364"/>
          </w:tblGrid>
          <w:tr w:rsidR="00013AF2" w:rsidDel="00877803" w14:paraId="3AA3F060" w14:textId="473B95DC" w:rsidTr="00013AF2">
            <w:trPr>
              <w:tblCellSpacing w:w="15" w:type="dxa"/>
              <w:del w:id="6473" w:author="Joel Newman" w:date="2018-07-31T17:50:00Z"/>
            </w:trPr>
            <w:tc>
              <w:tcPr>
                <w:tcW w:w="513" w:type="pct"/>
                <w:hideMark/>
              </w:tcPr>
              <w:p w14:paraId="6D5CB64F" w14:textId="3A8DAD9F" w:rsidR="00013AF2" w:rsidDel="00877803" w:rsidRDefault="00013AF2" w:rsidP="00013AF2">
                <w:pPr>
                  <w:pStyle w:val="Bibliography"/>
                  <w:rPr>
                    <w:del w:id="6474" w:author="Joel Newman" w:date="2018-07-31T17:50:00Z"/>
                    <w:noProof/>
                    <w:szCs w:val="24"/>
                  </w:rPr>
                </w:pPr>
                <w:ins w:id="6475" w:author="Dan Kot" w:date="2018-07-31T14:40:00Z">
                  <w:del w:id="6476" w:author="Joel Newman" w:date="2018-07-31T17:50:00Z">
                    <w:r w:rsidDel="00877803">
                      <w:rPr>
                        <w:noProof/>
                      </w:rPr>
                      <w:delText xml:space="preserve">[1] </w:delText>
                    </w:r>
                  </w:del>
                </w:ins>
              </w:p>
            </w:tc>
            <w:tc>
              <w:tcPr>
                <w:tcW w:w="0" w:type="auto"/>
                <w:hideMark/>
              </w:tcPr>
              <w:p w14:paraId="18CAE445" w14:textId="5E5A3F4F" w:rsidR="00013AF2" w:rsidDel="00877803" w:rsidRDefault="00013AF2" w:rsidP="00013AF2">
                <w:pPr>
                  <w:pStyle w:val="Bibliography"/>
                  <w:rPr>
                    <w:del w:id="6477" w:author="Joel Newman" w:date="2018-07-31T17:50:00Z"/>
                    <w:noProof/>
                  </w:rPr>
                </w:pPr>
                <w:ins w:id="6478" w:author="Dan Kot" w:date="2018-07-31T14:40:00Z">
                  <w:del w:id="6479" w:author="Joel Newman" w:date="2018-07-31T17:50:00Z">
                    <w:r w:rsidDel="00877803">
                      <w:rPr>
                        <w:noProof/>
                      </w:rPr>
                      <w:delText>C. S. T. A. Group, "Canadian International Rover Challenge," 2018. [Online]. Available: https://circ.cstag.ca/. [Accessed 28 July 2018].</w:delText>
                    </w:r>
                  </w:del>
                </w:ins>
              </w:p>
            </w:tc>
          </w:tr>
          <w:tr w:rsidR="00013AF2" w:rsidDel="00877803" w14:paraId="02C0BC94" w14:textId="260AFDDD" w:rsidTr="00013AF2">
            <w:trPr>
              <w:tblCellSpacing w:w="15" w:type="dxa"/>
              <w:del w:id="6480" w:author="Joel Newman" w:date="2018-07-31T17:50:00Z"/>
            </w:trPr>
            <w:tc>
              <w:tcPr>
                <w:tcW w:w="513" w:type="pct"/>
                <w:hideMark/>
              </w:tcPr>
              <w:p w14:paraId="3E496D64" w14:textId="600518D6" w:rsidR="00013AF2" w:rsidDel="00877803" w:rsidRDefault="00013AF2" w:rsidP="00013AF2">
                <w:pPr>
                  <w:pStyle w:val="Bibliography"/>
                  <w:rPr>
                    <w:del w:id="6481" w:author="Joel Newman" w:date="2018-07-31T17:50:00Z"/>
                    <w:noProof/>
                  </w:rPr>
                </w:pPr>
                <w:ins w:id="6482" w:author="Dan Kot" w:date="2018-07-31T14:40:00Z">
                  <w:del w:id="6483" w:author="Joel Newman" w:date="2018-07-31T17:50:00Z">
                    <w:r w:rsidDel="00877803">
                      <w:rPr>
                        <w:noProof/>
                      </w:rPr>
                      <w:delText xml:space="preserve">[2] </w:delText>
                    </w:r>
                  </w:del>
                </w:ins>
              </w:p>
            </w:tc>
            <w:tc>
              <w:tcPr>
                <w:tcW w:w="0" w:type="auto"/>
                <w:hideMark/>
              </w:tcPr>
              <w:p w14:paraId="21F658FE" w14:textId="340E5CCD" w:rsidR="00013AF2" w:rsidDel="00877803" w:rsidRDefault="00013AF2" w:rsidP="00013AF2">
                <w:pPr>
                  <w:pStyle w:val="Bibliography"/>
                  <w:rPr>
                    <w:del w:id="6484" w:author="Joel Newman" w:date="2018-07-31T17:50:00Z"/>
                    <w:noProof/>
                  </w:rPr>
                </w:pPr>
                <w:ins w:id="6485" w:author="Dan Kot" w:date="2018-07-31T14:40:00Z">
                  <w:del w:id="6486" w:author="Joel Newman" w:date="2018-07-31T17:50:00Z">
                    <w:r w:rsidDel="00877803">
                      <w:rPr>
                        <w:noProof/>
                      </w:rPr>
                      <w:delText>Pololu Corporation, "RoboClaw 2x15A Motor Controller (V5E)," Ion Motion Control, [Online]. Available: https://www.pololu.com/product/3285. [Accessed 28 July 2018].</w:delText>
                    </w:r>
                  </w:del>
                </w:ins>
              </w:p>
            </w:tc>
          </w:tr>
          <w:tr w:rsidR="00013AF2" w:rsidDel="00877803" w14:paraId="5A266F95" w14:textId="4E9D3D00" w:rsidTr="00013AF2">
            <w:trPr>
              <w:tblCellSpacing w:w="15" w:type="dxa"/>
              <w:del w:id="6487" w:author="Joel Newman" w:date="2018-07-31T17:50:00Z"/>
            </w:trPr>
            <w:tc>
              <w:tcPr>
                <w:tcW w:w="513" w:type="pct"/>
                <w:hideMark/>
              </w:tcPr>
              <w:p w14:paraId="370F2500" w14:textId="0A40CE59" w:rsidR="00013AF2" w:rsidDel="00877803" w:rsidRDefault="00013AF2" w:rsidP="00013AF2">
                <w:pPr>
                  <w:pStyle w:val="Bibliography"/>
                  <w:rPr>
                    <w:del w:id="6488" w:author="Joel Newman" w:date="2018-07-31T17:50:00Z"/>
                    <w:noProof/>
                  </w:rPr>
                </w:pPr>
                <w:ins w:id="6489" w:author="Dan Kot" w:date="2018-07-31T14:40:00Z">
                  <w:del w:id="6490" w:author="Joel Newman" w:date="2018-07-31T17:50:00Z">
                    <w:r w:rsidDel="00877803">
                      <w:rPr>
                        <w:noProof/>
                      </w:rPr>
                      <w:delText xml:space="preserve">[3] </w:delText>
                    </w:r>
                  </w:del>
                </w:ins>
              </w:p>
            </w:tc>
            <w:tc>
              <w:tcPr>
                <w:tcW w:w="0" w:type="auto"/>
                <w:hideMark/>
              </w:tcPr>
              <w:p w14:paraId="5B0B436C" w14:textId="204693B5" w:rsidR="00013AF2" w:rsidDel="00877803" w:rsidRDefault="00013AF2" w:rsidP="00013AF2">
                <w:pPr>
                  <w:pStyle w:val="Bibliography"/>
                  <w:rPr>
                    <w:del w:id="6491" w:author="Joel Newman" w:date="2018-07-31T17:50:00Z"/>
                    <w:noProof/>
                  </w:rPr>
                </w:pPr>
                <w:ins w:id="6492" w:author="Dan Kot" w:date="2018-07-31T14:40:00Z">
                  <w:del w:id="6493" w:author="Joel Newman" w:date="2018-07-31T17:50:00Z">
                    <w:r w:rsidDel="00877803">
                      <w:rPr>
                        <w:noProof/>
                      </w:rPr>
                      <w:delText>Pololu Corporation, "Jrk G2 18v19 USB Motor Controller with Feedback," Pololu, [Online]. Available: https://www.pololu.com/product/3146. [Accessed 28 July 2018].</w:delText>
                    </w:r>
                  </w:del>
                </w:ins>
              </w:p>
            </w:tc>
          </w:tr>
          <w:tr w:rsidR="00013AF2" w:rsidDel="00877803" w14:paraId="5259CDF1" w14:textId="465E5BF3" w:rsidTr="00013AF2">
            <w:trPr>
              <w:tblCellSpacing w:w="15" w:type="dxa"/>
              <w:del w:id="6494" w:author="Joel Newman" w:date="2018-07-31T17:50:00Z"/>
            </w:trPr>
            <w:tc>
              <w:tcPr>
                <w:tcW w:w="513" w:type="pct"/>
                <w:hideMark/>
              </w:tcPr>
              <w:p w14:paraId="0F938FCF" w14:textId="2C772227" w:rsidR="00013AF2" w:rsidDel="00877803" w:rsidRDefault="00013AF2" w:rsidP="00013AF2">
                <w:pPr>
                  <w:pStyle w:val="Bibliography"/>
                  <w:rPr>
                    <w:del w:id="6495" w:author="Joel Newman" w:date="2018-07-31T17:50:00Z"/>
                    <w:noProof/>
                  </w:rPr>
                </w:pPr>
                <w:ins w:id="6496" w:author="Dan Kot" w:date="2018-07-31T14:40:00Z">
                  <w:del w:id="6497" w:author="Joel Newman" w:date="2018-07-31T17:50:00Z">
                    <w:r w:rsidDel="00877803">
                      <w:rPr>
                        <w:noProof/>
                      </w:rPr>
                      <w:delText xml:space="preserve">[4] </w:delText>
                    </w:r>
                  </w:del>
                </w:ins>
              </w:p>
            </w:tc>
            <w:tc>
              <w:tcPr>
                <w:tcW w:w="0" w:type="auto"/>
                <w:hideMark/>
              </w:tcPr>
              <w:p w14:paraId="2B00A229" w14:textId="2349195A" w:rsidR="00013AF2" w:rsidDel="00877803" w:rsidRDefault="00013AF2" w:rsidP="00013AF2">
                <w:pPr>
                  <w:pStyle w:val="Bibliography"/>
                  <w:rPr>
                    <w:del w:id="6498" w:author="Joel Newman" w:date="2018-07-31T17:50:00Z"/>
                    <w:noProof/>
                  </w:rPr>
                </w:pPr>
                <w:ins w:id="6499" w:author="Dan Kot" w:date="2018-07-31T14:40:00Z">
                  <w:del w:id="6500" w:author="Joel Newman" w:date="2018-07-31T17:50:00Z">
                    <w:r w:rsidDel="00877803">
                      <w:rPr>
                        <w:noProof/>
                      </w:rPr>
                      <w:delText>P. Incorporated, "DC Motor Phidget," Phidgets Incoporated, 2016. [Online]. Available: https://www.phidgets.com/?tier=3&amp;catid=18&amp;pcid=15&amp;prodid=965. [Accessed 28 July 2018].</w:delText>
                    </w:r>
                  </w:del>
                </w:ins>
              </w:p>
            </w:tc>
          </w:tr>
          <w:tr w:rsidR="00013AF2" w:rsidDel="00877803" w14:paraId="3B483A13" w14:textId="66C5C24C" w:rsidTr="00013AF2">
            <w:trPr>
              <w:tblCellSpacing w:w="15" w:type="dxa"/>
              <w:del w:id="6501" w:author="Joel Newman" w:date="2018-07-31T17:50:00Z"/>
            </w:trPr>
            <w:tc>
              <w:tcPr>
                <w:tcW w:w="513" w:type="pct"/>
                <w:hideMark/>
              </w:tcPr>
              <w:p w14:paraId="5A3E8897" w14:textId="1A5C172F" w:rsidR="00013AF2" w:rsidDel="00877803" w:rsidRDefault="00013AF2" w:rsidP="00013AF2">
                <w:pPr>
                  <w:pStyle w:val="Bibliography"/>
                  <w:rPr>
                    <w:del w:id="6502" w:author="Joel Newman" w:date="2018-07-31T17:50:00Z"/>
                    <w:noProof/>
                  </w:rPr>
                </w:pPr>
                <w:ins w:id="6503" w:author="Dan Kot" w:date="2018-07-31T14:40:00Z">
                  <w:del w:id="6504" w:author="Joel Newman" w:date="2018-07-31T17:50:00Z">
                    <w:r w:rsidDel="00877803">
                      <w:rPr>
                        <w:noProof/>
                      </w:rPr>
                      <w:delText xml:space="preserve">[5] </w:delText>
                    </w:r>
                  </w:del>
                </w:ins>
              </w:p>
            </w:tc>
            <w:tc>
              <w:tcPr>
                <w:tcW w:w="0" w:type="auto"/>
                <w:hideMark/>
              </w:tcPr>
              <w:p w14:paraId="2C0AF43B" w14:textId="3B9F3BCC" w:rsidR="00013AF2" w:rsidDel="00877803" w:rsidRDefault="00013AF2" w:rsidP="00013AF2">
                <w:pPr>
                  <w:pStyle w:val="Bibliography"/>
                  <w:rPr>
                    <w:del w:id="6505" w:author="Joel Newman" w:date="2018-07-31T17:50:00Z"/>
                    <w:noProof/>
                  </w:rPr>
                </w:pPr>
                <w:ins w:id="6506" w:author="Dan Kot" w:date="2018-07-31T14:40:00Z">
                  <w:del w:id="6507" w:author="Joel Newman" w:date="2018-07-31T17:50:00Z">
                    <w:r w:rsidDel="00877803">
                      <w:rPr>
                        <w:noProof/>
                      </w:rPr>
                      <w:delText>Bittele Electronics Inc, "PCB Trace Width Calculator," 2018. [Online]. Available: https://www.7pcb.com/trace-width-calculator.php. [Accessed 15 June 2018].</w:delText>
                    </w:r>
                  </w:del>
                </w:ins>
              </w:p>
            </w:tc>
          </w:tr>
          <w:tr w:rsidR="00013AF2" w:rsidDel="00877803" w14:paraId="64B1DC5C" w14:textId="1BE5510E" w:rsidTr="00013AF2">
            <w:trPr>
              <w:tblCellSpacing w:w="15" w:type="dxa"/>
              <w:del w:id="6508" w:author="Joel Newman" w:date="2018-07-31T17:50:00Z"/>
            </w:trPr>
            <w:tc>
              <w:tcPr>
                <w:tcW w:w="513" w:type="pct"/>
                <w:hideMark/>
              </w:tcPr>
              <w:p w14:paraId="5CE8BF0C" w14:textId="7BA1C6A3" w:rsidR="00013AF2" w:rsidDel="00877803" w:rsidRDefault="00013AF2" w:rsidP="00013AF2">
                <w:pPr>
                  <w:pStyle w:val="Bibliography"/>
                  <w:rPr>
                    <w:del w:id="6509" w:author="Joel Newman" w:date="2018-07-31T17:50:00Z"/>
                    <w:noProof/>
                  </w:rPr>
                </w:pPr>
                <w:ins w:id="6510" w:author="Dan Kot" w:date="2018-07-31T14:40:00Z">
                  <w:del w:id="6511" w:author="Joel Newman" w:date="2018-07-31T17:50:00Z">
                    <w:r w:rsidDel="00877803">
                      <w:rPr>
                        <w:noProof/>
                      </w:rPr>
                      <w:delText xml:space="preserve">[6] </w:delText>
                    </w:r>
                  </w:del>
                </w:ins>
              </w:p>
            </w:tc>
            <w:tc>
              <w:tcPr>
                <w:tcW w:w="0" w:type="auto"/>
                <w:hideMark/>
              </w:tcPr>
              <w:p w14:paraId="67F60886" w14:textId="4812FF9F" w:rsidR="00013AF2" w:rsidDel="00877803" w:rsidRDefault="00013AF2" w:rsidP="00013AF2">
                <w:pPr>
                  <w:pStyle w:val="Bibliography"/>
                  <w:rPr>
                    <w:del w:id="6512" w:author="Joel Newman" w:date="2018-07-31T17:50:00Z"/>
                    <w:noProof/>
                  </w:rPr>
                </w:pPr>
                <w:ins w:id="6513" w:author="Dan Kot" w:date="2018-07-31T14:40:00Z">
                  <w:del w:id="6514" w:author="Joel Newman" w:date="2018-07-31T17:50:00Z">
                    <w:r w:rsidDel="00877803">
                      <w:rPr>
                        <w:noProof/>
                      </w:rPr>
                      <w:delText>IPC, "Generic Standard on Printed Board Design - IPC-2221A," May 2003. [Online]. Available: http://www.sphere.bc.ca/class/downloads/ipc_2221a-pcb%20standards.pdf. [Accessed 28 July 2018].</w:delText>
                    </w:r>
                  </w:del>
                </w:ins>
              </w:p>
            </w:tc>
          </w:tr>
          <w:tr w:rsidR="00013AF2" w:rsidDel="00877803" w14:paraId="4A1DC403" w14:textId="31338836" w:rsidTr="00013AF2">
            <w:trPr>
              <w:tblCellSpacing w:w="15" w:type="dxa"/>
              <w:del w:id="6515" w:author="Joel Newman" w:date="2018-07-31T17:50:00Z"/>
            </w:trPr>
            <w:tc>
              <w:tcPr>
                <w:tcW w:w="513" w:type="pct"/>
                <w:hideMark/>
              </w:tcPr>
              <w:p w14:paraId="165FB3E7" w14:textId="43EF0322" w:rsidR="00013AF2" w:rsidDel="00877803" w:rsidRDefault="00013AF2" w:rsidP="00013AF2">
                <w:pPr>
                  <w:pStyle w:val="Bibliography"/>
                  <w:rPr>
                    <w:del w:id="6516" w:author="Joel Newman" w:date="2018-07-31T17:50:00Z"/>
                    <w:noProof/>
                  </w:rPr>
                </w:pPr>
                <w:ins w:id="6517" w:author="Dan Kot" w:date="2018-07-31T14:40:00Z">
                  <w:del w:id="6518" w:author="Joel Newman" w:date="2018-07-31T17:50:00Z">
                    <w:r w:rsidDel="00877803">
                      <w:rPr>
                        <w:noProof/>
                      </w:rPr>
                      <w:delText xml:space="preserve">[7] </w:delText>
                    </w:r>
                  </w:del>
                </w:ins>
              </w:p>
            </w:tc>
            <w:tc>
              <w:tcPr>
                <w:tcW w:w="0" w:type="auto"/>
                <w:hideMark/>
              </w:tcPr>
              <w:p w14:paraId="70856FC5" w14:textId="2CEA3D04" w:rsidR="00013AF2" w:rsidDel="00877803" w:rsidRDefault="00013AF2" w:rsidP="00013AF2">
                <w:pPr>
                  <w:pStyle w:val="Bibliography"/>
                  <w:rPr>
                    <w:del w:id="6519" w:author="Joel Newman" w:date="2018-07-31T17:50:00Z"/>
                    <w:noProof/>
                  </w:rPr>
                </w:pPr>
                <w:ins w:id="6520" w:author="Dan Kot" w:date="2018-07-31T14:40:00Z">
                  <w:del w:id="6521" w:author="Joel Newman" w:date="2018-07-31T17:50:00Z">
                    <w:r w:rsidDel="00877803">
                      <w:rPr>
                        <w:noProof/>
                      </w:rPr>
                      <w:delText>Texas Instruments, "DRV8704 52-V Dual H-Bridge PWM Gate Driver," October 2015. [Online]. Available: http://www.ti.com/lit/ds/symlink/drv8704.pdf. [Accessed 6 June 2018].</w:delText>
                    </w:r>
                  </w:del>
                </w:ins>
              </w:p>
            </w:tc>
          </w:tr>
          <w:tr w:rsidR="00013AF2" w:rsidDel="00877803" w14:paraId="4B756B36" w14:textId="06182091" w:rsidTr="00013AF2">
            <w:trPr>
              <w:tblCellSpacing w:w="15" w:type="dxa"/>
              <w:del w:id="6522" w:author="Joel Newman" w:date="2018-07-31T17:50:00Z"/>
            </w:trPr>
            <w:tc>
              <w:tcPr>
                <w:tcW w:w="513" w:type="pct"/>
                <w:hideMark/>
              </w:tcPr>
              <w:p w14:paraId="72F59335" w14:textId="32FBC810" w:rsidR="00013AF2" w:rsidDel="00877803" w:rsidRDefault="00013AF2" w:rsidP="00013AF2">
                <w:pPr>
                  <w:pStyle w:val="Bibliography"/>
                  <w:rPr>
                    <w:del w:id="6523" w:author="Joel Newman" w:date="2018-07-31T17:50:00Z"/>
                    <w:noProof/>
                  </w:rPr>
                </w:pPr>
                <w:ins w:id="6524" w:author="Dan Kot" w:date="2018-07-31T14:40:00Z">
                  <w:del w:id="6525" w:author="Joel Newman" w:date="2018-07-31T17:50:00Z">
                    <w:r w:rsidDel="00877803">
                      <w:rPr>
                        <w:noProof/>
                      </w:rPr>
                      <w:delText xml:space="preserve">[8] </w:delText>
                    </w:r>
                  </w:del>
                </w:ins>
              </w:p>
            </w:tc>
            <w:tc>
              <w:tcPr>
                <w:tcW w:w="0" w:type="auto"/>
                <w:hideMark/>
              </w:tcPr>
              <w:p w14:paraId="521D5C94" w14:textId="4BD6AF83" w:rsidR="00013AF2" w:rsidDel="00877803" w:rsidRDefault="00013AF2" w:rsidP="00013AF2">
                <w:pPr>
                  <w:pStyle w:val="Bibliography"/>
                  <w:rPr>
                    <w:del w:id="6526" w:author="Joel Newman" w:date="2018-07-31T17:50:00Z"/>
                    <w:noProof/>
                  </w:rPr>
                </w:pPr>
                <w:ins w:id="6527" w:author="Dan Kot" w:date="2018-07-31T14:40:00Z">
                  <w:del w:id="6528" w:author="Joel Newman" w:date="2018-07-31T17:50:00Z">
                    <w:r w:rsidDel="00877803">
                      <w:rPr>
                        <w:noProof/>
                      </w:rPr>
                      <w:delText>Allegro MicroSystems, "Constant On-Time Buck Converter," 28 November 2017. [Online]. Available: https://www.allegromicro.com/~/media/Files/Datasheets/A4402-Datasheet.ashx. [Accessed 20 July 2018].</w:delText>
                    </w:r>
                  </w:del>
                </w:ins>
              </w:p>
            </w:tc>
          </w:tr>
          <w:tr w:rsidR="00013AF2" w:rsidDel="00877803" w14:paraId="2D277EFE" w14:textId="59A95833" w:rsidTr="00013AF2">
            <w:trPr>
              <w:tblCellSpacing w:w="15" w:type="dxa"/>
              <w:del w:id="6529" w:author="Joel Newman" w:date="2018-07-31T17:50:00Z"/>
            </w:trPr>
            <w:tc>
              <w:tcPr>
                <w:tcW w:w="513" w:type="pct"/>
                <w:hideMark/>
              </w:tcPr>
              <w:p w14:paraId="729EE176" w14:textId="0A0130C9" w:rsidR="00013AF2" w:rsidDel="00877803" w:rsidRDefault="00013AF2" w:rsidP="00013AF2">
                <w:pPr>
                  <w:pStyle w:val="Bibliography"/>
                  <w:rPr>
                    <w:del w:id="6530" w:author="Joel Newman" w:date="2018-07-31T17:50:00Z"/>
                    <w:noProof/>
                  </w:rPr>
                </w:pPr>
                <w:ins w:id="6531" w:author="Dan Kot" w:date="2018-07-31T14:40:00Z">
                  <w:del w:id="6532" w:author="Joel Newman" w:date="2018-07-31T17:50:00Z">
                    <w:r w:rsidDel="00877803">
                      <w:rPr>
                        <w:noProof/>
                      </w:rPr>
                      <w:delText xml:space="preserve">[9] </w:delText>
                    </w:r>
                  </w:del>
                </w:ins>
              </w:p>
            </w:tc>
            <w:tc>
              <w:tcPr>
                <w:tcW w:w="0" w:type="auto"/>
                <w:hideMark/>
              </w:tcPr>
              <w:p w14:paraId="543C6CD1" w14:textId="6091EFCC" w:rsidR="00013AF2" w:rsidDel="00877803" w:rsidRDefault="00013AF2" w:rsidP="00013AF2">
                <w:pPr>
                  <w:pStyle w:val="Bibliography"/>
                  <w:rPr>
                    <w:del w:id="6533" w:author="Joel Newman" w:date="2018-07-31T17:50:00Z"/>
                    <w:noProof/>
                  </w:rPr>
                </w:pPr>
                <w:ins w:id="6534" w:author="Dan Kot" w:date="2018-07-31T14:40:00Z">
                  <w:del w:id="6535" w:author="Joel Newman" w:date="2018-07-31T17:50:00Z">
                    <w:r w:rsidDel="00877803">
                      <w:rPr>
                        <w:noProof/>
                      </w:rPr>
                      <w:delText>Texas Instuments, "LMZ36002 4.5-V to 60-V Input, 2-A Power Module," June 2018. [Online]. Available: http://www.ti.com/lit/ds/symlink/lmz36002.pdf. [Accessed 22 July 2018].</w:delText>
                    </w:r>
                  </w:del>
                </w:ins>
              </w:p>
            </w:tc>
          </w:tr>
          <w:tr w:rsidR="00013AF2" w:rsidDel="00877803" w14:paraId="35F88149" w14:textId="4F0F9207" w:rsidTr="00013AF2">
            <w:trPr>
              <w:tblCellSpacing w:w="15" w:type="dxa"/>
              <w:del w:id="6536" w:author="Joel Newman" w:date="2018-07-31T17:50:00Z"/>
            </w:trPr>
            <w:tc>
              <w:tcPr>
                <w:tcW w:w="513" w:type="pct"/>
                <w:hideMark/>
              </w:tcPr>
              <w:p w14:paraId="5F3FB3C8" w14:textId="102EC5D3" w:rsidR="00013AF2" w:rsidDel="00877803" w:rsidRDefault="00013AF2" w:rsidP="00013AF2">
                <w:pPr>
                  <w:pStyle w:val="Bibliography"/>
                  <w:rPr>
                    <w:del w:id="6537" w:author="Joel Newman" w:date="2018-07-31T17:50:00Z"/>
                    <w:noProof/>
                  </w:rPr>
                </w:pPr>
                <w:ins w:id="6538" w:author="Dan Kot" w:date="2018-07-31T14:40:00Z">
                  <w:del w:id="6539" w:author="Joel Newman" w:date="2018-07-31T17:50:00Z">
                    <w:r w:rsidDel="00877803">
                      <w:rPr>
                        <w:noProof/>
                      </w:rPr>
                      <w:delText xml:space="preserve">[10] </w:delText>
                    </w:r>
                  </w:del>
                </w:ins>
              </w:p>
            </w:tc>
            <w:tc>
              <w:tcPr>
                <w:tcW w:w="0" w:type="auto"/>
                <w:hideMark/>
              </w:tcPr>
              <w:p w14:paraId="29E0F3DF" w14:textId="740DC370" w:rsidR="00013AF2" w:rsidDel="00877803" w:rsidRDefault="00013AF2" w:rsidP="00013AF2">
                <w:pPr>
                  <w:pStyle w:val="Bibliography"/>
                  <w:rPr>
                    <w:del w:id="6540" w:author="Joel Newman" w:date="2018-07-31T17:50:00Z"/>
                    <w:noProof/>
                  </w:rPr>
                </w:pPr>
                <w:ins w:id="6541" w:author="Dan Kot" w:date="2018-07-31T14:40:00Z">
                  <w:del w:id="6542" w:author="Joel Newman" w:date="2018-07-31T17:50:00Z">
                    <w:r w:rsidDel="00877803">
                      <w:rPr>
                        <w:noProof/>
                      </w:rPr>
                      <w:delText>Sparkfun, "Sparkfun SAMD Mini Breakout Board," 12 November 2015. [Online]. Available: https://cdn.sparkfun.com/datasheets/Dev/Arduino/Boards/sparkfun-samd21-mini-breakout-v10.pdf. [Accessed 18 July 2018].</w:delText>
                    </w:r>
                  </w:del>
                </w:ins>
              </w:p>
            </w:tc>
          </w:tr>
          <w:tr w:rsidR="00013AF2" w:rsidDel="00877803" w14:paraId="3CF01A45" w14:textId="78AC19EF" w:rsidTr="00013AF2">
            <w:trPr>
              <w:tblCellSpacing w:w="15" w:type="dxa"/>
              <w:del w:id="6543" w:author="Joel Newman" w:date="2018-07-31T17:50:00Z"/>
            </w:trPr>
            <w:tc>
              <w:tcPr>
                <w:tcW w:w="513" w:type="pct"/>
                <w:hideMark/>
              </w:tcPr>
              <w:p w14:paraId="1984AE1B" w14:textId="0063A4DD" w:rsidR="00013AF2" w:rsidDel="00877803" w:rsidRDefault="00013AF2" w:rsidP="00013AF2">
                <w:pPr>
                  <w:pStyle w:val="Bibliography"/>
                  <w:rPr>
                    <w:del w:id="6544" w:author="Joel Newman" w:date="2018-07-31T17:50:00Z"/>
                    <w:noProof/>
                  </w:rPr>
                </w:pPr>
                <w:ins w:id="6545" w:author="Dan Kot" w:date="2018-07-31T14:40:00Z">
                  <w:del w:id="6546" w:author="Joel Newman" w:date="2018-07-31T17:50:00Z">
                    <w:r w:rsidDel="00877803">
                      <w:rPr>
                        <w:noProof/>
                      </w:rPr>
                      <w:delText xml:space="preserve">[11] </w:delText>
                    </w:r>
                  </w:del>
                </w:ins>
              </w:p>
            </w:tc>
            <w:tc>
              <w:tcPr>
                <w:tcW w:w="0" w:type="auto"/>
                <w:hideMark/>
              </w:tcPr>
              <w:p w14:paraId="1217FA75" w14:textId="5491CE81" w:rsidR="00013AF2" w:rsidDel="00877803" w:rsidRDefault="00013AF2" w:rsidP="00013AF2">
                <w:pPr>
                  <w:pStyle w:val="Bibliography"/>
                  <w:rPr>
                    <w:del w:id="6547" w:author="Joel Newman" w:date="2018-07-31T17:50:00Z"/>
                    <w:noProof/>
                  </w:rPr>
                </w:pPr>
                <w:ins w:id="6548" w:author="Dan Kot" w:date="2018-07-31T14:40:00Z">
                  <w:del w:id="6549" w:author="Joel Newman" w:date="2018-07-31T17:50:00Z">
                    <w:r w:rsidDel="00877803">
                      <w:rPr>
                        <w:noProof/>
                      </w:rPr>
                      <w:delText>Diodes Incorporated, "Single Buffer Gate with 3-State Output," March 2011. [Online]. Available: https://www.diodes.com/assets/Datasheets/74AHC1G125.pdf. [Accessed 18 July 2018].</w:delText>
                    </w:r>
                  </w:del>
                </w:ins>
              </w:p>
            </w:tc>
          </w:tr>
          <w:tr w:rsidR="00013AF2" w:rsidDel="00877803" w14:paraId="788DFAC1" w14:textId="11193846" w:rsidTr="00013AF2">
            <w:trPr>
              <w:tblCellSpacing w:w="15" w:type="dxa"/>
              <w:del w:id="6550" w:author="Joel Newman" w:date="2018-07-31T17:50:00Z"/>
            </w:trPr>
            <w:tc>
              <w:tcPr>
                <w:tcW w:w="513" w:type="pct"/>
                <w:hideMark/>
              </w:tcPr>
              <w:p w14:paraId="622C92A5" w14:textId="2E02DC20" w:rsidR="00013AF2" w:rsidDel="00877803" w:rsidRDefault="00013AF2" w:rsidP="00013AF2">
                <w:pPr>
                  <w:pStyle w:val="Bibliography"/>
                  <w:rPr>
                    <w:del w:id="6551" w:author="Joel Newman" w:date="2018-07-31T17:50:00Z"/>
                    <w:noProof/>
                  </w:rPr>
                </w:pPr>
                <w:ins w:id="6552" w:author="Dan Kot" w:date="2018-07-31T14:40:00Z">
                  <w:del w:id="6553" w:author="Joel Newman" w:date="2018-07-31T17:50:00Z">
                    <w:r w:rsidDel="00877803">
                      <w:rPr>
                        <w:noProof/>
                      </w:rPr>
                      <w:delText xml:space="preserve">[12] </w:delText>
                    </w:r>
                  </w:del>
                </w:ins>
              </w:p>
            </w:tc>
            <w:tc>
              <w:tcPr>
                <w:tcW w:w="0" w:type="auto"/>
                <w:hideMark/>
              </w:tcPr>
              <w:p w14:paraId="6302AC04" w14:textId="1A56DAEB" w:rsidR="00013AF2" w:rsidDel="00877803" w:rsidRDefault="00013AF2" w:rsidP="00013AF2">
                <w:pPr>
                  <w:pStyle w:val="Bibliography"/>
                  <w:rPr>
                    <w:del w:id="6554" w:author="Joel Newman" w:date="2018-07-31T17:50:00Z"/>
                    <w:noProof/>
                  </w:rPr>
                </w:pPr>
                <w:ins w:id="6555" w:author="Dan Kot" w:date="2018-07-31T14:40:00Z">
                  <w:del w:id="6556" w:author="Joel Newman" w:date="2018-07-31T17:50:00Z">
                    <w:r w:rsidDel="00877803">
                      <w:rPr>
                        <w:noProof/>
                      </w:rPr>
                      <w:delText>Silicon Labs, "Si864x Data Sheet - Low-Power Quad-Channel Digital Isolators," February 2018. [Online]. Available: https://www.digikey.ca/en/datasheets/silicon-labs/silicon-labs-si864x-datasheet. [Accessed 20 July 2018].</w:delText>
                    </w:r>
                  </w:del>
                </w:ins>
              </w:p>
            </w:tc>
          </w:tr>
          <w:tr w:rsidR="00013AF2" w:rsidDel="00877803" w14:paraId="4B554F09" w14:textId="1F21C1D7" w:rsidTr="00013AF2">
            <w:trPr>
              <w:tblCellSpacing w:w="15" w:type="dxa"/>
              <w:del w:id="6557" w:author="Joel Newman" w:date="2018-07-31T17:50:00Z"/>
            </w:trPr>
            <w:tc>
              <w:tcPr>
                <w:tcW w:w="513" w:type="pct"/>
                <w:hideMark/>
              </w:tcPr>
              <w:p w14:paraId="79D9AE21" w14:textId="386ACC3C" w:rsidR="00013AF2" w:rsidDel="00877803" w:rsidRDefault="00013AF2" w:rsidP="00013AF2">
                <w:pPr>
                  <w:pStyle w:val="Bibliography"/>
                  <w:rPr>
                    <w:del w:id="6558" w:author="Joel Newman" w:date="2018-07-31T17:50:00Z"/>
                    <w:noProof/>
                  </w:rPr>
                </w:pPr>
                <w:ins w:id="6559" w:author="Dan Kot" w:date="2018-07-31T14:40:00Z">
                  <w:del w:id="6560" w:author="Joel Newman" w:date="2018-07-31T17:50:00Z">
                    <w:r w:rsidDel="00877803">
                      <w:rPr>
                        <w:noProof/>
                      </w:rPr>
                      <w:delText xml:space="preserve">[13] </w:delText>
                    </w:r>
                  </w:del>
                </w:ins>
              </w:p>
            </w:tc>
            <w:tc>
              <w:tcPr>
                <w:tcW w:w="0" w:type="auto"/>
                <w:hideMark/>
              </w:tcPr>
              <w:p w14:paraId="2EFA171C" w14:textId="597CADBB" w:rsidR="00013AF2" w:rsidDel="00877803" w:rsidRDefault="00013AF2" w:rsidP="00013AF2">
                <w:pPr>
                  <w:pStyle w:val="Bibliography"/>
                  <w:rPr>
                    <w:del w:id="6561" w:author="Joel Newman" w:date="2018-07-31T17:50:00Z"/>
                    <w:noProof/>
                  </w:rPr>
                </w:pPr>
                <w:ins w:id="6562" w:author="Dan Kot" w:date="2018-07-31T14:40:00Z">
                  <w:del w:id="6563" w:author="Joel Newman" w:date="2018-07-31T17:50:00Z">
                    <w:r w:rsidDel="00877803">
                      <w:rPr>
                        <w:noProof/>
                      </w:rPr>
                      <w:delText>Bel Fuse Inc, "Surface Mount PTC 0ZCG Series - Fuse," November 2016. [Online]. Available: https://www.belfuse.com/resources/CircuitProtection/datasheets/0ZCG%20Nov2016.pdf. [Accessed 21 July 2018].</w:delText>
                    </w:r>
                  </w:del>
                </w:ins>
              </w:p>
            </w:tc>
          </w:tr>
          <w:tr w:rsidR="00013AF2" w:rsidDel="00877803" w14:paraId="736755C5" w14:textId="64BBDFEB" w:rsidTr="00013AF2">
            <w:trPr>
              <w:tblCellSpacing w:w="15" w:type="dxa"/>
              <w:del w:id="6564" w:author="Joel Newman" w:date="2018-07-31T17:50:00Z"/>
            </w:trPr>
            <w:tc>
              <w:tcPr>
                <w:tcW w:w="513" w:type="pct"/>
                <w:hideMark/>
              </w:tcPr>
              <w:p w14:paraId="22C5D926" w14:textId="05BADB1C" w:rsidR="00013AF2" w:rsidDel="00877803" w:rsidRDefault="00013AF2" w:rsidP="00013AF2">
                <w:pPr>
                  <w:pStyle w:val="Bibliography"/>
                  <w:rPr>
                    <w:del w:id="6565" w:author="Joel Newman" w:date="2018-07-31T17:50:00Z"/>
                    <w:noProof/>
                  </w:rPr>
                </w:pPr>
                <w:ins w:id="6566" w:author="Dan Kot" w:date="2018-07-31T14:40:00Z">
                  <w:del w:id="6567" w:author="Joel Newman" w:date="2018-07-31T17:50:00Z">
                    <w:r w:rsidDel="00877803">
                      <w:rPr>
                        <w:noProof/>
                      </w:rPr>
                      <w:delText xml:space="preserve">[14] </w:delText>
                    </w:r>
                  </w:del>
                </w:ins>
              </w:p>
            </w:tc>
            <w:tc>
              <w:tcPr>
                <w:tcW w:w="0" w:type="auto"/>
                <w:hideMark/>
              </w:tcPr>
              <w:p w14:paraId="1B284838" w14:textId="49FF5DBC" w:rsidR="00013AF2" w:rsidDel="00877803" w:rsidRDefault="00013AF2" w:rsidP="00013AF2">
                <w:pPr>
                  <w:pStyle w:val="Bibliography"/>
                  <w:rPr>
                    <w:del w:id="6568" w:author="Joel Newman" w:date="2018-07-31T17:50:00Z"/>
                    <w:noProof/>
                  </w:rPr>
                </w:pPr>
                <w:ins w:id="6569" w:author="Dan Kot" w:date="2018-07-31T14:40:00Z">
                  <w:del w:id="6570" w:author="Joel Newman" w:date="2018-07-31T17:50:00Z">
                    <w:r w:rsidDel="00877803">
                      <w:rPr>
                        <w:noProof/>
                      </w:rPr>
                      <w:delText>Texas Instruments, "CSD18534Q5A 60-V N-Channel NexFET Power MOSFET (Rev. D)," 1 June 2015. [Online]. Available: http://www.ti.com/lit/ds/symlink/csd18534q5a.pdf. [Accessed 22 June 2018].</w:delText>
                    </w:r>
                  </w:del>
                </w:ins>
              </w:p>
            </w:tc>
          </w:tr>
        </w:tbl>
        <w:customXmlDelRangeStart w:id="6571" w:author="Joel Newman" w:date="2018-07-31T17:50:00Z"/>
        <w:sdt>
          <w:sdtPr>
            <w:id w:val="-573587230"/>
            <w:bibliography/>
          </w:sdtPr>
          <w:sdtEndPr/>
          <w:sdtContent>
            <w:customXmlDelRangeEnd w:id="6571"/>
            <w:p w14:paraId="29D48456" w14:textId="119CF774" w:rsidR="00877803" w:rsidDel="00877803" w:rsidRDefault="00523E04" w:rsidP="00E723E8">
              <w:pPr>
                <w:ind w:firstLine="0"/>
                <w:rPr>
                  <w:del w:id="6572" w:author="Joel Newman" w:date="2018-07-31T17:50:00Z"/>
                  <w:rFonts w:ascii="Arial" w:hAnsi="Arial"/>
                  <w:noProof/>
                  <w:sz w:val="22"/>
                </w:rPr>
              </w:pPr>
              <w:del w:id="6573" w:author="Joel Newman" w:date="2018-07-31T17:50:00Z">
                <w:r w:rsidDel="00877803">
                  <w:fldChar w:fldCharType="begin"/>
                </w:r>
                <w:r w:rsidDel="00877803">
                  <w:delInstrText xml:space="preserve"> BIBLIOGRAPHY </w:delInstrText>
                </w:r>
                <w:r w:rsidDel="00877803">
                  <w:fldChar w:fldCharType="separate"/>
                </w:r>
              </w:del>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6"/>
                <w:gridCol w:w="8384"/>
              </w:tblGrid>
              <w:tr w:rsidR="00877803" w:rsidDel="00877803" w14:paraId="6903553A" w14:textId="4F43E92D">
                <w:trPr>
                  <w:divId w:val="159735816"/>
                  <w:tblCellSpacing w:w="15" w:type="dxa"/>
                  <w:del w:id="6574" w:author="Unknown"/>
                </w:trPr>
                <w:tc>
                  <w:tcPr>
                    <w:tcW w:w="50" w:type="pct"/>
                    <w:hideMark/>
                  </w:tcPr>
                  <w:p w14:paraId="432A9537" w14:textId="6C8106CB" w:rsidR="00877803" w:rsidDel="00877803" w:rsidRDefault="00877803">
                    <w:pPr>
                      <w:pStyle w:val="Bibliography"/>
                      <w:rPr>
                        <w:del w:id="6575" w:author="Joel Newman" w:date="2018-07-31T17:50:00Z"/>
                        <w:noProof/>
                        <w:sz w:val="24"/>
                        <w:szCs w:val="24"/>
                      </w:rPr>
                    </w:pPr>
                    <w:del w:id="6576" w:author="Joel Newman" w:date="2018-07-31T17:50:00Z">
                      <w:r w:rsidDel="00877803">
                        <w:rPr>
                          <w:noProof/>
                        </w:rPr>
                        <w:delText xml:space="preserve">[1] </w:delText>
                      </w:r>
                    </w:del>
                  </w:p>
                </w:tc>
                <w:tc>
                  <w:tcPr>
                    <w:tcW w:w="0" w:type="auto"/>
                    <w:hideMark/>
                  </w:tcPr>
                  <w:p w14:paraId="53AB2DA8" w14:textId="537BCBBD" w:rsidR="00877803" w:rsidDel="00877803" w:rsidRDefault="00877803">
                    <w:pPr>
                      <w:pStyle w:val="Bibliography"/>
                      <w:rPr>
                        <w:del w:id="6577" w:author="Joel Newman" w:date="2018-07-31T17:50:00Z"/>
                        <w:noProof/>
                      </w:rPr>
                    </w:pPr>
                    <w:del w:id="6578" w:author="Joel Newman" w:date="2018-07-31T17:50:00Z">
                      <w:r w:rsidDel="00877803">
                        <w:rPr>
                          <w:noProof/>
                        </w:rPr>
                        <w:delText>C. S. T. A. Group, "Canadian International Rover Challenge," 2018. [Online]. Available: https://circ.cstag.ca/. [Accessed 28 July 2018].</w:delText>
                      </w:r>
                    </w:del>
                  </w:p>
                </w:tc>
              </w:tr>
              <w:tr w:rsidR="00877803" w:rsidDel="00877803" w14:paraId="2A9CD62A" w14:textId="1162635E">
                <w:trPr>
                  <w:divId w:val="159735816"/>
                  <w:tblCellSpacing w:w="15" w:type="dxa"/>
                  <w:del w:id="6579" w:author="Unknown"/>
                </w:trPr>
                <w:tc>
                  <w:tcPr>
                    <w:tcW w:w="50" w:type="pct"/>
                    <w:hideMark/>
                  </w:tcPr>
                  <w:p w14:paraId="3FE9920C" w14:textId="10FF21C4" w:rsidR="00877803" w:rsidDel="00877803" w:rsidRDefault="00877803">
                    <w:pPr>
                      <w:pStyle w:val="Bibliography"/>
                      <w:rPr>
                        <w:del w:id="6580" w:author="Joel Newman" w:date="2018-07-31T17:50:00Z"/>
                        <w:noProof/>
                      </w:rPr>
                    </w:pPr>
                    <w:del w:id="6581" w:author="Joel Newman" w:date="2018-07-31T17:50:00Z">
                      <w:r w:rsidDel="00877803">
                        <w:rPr>
                          <w:noProof/>
                        </w:rPr>
                        <w:delText xml:space="preserve">[2] </w:delText>
                      </w:r>
                    </w:del>
                  </w:p>
                </w:tc>
                <w:tc>
                  <w:tcPr>
                    <w:tcW w:w="0" w:type="auto"/>
                    <w:hideMark/>
                  </w:tcPr>
                  <w:p w14:paraId="7E94B97C" w14:textId="4959B430" w:rsidR="00877803" w:rsidDel="00877803" w:rsidRDefault="00877803">
                    <w:pPr>
                      <w:pStyle w:val="Bibliography"/>
                      <w:rPr>
                        <w:del w:id="6582" w:author="Joel Newman" w:date="2018-07-31T17:50:00Z"/>
                        <w:noProof/>
                      </w:rPr>
                    </w:pPr>
                    <w:del w:id="6583" w:author="Joel Newman" w:date="2018-07-31T17:50:00Z">
                      <w:r w:rsidDel="00877803">
                        <w:rPr>
                          <w:noProof/>
                        </w:rPr>
                        <w:delText>Pololu Corporation, "RoboClaw 2x15A Motor Controller (V5E)," Ion Motion Control, [Online]. Available: https://www.pololu.com/product/3285. [Accessed 28 July 2018].</w:delText>
                      </w:r>
                    </w:del>
                  </w:p>
                </w:tc>
              </w:tr>
              <w:tr w:rsidR="00877803" w:rsidDel="00877803" w14:paraId="44F1D2DF" w14:textId="70F38F9C">
                <w:trPr>
                  <w:divId w:val="159735816"/>
                  <w:tblCellSpacing w:w="15" w:type="dxa"/>
                  <w:del w:id="6584" w:author="Unknown"/>
                </w:trPr>
                <w:tc>
                  <w:tcPr>
                    <w:tcW w:w="50" w:type="pct"/>
                    <w:hideMark/>
                  </w:tcPr>
                  <w:p w14:paraId="5DD0D682" w14:textId="13829202" w:rsidR="00877803" w:rsidDel="00877803" w:rsidRDefault="00877803">
                    <w:pPr>
                      <w:pStyle w:val="Bibliography"/>
                      <w:rPr>
                        <w:del w:id="6585" w:author="Joel Newman" w:date="2018-07-31T17:50:00Z"/>
                        <w:noProof/>
                      </w:rPr>
                    </w:pPr>
                    <w:del w:id="6586" w:author="Joel Newman" w:date="2018-07-31T17:50:00Z">
                      <w:r w:rsidDel="00877803">
                        <w:rPr>
                          <w:noProof/>
                        </w:rPr>
                        <w:delText xml:space="preserve">[3] </w:delText>
                      </w:r>
                    </w:del>
                  </w:p>
                </w:tc>
                <w:tc>
                  <w:tcPr>
                    <w:tcW w:w="0" w:type="auto"/>
                    <w:hideMark/>
                  </w:tcPr>
                  <w:p w14:paraId="2FC21D7B" w14:textId="02F0F4FF" w:rsidR="00877803" w:rsidDel="00877803" w:rsidRDefault="00877803">
                    <w:pPr>
                      <w:pStyle w:val="Bibliography"/>
                      <w:rPr>
                        <w:del w:id="6587" w:author="Joel Newman" w:date="2018-07-31T17:50:00Z"/>
                        <w:noProof/>
                      </w:rPr>
                    </w:pPr>
                    <w:del w:id="6588" w:author="Joel Newman" w:date="2018-07-31T17:50:00Z">
                      <w:r w:rsidDel="00877803">
                        <w:rPr>
                          <w:noProof/>
                        </w:rPr>
                        <w:delText>Pololu Corporation, "Jrk G2 18v19 USB Motor Controller with Feedback," Pololu, [Online]. Available: https://www.pololu.com/product/3146. [Accessed 28 July 2018].</w:delText>
                      </w:r>
                    </w:del>
                  </w:p>
                </w:tc>
              </w:tr>
              <w:tr w:rsidR="00877803" w:rsidDel="00877803" w14:paraId="4F66A6DE" w14:textId="5FB78A6E">
                <w:trPr>
                  <w:divId w:val="159735816"/>
                  <w:tblCellSpacing w:w="15" w:type="dxa"/>
                  <w:del w:id="6589" w:author="Unknown"/>
                </w:trPr>
                <w:tc>
                  <w:tcPr>
                    <w:tcW w:w="50" w:type="pct"/>
                    <w:hideMark/>
                  </w:tcPr>
                  <w:p w14:paraId="0C339107" w14:textId="0B1DE78A" w:rsidR="00877803" w:rsidDel="00877803" w:rsidRDefault="00877803">
                    <w:pPr>
                      <w:pStyle w:val="Bibliography"/>
                      <w:rPr>
                        <w:del w:id="6590" w:author="Joel Newman" w:date="2018-07-31T17:50:00Z"/>
                        <w:noProof/>
                      </w:rPr>
                    </w:pPr>
                    <w:del w:id="6591" w:author="Joel Newman" w:date="2018-07-31T17:50:00Z">
                      <w:r w:rsidDel="00877803">
                        <w:rPr>
                          <w:noProof/>
                        </w:rPr>
                        <w:delText xml:space="preserve">[4] </w:delText>
                      </w:r>
                    </w:del>
                  </w:p>
                </w:tc>
                <w:tc>
                  <w:tcPr>
                    <w:tcW w:w="0" w:type="auto"/>
                    <w:hideMark/>
                  </w:tcPr>
                  <w:p w14:paraId="314F6F1E" w14:textId="10C13915" w:rsidR="00877803" w:rsidDel="00877803" w:rsidRDefault="00877803">
                    <w:pPr>
                      <w:pStyle w:val="Bibliography"/>
                      <w:rPr>
                        <w:del w:id="6592" w:author="Joel Newman" w:date="2018-07-31T17:50:00Z"/>
                        <w:noProof/>
                      </w:rPr>
                    </w:pPr>
                    <w:del w:id="6593" w:author="Joel Newman" w:date="2018-07-31T17:50:00Z">
                      <w:r w:rsidDel="00877803">
                        <w:rPr>
                          <w:noProof/>
                        </w:rPr>
                        <w:delText>P. Incorporated, "DC Motor Phidget," Phidgets Incoporated, 2016. [Online]. Available: https://www.phidgets.com/?tier=3&amp;catid=18&amp;pcid=15&amp;prodid=965. [Accessed 28 July 2018].</w:delText>
                      </w:r>
                    </w:del>
                  </w:p>
                </w:tc>
              </w:tr>
              <w:tr w:rsidR="00877803" w:rsidDel="00877803" w14:paraId="2BC0E11D" w14:textId="5F8A7B34">
                <w:trPr>
                  <w:divId w:val="159735816"/>
                  <w:tblCellSpacing w:w="15" w:type="dxa"/>
                  <w:del w:id="6594" w:author="Unknown"/>
                </w:trPr>
                <w:tc>
                  <w:tcPr>
                    <w:tcW w:w="50" w:type="pct"/>
                    <w:hideMark/>
                  </w:tcPr>
                  <w:p w14:paraId="301C6BBD" w14:textId="7287CA6E" w:rsidR="00877803" w:rsidDel="00877803" w:rsidRDefault="00877803">
                    <w:pPr>
                      <w:pStyle w:val="Bibliography"/>
                      <w:rPr>
                        <w:del w:id="6595" w:author="Joel Newman" w:date="2018-07-31T17:50:00Z"/>
                        <w:noProof/>
                      </w:rPr>
                    </w:pPr>
                    <w:del w:id="6596" w:author="Joel Newman" w:date="2018-07-31T17:50:00Z">
                      <w:r w:rsidDel="00877803">
                        <w:rPr>
                          <w:noProof/>
                        </w:rPr>
                        <w:delText xml:space="preserve">[5] </w:delText>
                      </w:r>
                    </w:del>
                  </w:p>
                </w:tc>
                <w:tc>
                  <w:tcPr>
                    <w:tcW w:w="0" w:type="auto"/>
                    <w:hideMark/>
                  </w:tcPr>
                  <w:p w14:paraId="4D5E0A60" w14:textId="5C706974" w:rsidR="00877803" w:rsidDel="00877803" w:rsidRDefault="00877803">
                    <w:pPr>
                      <w:pStyle w:val="Bibliography"/>
                      <w:rPr>
                        <w:del w:id="6597" w:author="Joel Newman" w:date="2018-07-31T17:50:00Z"/>
                        <w:noProof/>
                      </w:rPr>
                    </w:pPr>
                    <w:del w:id="6598" w:author="Joel Newman" w:date="2018-07-31T17:50:00Z">
                      <w:r w:rsidDel="00877803">
                        <w:rPr>
                          <w:noProof/>
                        </w:rPr>
                        <w:delText>Bittele Electronics Inc, "PCB Trace Width Calculator," 2018. [Online]. Available: https://www.7pcb.com/trace-width-calculator.php. [Accessed 15 June 2018].</w:delText>
                      </w:r>
                    </w:del>
                  </w:p>
                </w:tc>
              </w:tr>
              <w:tr w:rsidR="00877803" w:rsidDel="00877803" w14:paraId="6D4F93A9" w14:textId="1BE826D2">
                <w:trPr>
                  <w:divId w:val="159735816"/>
                  <w:tblCellSpacing w:w="15" w:type="dxa"/>
                  <w:del w:id="6599" w:author="Unknown"/>
                </w:trPr>
                <w:tc>
                  <w:tcPr>
                    <w:tcW w:w="50" w:type="pct"/>
                    <w:hideMark/>
                  </w:tcPr>
                  <w:p w14:paraId="2188E004" w14:textId="099DC6AF" w:rsidR="00877803" w:rsidDel="00877803" w:rsidRDefault="00877803">
                    <w:pPr>
                      <w:pStyle w:val="Bibliography"/>
                      <w:rPr>
                        <w:del w:id="6600" w:author="Joel Newman" w:date="2018-07-31T17:50:00Z"/>
                        <w:noProof/>
                      </w:rPr>
                    </w:pPr>
                    <w:del w:id="6601" w:author="Joel Newman" w:date="2018-07-31T17:50:00Z">
                      <w:r w:rsidDel="00877803">
                        <w:rPr>
                          <w:noProof/>
                        </w:rPr>
                        <w:delText xml:space="preserve">[6] </w:delText>
                      </w:r>
                    </w:del>
                  </w:p>
                </w:tc>
                <w:tc>
                  <w:tcPr>
                    <w:tcW w:w="0" w:type="auto"/>
                    <w:hideMark/>
                  </w:tcPr>
                  <w:p w14:paraId="1B06C210" w14:textId="11198AA2" w:rsidR="00877803" w:rsidDel="00877803" w:rsidRDefault="00877803">
                    <w:pPr>
                      <w:pStyle w:val="Bibliography"/>
                      <w:rPr>
                        <w:del w:id="6602" w:author="Joel Newman" w:date="2018-07-31T17:50:00Z"/>
                        <w:noProof/>
                      </w:rPr>
                    </w:pPr>
                    <w:del w:id="6603" w:author="Joel Newman" w:date="2018-07-31T17:50:00Z">
                      <w:r w:rsidDel="00877803">
                        <w:rPr>
                          <w:noProof/>
                        </w:rPr>
                        <w:delText>IPC, "Generic Standard on Printed Board Design - IPC-2221A," May 2003. [Online]. Available: http://www.sphere.bc.ca/class/downloads/ipc_2221a-pcb%20standards.pdf. [Accessed 28 July 2018].</w:delText>
                      </w:r>
                    </w:del>
                  </w:p>
                </w:tc>
              </w:tr>
              <w:tr w:rsidR="00877803" w:rsidDel="00877803" w14:paraId="124B5CEF" w14:textId="47F2BBF4">
                <w:trPr>
                  <w:divId w:val="159735816"/>
                  <w:tblCellSpacing w:w="15" w:type="dxa"/>
                  <w:del w:id="6604" w:author="Unknown"/>
                </w:trPr>
                <w:tc>
                  <w:tcPr>
                    <w:tcW w:w="50" w:type="pct"/>
                    <w:hideMark/>
                  </w:tcPr>
                  <w:p w14:paraId="20E0AEE9" w14:textId="349D2FD1" w:rsidR="00877803" w:rsidDel="00877803" w:rsidRDefault="00877803">
                    <w:pPr>
                      <w:pStyle w:val="Bibliography"/>
                      <w:rPr>
                        <w:del w:id="6605" w:author="Joel Newman" w:date="2018-07-31T17:50:00Z"/>
                        <w:noProof/>
                      </w:rPr>
                    </w:pPr>
                    <w:del w:id="6606" w:author="Joel Newman" w:date="2018-07-31T17:50:00Z">
                      <w:r w:rsidDel="00877803">
                        <w:rPr>
                          <w:noProof/>
                        </w:rPr>
                        <w:delText xml:space="preserve">[7] </w:delText>
                      </w:r>
                    </w:del>
                  </w:p>
                </w:tc>
                <w:tc>
                  <w:tcPr>
                    <w:tcW w:w="0" w:type="auto"/>
                    <w:hideMark/>
                  </w:tcPr>
                  <w:p w14:paraId="66A2E580" w14:textId="7533312F" w:rsidR="00877803" w:rsidDel="00877803" w:rsidRDefault="00877803">
                    <w:pPr>
                      <w:pStyle w:val="Bibliography"/>
                      <w:rPr>
                        <w:del w:id="6607" w:author="Joel Newman" w:date="2018-07-31T17:50:00Z"/>
                        <w:noProof/>
                      </w:rPr>
                    </w:pPr>
                    <w:del w:id="6608" w:author="Joel Newman" w:date="2018-07-31T17:50:00Z">
                      <w:r w:rsidDel="00877803">
                        <w:rPr>
                          <w:noProof/>
                        </w:rPr>
                        <w:delText>Texas Instruments, "DRV8704 52-V Dual H-Bridge PWM Gate Driver," October 2015. [Online]. Available: http://www.ti.com/lit/ds/symlink/drv8704.pdf. [Accessed 6 June 2018].</w:delText>
                      </w:r>
                    </w:del>
                  </w:p>
                </w:tc>
              </w:tr>
              <w:tr w:rsidR="00877803" w:rsidDel="00877803" w14:paraId="6BBF229C" w14:textId="76E65F77">
                <w:trPr>
                  <w:divId w:val="159735816"/>
                  <w:tblCellSpacing w:w="15" w:type="dxa"/>
                  <w:del w:id="6609" w:author="Unknown"/>
                </w:trPr>
                <w:tc>
                  <w:tcPr>
                    <w:tcW w:w="50" w:type="pct"/>
                    <w:hideMark/>
                  </w:tcPr>
                  <w:p w14:paraId="7038F2D8" w14:textId="09304CD3" w:rsidR="00877803" w:rsidDel="00877803" w:rsidRDefault="00877803">
                    <w:pPr>
                      <w:pStyle w:val="Bibliography"/>
                      <w:rPr>
                        <w:del w:id="6610" w:author="Joel Newman" w:date="2018-07-31T17:50:00Z"/>
                        <w:noProof/>
                      </w:rPr>
                    </w:pPr>
                    <w:del w:id="6611" w:author="Joel Newman" w:date="2018-07-31T17:50:00Z">
                      <w:r w:rsidDel="00877803">
                        <w:rPr>
                          <w:noProof/>
                        </w:rPr>
                        <w:delText xml:space="preserve">[8] </w:delText>
                      </w:r>
                    </w:del>
                  </w:p>
                </w:tc>
                <w:tc>
                  <w:tcPr>
                    <w:tcW w:w="0" w:type="auto"/>
                    <w:hideMark/>
                  </w:tcPr>
                  <w:p w14:paraId="53C9473F" w14:textId="20C9C063" w:rsidR="00877803" w:rsidDel="00877803" w:rsidRDefault="00877803">
                    <w:pPr>
                      <w:pStyle w:val="Bibliography"/>
                      <w:rPr>
                        <w:del w:id="6612" w:author="Joel Newman" w:date="2018-07-31T17:50:00Z"/>
                        <w:noProof/>
                      </w:rPr>
                    </w:pPr>
                    <w:del w:id="6613" w:author="Joel Newman" w:date="2018-07-31T17:50:00Z">
                      <w:r w:rsidDel="00877803">
                        <w:rPr>
                          <w:noProof/>
                        </w:rPr>
                        <w:delText>Allegro MicroSystems, "Constant On-Time Buck Converter," 28 November 2017. [Online]. Available: https://www.allegromicro.com/~/media/Files/Datasheets/A4402-Datasheet.ashx. [Accessed 20 July 2018].</w:delText>
                      </w:r>
                    </w:del>
                  </w:p>
                </w:tc>
              </w:tr>
              <w:tr w:rsidR="00877803" w:rsidDel="00877803" w14:paraId="117B9ADA" w14:textId="74D201F7">
                <w:trPr>
                  <w:divId w:val="159735816"/>
                  <w:tblCellSpacing w:w="15" w:type="dxa"/>
                  <w:del w:id="6614" w:author="Unknown"/>
                </w:trPr>
                <w:tc>
                  <w:tcPr>
                    <w:tcW w:w="50" w:type="pct"/>
                    <w:hideMark/>
                  </w:tcPr>
                  <w:p w14:paraId="1E9FBC00" w14:textId="5A093F73" w:rsidR="00877803" w:rsidDel="00877803" w:rsidRDefault="00877803">
                    <w:pPr>
                      <w:pStyle w:val="Bibliography"/>
                      <w:rPr>
                        <w:del w:id="6615" w:author="Joel Newman" w:date="2018-07-31T17:50:00Z"/>
                        <w:noProof/>
                      </w:rPr>
                    </w:pPr>
                    <w:del w:id="6616" w:author="Joel Newman" w:date="2018-07-31T17:50:00Z">
                      <w:r w:rsidDel="00877803">
                        <w:rPr>
                          <w:noProof/>
                        </w:rPr>
                        <w:delText xml:space="preserve">[9] </w:delText>
                      </w:r>
                    </w:del>
                  </w:p>
                </w:tc>
                <w:tc>
                  <w:tcPr>
                    <w:tcW w:w="0" w:type="auto"/>
                    <w:hideMark/>
                  </w:tcPr>
                  <w:p w14:paraId="70FC1341" w14:textId="3E022F01" w:rsidR="00877803" w:rsidDel="00877803" w:rsidRDefault="00877803">
                    <w:pPr>
                      <w:pStyle w:val="Bibliography"/>
                      <w:rPr>
                        <w:del w:id="6617" w:author="Joel Newman" w:date="2018-07-31T17:50:00Z"/>
                        <w:noProof/>
                      </w:rPr>
                    </w:pPr>
                    <w:del w:id="6618" w:author="Joel Newman" w:date="2018-07-31T17:50:00Z">
                      <w:r w:rsidDel="00877803">
                        <w:rPr>
                          <w:noProof/>
                        </w:rPr>
                        <w:delText>Texas Instuments, "LMZ36002 4.5-V to 60-V Input, 2-A Power Module," June 2018. [Online]. Available: http://www.ti.com/lit/ds/symlink/lmz36002.pdf. [Accessed 22 July 2018].</w:delText>
                      </w:r>
                    </w:del>
                  </w:p>
                </w:tc>
              </w:tr>
              <w:tr w:rsidR="00877803" w:rsidDel="00877803" w14:paraId="1084E480" w14:textId="75DD58BA">
                <w:trPr>
                  <w:divId w:val="159735816"/>
                  <w:tblCellSpacing w:w="15" w:type="dxa"/>
                  <w:del w:id="6619" w:author="Unknown"/>
                </w:trPr>
                <w:tc>
                  <w:tcPr>
                    <w:tcW w:w="50" w:type="pct"/>
                    <w:hideMark/>
                  </w:tcPr>
                  <w:p w14:paraId="4DF068F3" w14:textId="6B7BE1D9" w:rsidR="00877803" w:rsidDel="00877803" w:rsidRDefault="00877803">
                    <w:pPr>
                      <w:pStyle w:val="Bibliography"/>
                      <w:rPr>
                        <w:del w:id="6620" w:author="Joel Newman" w:date="2018-07-31T17:50:00Z"/>
                        <w:noProof/>
                      </w:rPr>
                    </w:pPr>
                    <w:del w:id="6621" w:author="Joel Newman" w:date="2018-07-31T17:50:00Z">
                      <w:r w:rsidDel="00877803">
                        <w:rPr>
                          <w:noProof/>
                        </w:rPr>
                        <w:delText xml:space="preserve">[10] </w:delText>
                      </w:r>
                    </w:del>
                  </w:p>
                </w:tc>
                <w:tc>
                  <w:tcPr>
                    <w:tcW w:w="0" w:type="auto"/>
                    <w:hideMark/>
                  </w:tcPr>
                  <w:p w14:paraId="1AF6FE42" w14:textId="7F6F8F67" w:rsidR="00877803" w:rsidDel="00877803" w:rsidRDefault="00877803">
                    <w:pPr>
                      <w:pStyle w:val="Bibliography"/>
                      <w:rPr>
                        <w:del w:id="6622" w:author="Joel Newman" w:date="2018-07-31T17:50:00Z"/>
                        <w:noProof/>
                      </w:rPr>
                    </w:pPr>
                    <w:del w:id="6623" w:author="Joel Newman" w:date="2018-07-31T17:50:00Z">
                      <w:r w:rsidDel="00877803">
                        <w:rPr>
                          <w:noProof/>
                        </w:rPr>
                        <w:delText>Sparkfun, "Sparkfun SAMD Mini Breakout Board," 12 November 2015. [Online]. Available: https://cdn.sparkfun.com/datasheets/Dev/Arduino/Boards/sparkfun-samd21-mini-breakout-v10.pdf. [Accessed 18 July 2018].</w:delText>
                      </w:r>
                    </w:del>
                  </w:p>
                </w:tc>
              </w:tr>
              <w:tr w:rsidR="00877803" w:rsidDel="00877803" w14:paraId="2269A1EE" w14:textId="5781DFA9">
                <w:trPr>
                  <w:divId w:val="159735816"/>
                  <w:tblCellSpacing w:w="15" w:type="dxa"/>
                  <w:del w:id="6624" w:author="Unknown"/>
                </w:trPr>
                <w:tc>
                  <w:tcPr>
                    <w:tcW w:w="50" w:type="pct"/>
                    <w:hideMark/>
                  </w:tcPr>
                  <w:p w14:paraId="553EB0A8" w14:textId="25CBA518" w:rsidR="00877803" w:rsidDel="00877803" w:rsidRDefault="00877803">
                    <w:pPr>
                      <w:pStyle w:val="Bibliography"/>
                      <w:rPr>
                        <w:del w:id="6625" w:author="Joel Newman" w:date="2018-07-31T17:50:00Z"/>
                        <w:noProof/>
                      </w:rPr>
                    </w:pPr>
                    <w:del w:id="6626" w:author="Joel Newman" w:date="2018-07-31T17:50:00Z">
                      <w:r w:rsidDel="00877803">
                        <w:rPr>
                          <w:noProof/>
                        </w:rPr>
                        <w:delText xml:space="preserve">[11] </w:delText>
                      </w:r>
                    </w:del>
                  </w:p>
                </w:tc>
                <w:tc>
                  <w:tcPr>
                    <w:tcW w:w="0" w:type="auto"/>
                    <w:hideMark/>
                  </w:tcPr>
                  <w:p w14:paraId="610BF2AC" w14:textId="2C01AE21" w:rsidR="00877803" w:rsidDel="00877803" w:rsidRDefault="00877803">
                    <w:pPr>
                      <w:pStyle w:val="Bibliography"/>
                      <w:rPr>
                        <w:del w:id="6627" w:author="Joel Newman" w:date="2018-07-31T17:50:00Z"/>
                        <w:noProof/>
                      </w:rPr>
                    </w:pPr>
                    <w:del w:id="6628" w:author="Joel Newman" w:date="2018-07-31T17:50:00Z">
                      <w:r w:rsidDel="00877803">
                        <w:rPr>
                          <w:noProof/>
                        </w:rPr>
                        <w:delText>Diodes Incorporated, "Single Buffer Gate with 3-State Output," March 2011. [Online]. Available: https://www.diodes.com/assets/Datasheets/74AHC1G125.pdf. [Accessed 18 July 2018].</w:delText>
                      </w:r>
                    </w:del>
                  </w:p>
                </w:tc>
              </w:tr>
              <w:tr w:rsidR="00877803" w:rsidDel="00877803" w14:paraId="6B9D7717" w14:textId="760028EE">
                <w:trPr>
                  <w:divId w:val="159735816"/>
                  <w:tblCellSpacing w:w="15" w:type="dxa"/>
                  <w:del w:id="6629" w:author="Unknown"/>
                </w:trPr>
                <w:tc>
                  <w:tcPr>
                    <w:tcW w:w="50" w:type="pct"/>
                    <w:hideMark/>
                  </w:tcPr>
                  <w:p w14:paraId="4975DB16" w14:textId="1A00E230" w:rsidR="00877803" w:rsidDel="00877803" w:rsidRDefault="00877803">
                    <w:pPr>
                      <w:pStyle w:val="Bibliography"/>
                      <w:rPr>
                        <w:del w:id="6630" w:author="Joel Newman" w:date="2018-07-31T17:50:00Z"/>
                        <w:noProof/>
                      </w:rPr>
                    </w:pPr>
                    <w:del w:id="6631" w:author="Joel Newman" w:date="2018-07-31T17:50:00Z">
                      <w:r w:rsidDel="00877803">
                        <w:rPr>
                          <w:noProof/>
                        </w:rPr>
                        <w:delText xml:space="preserve">[12] </w:delText>
                      </w:r>
                    </w:del>
                  </w:p>
                </w:tc>
                <w:tc>
                  <w:tcPr>
                    <w:tcW w:w="0" w:type="auto"/>
                    <w:hideMark/>
                  </w:tcPr>
                  <w:p w14:paraId="4962BA9A" w14:textId="16347884" w:rsidR="00877803" w:rsidDel="00877803" w:rsidRDefault="00877803">
                    <w:pPr>
                      <w:pStyle w:val="Bibliography"/>
                      <w:rPr>
                        <w:del w:id="6632" w:author="Joel Newman" w:date="2018-07-31T17:50:00Z"/>
                        <w:noProof/>
                      </w:rPr>
                    </w:pPr>
                    <w:del w:id="6633" w:author="Joel Newman" w:date="2018-07-31T17:50:00Z">
                      <w:r w:rsidDel="00877803">
                        <w:rPr>
                          <w:noProof/>
                        </w:rPr>
                        <w:delText>Silicon Labs, "Si864x Data Sheet - Low-Power Quad-Channel Digital Isolators," February 2018. [Online]. Available: https://www.digikey.ca/en/datasheets/silicon-labs/silicon-labs-si864x-datasheet. [Accessed 20 July 2018].</w:delText>
                      </w:r>
                    </w:del>
                  </w:p>
                </w:tc>
              </w:tr>
              <w:tr w:rsidR="00877803" w:rsidDel="00877803" w14:paraId="3C322ABF" w14:textId="07F4E1E4">
                <w:trPr>
                  <w:divId w:val="159735816"/>
                  <w:tblCellSpacing w:w="15" w:type="dxa"/>
                  <w:del w:id="6634" w:author="Unknown"/>
                </w:trPr>
                <w:tc>
                  <w:tcPr>
                    <w:tcW w:w="50" w:type="pct"/>
                    <w:hideMark/>
                  </w:tcPr>
                  <w:p w14:paraId="12EEA2B2" w14:textId="503EBAF0" w:rsidR="00877803" w:rsidDel="00877803" w:rsidRDefault="00877803">
                    <w:pPr>
                      <w:pStyle w:val="Bibliography"/>
                      <w:rPr>
                        <w:del w:id="6635" w:author="Joel Newman" w:date="2018-07-31T17:50:00Z"/>
                        <w:noProof/>
                      </w:rPr>
                    </w:pPr>
                    <w:del w:id="6636" w:author="Joel Newman" w:date="2018-07-31T17:50:00Z">
                      <w:r w:rsidDel="00877803">
                        <w:rPr>
                          <w:noProof/>
                        </w:rPr>
                        <w:delText xml:space="preserve">[13] </w:delText>
                      </w:r>
                    </w:del>
                  </w:p>
                </w:tc>
                <w:tc>
                  <w:tcPr>
                    <w:tcW w:w="0" w:type="auto"/>
                    <w:hideMark/>
                  </w:tcPr>
                  <w:p w14:paraId="67E44B85" w14:textId="68AE7615" w:rsidR="00877803" w:rsidDel="00877803" w:rsidRDefault="00877803">
                    <w:pPr>
                      <w:pStyle w:val="Bibliography"/>
                      <w:rPr>
                        <w:del w:id="6637" w:author="Joel Newman" w:date="2018-07-31T17:50:00Z"/>
                        <w:noProof/>
                      </w:rPr>
                    </w:pPr>
                    <w:del w:id="6638" w:author="Joel Newman" w:date="2018-07-31T17:50:00Z">
                      <w:r w:rsidDel="00877803">
                        <w:rPr>
                          <w:noProof/>
                        </w:rPr>
                        <w:delText>Bel Fuse Inc, "Surface Mount PTC 0ZCG Series - Fuse," November 2016. [Online]. Available: https://www.belfuse.com/resources/CircuitProtection/datasheets/0ZCG%20Nov2016.pdf. [Accessed 21 July 2018].</w:delText>
                      </w:r>
                    </w:del>
                  </w:p>
                </w:tc>
              </w:tr>
              <w:tr w:rsidR="00877803" w:rsidDel="00877803" w14:paraId="7D4F6FB1" w14:textId="73CE7213">
                <w:trPr>
                  <w:divId w:val="159735816"/>
                  <w:tblCellSpacing w:w="15" w:type="dxa"/>
                  <w:del w:id="6639" w:author="Unknown"/>
                </w:trPr>
                <w:tc>
                  <w:tcPr>
                    <w:tcW w:w="50" w:type="pct"/>
                    <w:hideMark/>
                  </w:tcPr>
                  <w:p w14:paraId="6B9EBDC5" w14:textId="5B5A6FA4" w:rsidR="00877803" w:rsidDel="00877803" w:rsidRDefault="00877803">
                    <w:pPr>
                      <w:pStyle w:val="Bibliography"/>
                      <w:rPr>
                        <w:del w:id="6640" w:author="Joel Newman" w:date="2018-07-31T17:50:00Z"/>
                        <w:noProof/>
                      </w:rPr>
                    </w:pPr>
                    <w:del w:id="6641" w:author="Joel Newman" w:date="2018-07-31T17:50:00Z">
                      <w:r w:rsidDel="00877803">
                        <w:rPr>
                          <w:noProof/>
                        </w:rPr>
                        <w:delText xml:space="preserve">[14] </w:delText>
                      </w:r>
                    </w:del>
                  </w:p>
                </w:tc>
                <w:tc>
                  <w:tcPr>
                    <w:tcW w:w="0" w:type="auto"/>
                    <w:hideMark/>
                  </w:tcPr>
                  <w:p w14:paraId="43E32D58" w14:textId="3CD28894" w:rsidR="00877803" w:rsidDel="00877803" w:rsidRDefault="00877803">
                    <w:pPr>
                      <w:pStyle w:val="Bibliography"/>
                      <w:rPr>
                        <w:del w:id="6642" w:author="Joel Newman" w:date="2018-07-31T17:50:00Z"/>
                        <w:noProof/>
                      </w:rPr>
                    </w:pPr>
                    <w:del w:id="6643" w:author="Joel Newman" w:date="2018-07-31T17:50:00Z">
                      <w:r w:rsidDel="00877803">
                        <w:rPr>
                          <w:noProof/>
                        </w:rPr>
                        <w:delText>Texas Instruments, "CSD18534Q5A 60-V N-Channel NexFET Power MOSFET (Rev. D)," 1 June 2015. [Online]. Available: http://www.ti.com/lit/ds/symlink/csd18534q5a.pdf. [Accessed 22 June 2018].</w:delText>
                      </w:r>
                    </w:del>
                  </w:p>
                </w:tc>
              </w:tr>
            </w:tbl>
            <w:p w14:paraId="6B7CDAA0" w14:textId="51FB3AB6" w:rsidR="00877803" w:rsidDel="00877803" w:rsidRDefault="00877803">
              <w:pPr>
                <w:divId w:val="159735816"/>
                <w:rPr>
                  <w:del w:id="6644" w:author="Joel Newman" w:date="2018-07-31T17:50:00Z"/>
                  <w:rFonts w:eastAsia="Times New Roman"/>
                  <w:noProof/>
                </w:rPr>
              </w:pPr>
            </w:p>
            <w:p w14:paraId="101D3523" w14:textId="77777777" w:rsidR="00877803" w:rsidDel="00E723E8" w:rsidRDefault="00523E04" w:rsidP="00E723E8">
              <w:pPr>
                <w:ind w:firstLine="0"/>
                <w:rPr>
                  <w:del w:id="6645" w:author="Joel Newman" w:date="2018-07-31T17:50:00Z"/>
                </w:rPr>
              </w:pPr>
              <w:del w:id="6646" w:author="Joel Newman" w:date="2018-07-31T17:50:00Z">
                <w:r w:rsidDel="00877803">
                  <w:rPr>
                    <w:b/>
                    <w:bCs/>
                    <w:noProof/>
                  </w:rPr>
                  <w:fldChar w:fldCharType="end"/>
                </w:r>
              </w:del>
            </w:p>
            <w:customXmlInsRangeStart w:id="6647" w:author="Joel Newman" w:date="2018-07-31T17:51:00Z"/>
            <w:bookmarkStart w:id="6648" w:name="_Toc520881996" w:displacedByCustomXml="next"/>
            <w:bookmarkStart w:id="6649" w:name="_Toc520838862" w:displacedByCustomXml="next"/>
            <w:bookmarkStart w:id="6650" w:name="_Toc520892436" w:displacedByCustomXml="next"/>
            <w:sdt>
              <w:sdtPr>
                <w:rPr>
                  <w:sz w:val="24"/>
                  <w:szCs w:val="22"/>
                </w:rPr>
                <w:id w:val="1425302890"/>
                <w:docPartObj>
                  <w:docPartGallery w:val="Bibliographies"/>
                  <w:docPartUnique/>
                </w:docPartObj>
              </w:sdtPr>
              <w:sdtEndPr/>
              <w:sdtContent>
                <w:customXmlInsRangeEnd w:id="6647"/>
                <w:p w14:paraId="5129CF69" w14:textId="42720017" w:rsidR="00877803" w:rsidRDefault="00877803">
                  <w:pPr>
                    <w:pStyle w:val="Heading1"/>
                    <w:rPr>
                      <w:ins w:id="6651" w:author="Joel Newman" w:date="2018-07-31T17:51:00Z"/>
                    </w:rPr>
                  </w:pPr>
                  <w:ins w:id="6652" w:author="Joel Newman" w:date="2018-07-31T17:51:00Z">
                    <w:r>
                      <w:t>References</w:t>
                    </w:r>
                    <w:bookmarkEnd w:id="6650"/>
                    <w:bookmarkEnd w:id="6649"/>
                    <w:bookmarkEnd w:id="6648"/>
                  </w:ins>
                </w:p>
                <w:customXmlInsRangeStart w:id="6653" w:author="Joel Newman" w:date="2018-07-31T17:51:00Z"/>
                <w:sdt>
                  <w:sdtPr>
                    <w:id w:val="-1760052745"/>
                    <w:bibliography/>
                  </w:sdtPr>
                  <w:sdtEndPr/>
                  <w:sdtContent>
                    <w:customXmlInsRangeEnd w:id="6653"/>
                    <w:p w14:paraId="5EA0AEA5" w14:textId="77777777" w:rsidR="0047738F" w:rsidRDefault="00877803">
                      <w:pPr>
                        <w:rPr>
                          <w:rFonts w:ascii="Arial" w:hAnsi="Arial"/>
                          <w:noProof/>
                          <w:sz w:val="22"/>
                        </w:rPr>
                      </w:pPr>
                      <w:ins w:id="6654" w:author="Joel Newman" w:date="2018-07-31T17:51:00Z">
                        <w:r>
                          <w:fldChar w:fldCharType="begin"/>
                        </w:r>
                        <w:r>
                          <w:instrText xml:space="preserve"> BIBLIOGRAPHY </w:instrText>
                        </w:r>
                        <w:r>
                          <w:fldChar w:fldCharType="separate"/>
                        </w:r>
                      </w:ins>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76"/>
                        <w:gridCol w:w="8384"/>
                      </w:tblGrid>
                      <w:tr w:rsidR="0047738F" w14:paraId="3511EA0A" w14:textId="77777777">
                        <w:trPr>
                          <w:divId w:val="593050864"/>
                          <w:tblCellSpacing w:w="15" w:type="dxa"/>
                        </w:trPr>
                        <w:tc>
                          <w:tcPr>
                            <w:tcW w:w="50" w:type="pct"/>
                            <w:hideMark/>
                          </w:tcPr>
                          <w:p w14:paraId="6F8C6591" w14:textId="16A54DA7" w:rsidR="0047738F" w:rsidRDefault="0047738F">
                            <w:pPr>
                              <w:pStyle w:val="Bibliography"/>
                              <w:rPr>
                                <w:noProof/>
                                <w:sz w:val="24"/>
                                <w:szCs w:val="24"/>
                              </w:rPr>
                            </w:pPr>
                            <w:r>
                              <w:rPr>
                                <w:noProof/>
                              </w:rPr>
                              <w:t xml:space="preserve">[1] </w:t>
                            </w:r>
                          </w:p>
                        </w:tc>
                        <w:tc>
                          <w:tcPr>
                            <w:tcW w:w="0" w:type="auto"/>
                            <w:hideMark/>
                          </w:tcPr>
                          <w:p w14:paraId="78216AFA" w14:textId="77777777" w:rsidR="0047738F" w:rsidRDefault="0047738F">
                            <w:pPr>
                              <w:pStyle w:val="Bibliography"/>
                              <w:rPr>
                                <w:noProof/>
                              </w:rPr>
                            </w:pPr>
                            <w:r>
                              <w:rPr>
                                <w:noProof/>
                              </w:rPr>
                              <w:t>C. S. T. A. Group, "Canadian International Rover Challenge," 2018. [Online]. Available: https://circ.cstag.ca/. [Accessed 28 July 2018].</w:t>
                            </w:r>
                          </w:p>
                        </w:tc>
                      </w:tr>
                      <w:tr w:rsidR="0047738F" w14:paraId="4CAD8A0E" w14:textId="77777777">
                        <w:trPr>
                          <w:divId w:val="593050864"/>
                          <w:tblCellSpacing w:w="15" w:type="dxa"/>
                        </w:trPr>
                        <w:tc>
                          <w:tcPr>
                            <w:tcW w:w="50" w:type="pct"/>
                            <w:hideMark/>
                          </w:tcPr>
                          <w:p w14:paraId="0B4C46CC" w14:textId="77777777" w:rsidR="0047738F" w:rsidRDefault="0047738F">
                            <w:pPr>
                              <w:pStyle w:val="Bibliography"/>
                              <w:rPr>
                                <w:noProof/>
                              </w:rPr>
                            </w:pPr>
                            <w:r>
                              <w:rPr>
                                <w:noProof/>
                              </w:rPr>
                              <w:t xml:space="preserve">[2] </w:t>
                            </w:r>
                          </w:p>
                        </w:tc>
                        <w:tc>
                          <w:tcPr>
                            <w:tcW w:w="0" w:type="auto"/>
                            <w:hideMark/>
                          </w:tcPr>
                          <w:p w14:paraId="0844A654" w14:textId="77777777" w:rsidR="0047738F" w:rsidRDefault="0047738F">
                            <w:pPr>
                              <w:pStyle w:val="Bibliography"/>
                              <w:rPr>
                                <w:noProof/>
                              </w:rPr>
                            </w:pPr>
                            <w:r>
                              <w:rPr>
                                <w:noProof/>
                              </w:rPr>
                              <w:t>Pololu Corporation, "RoboClaw 2x15A Motor Controller (V5E)," Ion Motion Control, [Online]. Available: https://www.pololu.com/product/3285. [Accessed 28 July 2018].</w:t>
                            </w:r>
                          </w:p>
                        </w:tc>
                      </w:tr>
                      <w:tr w:rsidR="0047738F" w14:paraId="3D375DD9" w14:textId="77777777">
                        <w:trPr>
                          <w:divId w:val="593050864"/>
                          <w:tblCellSpacing w:w="15" w:type="dxa"/>
                        </w:trPr>
                        <w:tc>
                          <w:tcPr>
                            <w:tcW w:w="50" w:type="pct"/>
                            <w:hideMark/>
                          </w:tcPr>
                          <w:p w14:paraId="38961500" w14:textId="77777777" w:rsidR="0047738F" w:rsidRDefault="0047738F">
                            <w:pPr>
                              <w:pStyle w:val="Bibliography"/>
                              <w:rPr>
                                <w:noProof/>
                              </w:rPr>
                            </w:pPr>
                            <w:r>
                              <w:rPr>
                                <w:noProof/>
                              </w:rPr>
                              <w:t xml:space="preserve">[3] </w:t>
                            </w:r>
                          </w:p>
                        </w:tc>
                        <w:tc>
                          <w:tcPr>
                            <w:tcW w:w="0" w:type="auto"/>
                            <w:hideMark/>
                          </w:tcPr>
                          <w:p w14:paraId="70B079A3" w14:textId="77777777" w:rsidR="0047738F" w:rsidRDefault="0047738F">
                            <w:pPr>
                              <w:pStyle w:val="Bibliography"/>
                              <w:rPr>
                                <w:noProof/>
                              </w:rPr>
                            </w:pPr>
                            <w:r>
                              <w:rPr>
                                <w:noProof/>
                              </w:rPr>
                              <w:t>Pololu Corporation, "Jrk G2 18v19 USB Motor Controller with Feedback," Pololu, [Online]. Available: https://www.pololu.com/product/3146. [Accessed 28 July 2018].</w:t>
                            </w:r>
                          </w:p>
                        </w:tc>
                      </w:tr>
                      <w:tr w:rsidR="0047738F" w14:paraId="02B4771B" w14:textId="77777777">
                        <w:trPr>
                          <w:divId w:val="593050864"/>
                          <w:tblCellSpacing w:w="15" w:type="dxa"/>
                        </w:trPr>
                        <w:tc>
                          <w:tcPr>
                            <w:tcW w:w="50" w:type="pct"/>
                            <w:hideMark/>
                          </w:tcPr>
                          <w:p w14:paraId="10181C96" w14:textId="77777777" w:rsidR="0047738F" w:rsidRDefault="0047738F">
                            <w:pPr>
                              <w:pStyle w:val="Bibliography"/>
                              <w:rPr>
                                <w:noProof/>
                              </w:rPr>
                            </w:pPr>
                            <w:r>
                              <w:rPr>
                                <w:noProof/>
                              </w:rPr>
                              <w:t xml:space="preserve">[4] </w:t>
                            </w:r>
                          </w:p>
                        </w:tc>
                        <w:tc>
                          <w:tcPr>
                            <w:tcW w:w="0" w:type="auto"/>
                            <w:hideMark/>
                          </w:tcPr>
                          <w:p w14:paraId="080D564D" w14:textId="77777777" w:rsidR="0047738F" w:rsidRDefault="0047738F">
                            <w:pPr>
                              <w:pStyle w:val="Bibliography"/>
                              <w:rPr>
                                <w:noProof/>
                              </w:rPr>
                            </w:pPr>
                            <w:r>
                              <w:rPr>
                                <w:noProof/>
                              </w:rPr>
                              <w:t>P. Incorporated, "DC Motor Phidget," Phidgets Incoporated, 2016. [Online]. Available: https://www.phidgets.com/?tier=3&amp;catid=18&amp;pcid=15&amp;prodid=965. [Accessed 28 July 2018].</w:t>
                            </w:r>
                          </w:p>
                        </w:tc>
                      </w:tr>
                      <w:tr w:rsidR="0047738F" w14:paraId="48A46817" w14:textId="77777777">
                        <w:trPr>
                          <w:divId w:val="593050864"/>
                          <w:tblCellSpacing w:w="15" w:type="dxa"/>
                        </w:trPr>
                        <w:tc>
                          <w:tcPr>
                            <w:tcW w:w="50" w:type="pct"/>
                            <w:hideMark/>
                          </w:tcPr>
                          <w:p w14:paraId="604A03F3" w14:textId="77777777" w:rsidR="0047738F" w:rsidRDefault="0047738F">
                            <w:pPr>
                              <w:pStyle w:val="Bibliography"/>
                              <w:rPr>
                                <w:noProof/>
                              </w:rPr>
                            </w:pPr>
                            <w:r>
                              <w:rPr>
                                <w:noProof/>
                              </w:rPr>
                              <w:t xml:space="preserve">[5] </w:t>
                            </w:r>
                          </w:p>
                        </w:tc>
                        <w:tc>
                          <w:tcPr>
                            <w:tcW w:w="0" w:type="auto"/>
                            <w:hideMark/>
                          </w:tcPr>
                          <w:p w14:paraId="12866384" w14:textId="77777777" w:rsidR="0047738F" w:rsidRDefault="0047738F">
                            <w:pPr>
                              <w:pStyle w:val="Bibliography"/>
                              <w:rPr>
                                <w:noProof/>
                              </w:rPr>
                            </w:pPr>
                            <w:r>
                              <w:rPr>
                                <w:noProof/>
                              </w:rPr>
                              <w:t>Bittele Electronics Inc, "PCB Trace Width Calculator," 2018. [Online]. Available: https://www.7pcb.com/trace-width-calculator.php. [Accessed 15 June 2018].</w:t>
                            </w:r>
                          </w:p>
                        </w:tc>
                      </w:tr>
                      <w:tr w:rsidR="0047738F" w14:paraId="6C502BC4" w14:textId="77777777">
                        <w:trPr>
                          <w:divId w:val="593050864"/>
                          <w:tblCellSpacing w:w="15" w:type="dxa"/>
                        </w:trPr>
                        <w:tc>
                          <w:tcPr>
                            <w:tcW w:w="50" w:type="pct"/>
                            <w:hideMark/>
                          </w:tcPr>
                          <w:p w14:paraId="663A097A" w14:textId="77777777" w:rsidR="0047738F" w:rsidRDefault="0047738F">
                            <w:pPr>
                              <w:pStyle w:val="Bibliography"/>
                              <w:rPr>
                                <w:noProof/>
                              </w:rPr>
                            </w:pPr>
                            <w:r>
                              <w:rPr>
                                <w:noProof/>
                              </w:rPr>
                              <w:t xml:space="preserve">[6] </w:t>
                            </w:r>
                          </w:p>
                        </w:tc>
                        <w:tc>
                          <w:tcPr>
                            <w:tcW w:w="0" w:type="auto"/>
                            <w:hideMark/>
                          </w:tcPr>
                          <w:p w14:paraId="5B8A8654" w14:textId="77777777" w:rsidR="0047738F" w:rsidRDefault="0047738F">
                            <w:pPr>
                              <w:pStyle w:val="Bibliography"/>
                              <w:rPr>
                                <w:noProof/>
                              </w:rPr>
                            </w:pPr>
                            <w:r>
                              <w:rPr>
                                <w:noProof/>
                              </w:rPr>
                              <w:t>IPC, "Generic Standard on Printed Board Design - IPC-2221A," May 2003. [Online]. Available: http://www.sphere.bc.ca/class/downloads/ipc_2221a-pcb%20standards.pdf. [Accessed 28 July 2018].</w:t>
                            </w:r>
                          </w:p>
                        </w:tc>
                      </w:tr>
                      <w:tr w:rsidR="0047738F" w14:paraId="22D4DF8C" w14:textId="77777777">
                        <w:trPr>
                          <w:divId w:val="593050864"/>
                          <w:tblCellSpacing w:w="15" w:type="dxa"/>
                        </w:trPr>
                        <w:tc>
                          <w:tcPr>
                            <w:tcW w:w="50" w:type="pct"/>
                            <w:hideMark/>
                          </w:tcPr>
                          <w:p w14:paraId="5AABE394" w14:textId="77777777" w:rsidR="0047738F" w:rsidRDefault="0047738F">
                            <w:pPr>
                              <w:pStyle w:val="Bibliography"/>
                              <w:rPr>
                                <w:noProof/>
                              </w:rPr>
                            </w:pPr>
                            <w:r>
                              <w:rPr>
                                <w:noProof/>
                              </w:rPr>
                              <w:t xml:space="preserve">[7] </w:t>
                            </w:r>
                          </w:p>
                        </w:tc>
                        <w:tc>
                          <w:tcPr>
                            <w:tcW w:w="0" w:type="auto"/>
                            <w:hideMark/>
                          </w:tcPr>
                          <w:p w14:paraId="0F469BD4" w14:textId="77777777" w:rsidR="0047738F" w:rsidRDefault="0047738F">
                            <w:pPr>
                              <w:pStyle w:val="Bibliography"/>
                              <w:rPr>
                                <w:noProof/>
                              </w:rPr>
                            </w:pPr>
                            <w:r>
                              <w:rPr>
                                <w:noProof/>
                              </w:rPr>
                              <w:t>Texas Instruments, "DRV8704 52-V Dual H-Bridge PWM Gate Driver," October 2015. [Online]. Available: http://www.ti.com/lit/ds/symlink/drv8704.pdf. [Accessed 6 June 2018].</w:t>
                            </w:r>
                          </w:p>
                        </w:tc>
                      </w:tr>
                      <w:tr w:rsidR="0047738F" w14:paraId="37BA2226" w14:textId="77777777">
                        <w:trPr>
                          <w:divId w:val="593050864"/>
                          <w:tblCellSpacing w:w="15" w:type="dxa"/>
                        </w:trPr>
                        <w:tc>
                          <w:tcPr>
                            <w:tcW w:w="50" w:type="pct"/>
                            <w:hideMark/>
                          </w:tcPr>
                          <w:p w14:paraId="5B90B4EE" w14:textId="77777777" w:rsidR="0047738F" w:rsidRDefault="0047738F">
                            <w:pPr>
                              <w:pStyle w:val="Bibliography"/>
                              <w:rPr>
                                <w:noProof/>
                              </w:rPr>
                            </w:pPr>
                            <w:r>
                              <w:rPr>
                                <w:noProof/>
                              </w:rPr>
                              <w:t xml:space="preserve">[8] </w:t>
                            </w:r>
                          </w:p>
                        </w:tc>
                        <w:tc>
                          <w:tcPr>
                            <w:tcW w:w="0" w:type="auto"/>
                            <w:hideMark/>
                          </w:tcPr>
                          <w:p w14:paraId="5979FBB5" w14:textId="77777777" w:rsidR="0047738F" w:rsidRDefault="0047738F">
                            <w:pPr>
                              <w:pStyle w:val="Bibliography"/>
                              <w:rPr>
                                <w:noProof/>
                              </w:rPr>
                            </w:pPr>
                            <w:r>
                              <w:rPr>
                                <w:noProof/>
                              </w:rPr>
                              <w:t>Allegro MicroSystems, "Constant On-Time Buck Converter," 28 November 2017. [Online]. Available: https://www.allegromicro.com/~/media/Files/Datasheets/A4402-Datasheet.ashx. [Accessed 20 July 2018].</w:t>
                            </w:r>
                          </w:p>
                        </w:tc>
                      </w:tr>
                      <w:tr w:rsidR="0047738F" w14:paraId="562BD534" w14:textId="77777777">
                        <w:trPr>
                          <w:divId w:val="593050864"/>
                          <w:tblCellSpacing w:w="15" w:type="dxa"/>
                        </w:trPr>
                        <w:tc>
                          <w:tcPr>
                            <w:tcW w:w="50" w:type="pct"/>
                            <w:hideMark/>
                          </w:tcPr>
                          <w:p w14:paraId="7ABCEC02" w14:textId="77777777" w:rsidR="0047738F" w:rsidRDefault="0047738F">
                            <w:pPr>
                              <w:pStyle w:val="Bibliography"/>
                              <w:rPr>
                                <w:noProof/>
                              </w:rPr>
                            </w:pPr>
                            <w:r>
                              <w:rPr>
                                <w:noProof/>
                              </w:rPr>
                              <w:t xml:space="preserve">[9] </w:t>
                            </w:r>
                          </w:p>
                        </w:tc>
                        <w:tc>
                          <w:tcPr>
                            <w:tcW w:w="0" w:type="auto"/>
                            <w:hideMark/>
                          </w:tcPr>
                          <w:p w14:paraId="3CB7119F" w14:textId="77777777" w:rsidR="0047738F" w:rsidRDefault="0047738F">
                            <w:pPr>
                              <w:pStyle w:val="Bibliography"/>
                              <w:rPr>
                                <w:noProof/>
                              </w:rPr>
                            </w:pPr>
                            <w:r>
                              <w:rPr>
                                <w:noProof/>
                              </w:rPr>
                              <w:t>Texas Instuments, "LMZ36002 4.5-V to 60-V Input, 2-A Power Module," June 2018. [Online]. Available: http://www.ti.com/lit/ds/symlink/lmz36002.pdf. [Accessed 22 July 2018].</w:t>
                            </w:r>
                          </w:p>
                        </w:tc>
                      </w:tr>
                      <w:tr w:rsidR="0047738F" w14:paraId="3F484202" w14:textId="77777777">
                        <w:trPr>
                          <w:divId w:val="593050864"/>
                          <w:tblCellSpacing w:w="15" w:type="dxa"/>
                        </w:trPr>
                        <w:tc>
                          <w:tcPr>
                            <w:tcW w:w="50" w:type="pct"/>
                            <w:hideMark/>
                          </w:tcPr>
                          <w:p w14:paraId="6A9F20ED" w14:textId="77777777" w:rsidR="0047738F" w:rsidRDefault="0047738F">
                            <w:pPr>
                              <w:pStyle w:val="Bibliography"/>
                              <w:rPr>
                                <w:noProof/>
                              </w:rPr>
                            </w:pPr>
                            <w:r>
                              <w:rPr>
                                <w:noProof/>
                              </w:rPr>
                              <w:t xml:space="preserve">[10] </w:t>
                            </w:r>
                          </w:p>
                        </w:tc>
                        <w:tc>
                          <w:tcPr>
                            <w:tcW w:w="0" w:type="auto"/>
                            <w:hideMark/>
                          </w:tcPr>
                          <w:p w14:paraId="75BF19A8" w14:textId="77777777" w:rsidR="0047738F" w:rsidRDefault="0047738F">
                            <w:pPr>
                              <w:pStyle w:val="Bibliography"/>
                              <w:rPr>
                                <w:noProof/>
                              </w:rPr>
                            </w:pPr>
                            <w:r>
                              <w:rPr>
                                <w:noProof/>
                              </w:rPr>
                              <w:t>Sparkfun, "Sparkfun SAMD Mini Breakout Board," 12 November 2015. [Online]. Available: https://cdn.sparkfun.com/datasheets/Dev/Arduino/Boards/sparkfun-samd21-mini-breakout-v10.pdf. [Accessed 18 July 2018].</w:t>
                            </w:r>
                          </w:p>
                        </w:tc>
                      </w:tr>
                      <w:tr w:rsidR="0047738F" w14:paraId="63E47629" w14:textId="77777777">
                        <w:trPr>
                          <w:divId w:val="593050864"/>
                          <w:tblCellSpacing w:w="15" w:type="dxa"/>
                        </w:trPr>
                        <w:tc>
                          <w:tcPr>
                            <w:tcW w:w="50" w:type="pct"/>
                            <w:hideMark/>
                          </w:tcPr>
                          <w:p w14:paraId="521929DB" w14:textId="77777777" w:rsidR="0047738F" w:rsidRDefault="0047738F">
                            <w:pPr>
                              <w:pStyle w:val="Bibliography"/>
                              <w:rPr>
                                <w:noProof/>
                              </w:rPr>
                            </w:pPr>
                            <w:r>
                              <w:rPr>
                                <w:noProof/>
                              </w:rPr>
                              <w:t xml:space="preserve">[11] </w:t>
                            </w:r>
                          </w:p>
                        </w:tc>
                        <w:tc>
                          <w:tcPr>
                            <w:tcW w:w="0" w:type="auto"/>
                            <w:hideMark/>
                          </w:tcPr>
                          <w:p w14:paraId="2A679C50" w14:textId="77777777" w:rsidR="0047738F" w:rsidRDefault="0047738F">
                            <w:pPr>
                              <w:pStyle w:val="Bibliography"/>
                              <w:rPr>
                                <w:noProof/>
                              </w:rPr>
                            </w:pPr>
                            <w:r>
                              <w:rPr>
                                <w:noProof/>
                              </w:rPr>
                              <w:t>Diodes Incorporated, "Single Buffer Gate with 3-State Output," March 2011. [Online]. Available: https://www.diodes.com/assets/Datasheets/74AHC1G125.pdf. [Accessed 18 July 2018].</w:t>
                            </w:r>
                          </w:p>
                        </w:tc>
                      </w:tr>
                      <w:tr w:rsidR="0047738F" w14:paraId="579FFFA4" w14:textId="77777777">
                        <w:trPr>
                          <w:divId w:val="593050864"/>
                          <w:tblCellSpacing w:w="15" w:type="dxa"/>
                        </w:trPr>
                        <w:tc>
                          <w:tcPr>
                            <w:tcW w:w="50" w:type="pct"/>
                            <w:hideMark/>
                          </w:tcPr>
                          <w:p w14:paraId="4E95FF93" w14:textId="77777777" w:rsidR="0047738F" w:rsidRDefault="0047738F">
                            <w:pPr>
                              <w:pStyle w:val="Bibliography"/>
                              <w:rPr>
                                <w:noProof/>
                              </w:rPr>
                            </w:pPr>
                            <w:r>
                              <w:rPr>
                                <w:noProof/>
                              </w:rPr>
                              <w:t xml:space="preserve">[12] </w:t>
                            </w:r>
                          </w:p>
                        </w:tc>
                        <w:tc>
                          <w:tcPr>
                            <w:tcW w:w="0" w:type="auto"/>
                            <w:hideMark/>
                          </w:tcPr>
                          <w:p w14:paraId="6B7A8DD4" w14:textId="77777777" w:rsidR="0047738F" w:rsidRDefault="0047738F">
                            <w:pPr>
                              <w:pStyle w:val="Bibliography"/>
                              <w:rPr>
                                <w:noProof/>
                              </w:rPr>
                            </w:pPr>
                            <w:r>
                              <w:rPr>
                                <w:noProof/>
                              </w:rPr>
                              <w:t>Silicon Labs, "Si864x Data Sheet - Low-Power Quad-Channel Digital Isolators," February 2018. [Online]. Available: https://www.digikey.ca/en/datasheets/silicon-labs/silicon-labs-si864x-datasheet. [Accessed 20 July 2018].</w:t>
                            </w:r>
                          </w:p>
                        </w:tc>
                      </w:tr>
                      <w:tr w:rsidR="0047738F" w14:paraId="4E47BA54" w14:textId="77777777">
                        <w:trPr>
                          <w:divId w:val="593050864"/>
                          <w:tblCellSpacing w:w="15" w:type="dxa"/>
                        </w:trPr>
                        <w:tc>
                          <w:tcPr>
                            <w:tcW w:w="50" w:type="pct"/>
                            <w:hideMark/>
                          </w:tcPr>
                          <w:p w14:paraId="301F19B6" w14:textId="77777777" w:rsidR="0047738F" w:rsidRDefault="0047738F">
                            <w:pPr>
                              <w:pStyle w:val="Bibliography"/>
                              <w:rPr>
                                <w:noProof/>
                              </w:rPr>
                            </w:pPr>
                            <w:r>
                              <w:rPr>
                                <w:noProof/>
                              </w:rPr>
                              <w:t xml:space="preserve">[13] </w:t>
                            </w:r>
                          </w:p>
                        </w:tc>
                        <w:tc>
                          <w:tcPr>
                            <w:tcW w:w="0" w:type="auto"/>
                            <w:hideMark/>
                          </w:tcPr>
                          <w:p w14:paraId="342A1A82" w14:textId="77777777" w:rsidR="0047738F" w:rsidRDefault="0047738F">
                            <w:pPr>
                              <w:pStyle w:val="Bibliography"/>
                              <w:rPr>
                                <w:noProof/>
                              </w:rPr>
                            </w:pPr>
                            <w:r>
                              <w:rPr>
                                <w:noProof/>
                              </w:rPr>
                              <w:t>Bel Fuse Inc, "Surface Mount PTC 0ZCG Series - Fuse," November 2016. [Online]. Available: https://www.belfuse.com/resources/CircuitProtection/datasheets/0ZCG%20Nov2016.pdf. [Accessed 21 July 2018].</w:t>
                            </w:r>
                          </w:p>
                        </w:tc>
                      </w:tr>
                      <w:tr w:rsidR="0047738F" w14:paraId="1F6F2477" w14:textId="77777777">
                        <w:trPr>
                          <w:divId w:val="593050864"/>
                          <w:tblCellSpacing w:w="15" w:type="dxa"/>
                        </w:trPr>
                        <w:tc>
                          <w:tcPr>
                            <w:tcW w:w="50" w:type="pct"/>
                            <w:hideMark/>
                          </w:tcPr>
                          <w:p w14:paraId="30C3FED6" w14:textId="77777777" w:rsidR="0047738F" w:rsidRDefault="0047738F">
                            <w:pPr>
                              <w:pStyle w:val="Bibliography"/>
                              <w:rPr>
                                <w:noProof/>
                              </w:rPr>
                            </w:pPr>
                            <w:r>
                              <w:rPr>
                                <w:noProof/>
                              </w:rPr>
                              <w:t xml:space="preserve">[14] </w:t>
                            </w:r>
                          </w:p>
                        </w:tc>
                        <w:tc>
                          <w:tcPr>
                            <w:tcW w:w="0" w:type="auto"/>
                            <w:hideMark/>
                          </w:tcPr>
                          <w:p w14:paraId="6A1414CE" w14:textId="77777777" w:rsidR="0047738F" w:rsidRDefault="0047738F">
                            <w:pPr>
                              <w:pStyle w:val="Bibliography"/>
                              <w:rPr>
                                <w:noProof/>
                              </w:rPr>
                            </w:pPr>
                            <w:r>
                              <w:rPr>
                                <w:noProof/>
                              </w:rPr>
                              <w:t>Texas Instruments, "CSD18534Q5A 60-V N-Channel NexFET Power MOSFET (Rev. D)," 1 June 2015. [Online]. Available: http://www.ti.com/lit/ds/symlink/csd18534q5a.pdf. [Accessed 22 June 2018].</w:t>
                            </w:r>
                          </w:p>
                        </w:tc>
                      </w:tr>
                    </w:tbl>
                    <w:p w14:paraId="05D6A5DA" w14:textId="77777777" w:rsidR="0047738F" w:rsidRDefault="0047738F">
                      <w:pPr>
                        <w:divId w:val="593050864"/>
                        <w:rPr>
                          <w:rFonts w:eastAsia="Times New Roman"/>
                          <w:noProof/>
                        </w:rPr>
                      </w:pPr>
                    </w:p>
                    <w:p w14:paraId="4C06CADB" w14:textId="59F260A2" w:rsidR="00877803" w:rsidRDefault="00877803">
                      <w:pPr>
                        <w:rPr>
                          <w:ins w:id="6655" w:author="Joel Newman" w:date="2018-07-31T17:51:00Z"/>
                        </w:rPr>
                      </w:pPr>
                      <w:ins w:id="6656" w:author="Joel Newman" w:date="2018-07-31T17:51:00Z">
                        <w:r>
                          <w:rPr>
                            <w:b/>
                            <w:bCs/>
                            <w:noProof/>
                          </w:rPr>
                          <w:fldChar w:fldCharType="end"/>
                        </w:r>
                      </w:ins>
                    </w:p>
                    <w:customXmlInsRangeStart w:id="6657" w:author="Joel Newman" w:date="2018-07-31T17:51:00Z"/>
                  </w:sdtContent>
                </w:sdt>
                <w:customXmlInsRangeEnd w:id="6657"/>
                <w:customXmlInsRangeStart w:id="6658" w:author="Joel Newman" w:date="2018-07-31T17:51:00Z"/>
              </w:sdtContent>
            </w:sdt>
            <w:customXmlInsRangeEnd w:id="6658"/>
            <w:p w14:paraId="22D48107" w14:textId="20239523" w:rsidR="00523E04" w:rsidDel="00E723E8" w:rsidRDefault="006911B1">
              <w:pPr>
                <w:ind w:firstLine="0"/>
                <w:rPr>
                  <w:del w:id="6659" w:author="Joel Newman" w:date="2018-07-31T17:50:00Z"/>
                </w:rPr>
                <w:pPrChange w:id="6660" w:author="Joel Newman" w:date="2018-07-31T17:50:00Z">
                  <w:pPr/>
                </w:pPrChange>
              </w:pPr>
            </w:p>
            <w:customXmlDelRangeStart w:id="6661" w:author="Joel Newman" w:date="2018-07-31T17:50:00Z"/>
          </w:sdtContent>
        </w:sdt>
        <w:customXmlDelRangeEnd w:id="6661"/>
        <w:customXmlDelRangeStart w:id="6662" w:author="Joel Newman" w:date="2018-07-31T17:50:00Z"/>
      </w:sdtContent>
    </w:sdt>
    <w:customXmlDelRangeEnd w:id="6662"/>
    <w:p w14:paraId="37B16133" w14:textId="77777777" w:rsidR="004E1BC9" w:rsidDel="00E723E8" w:rsidRDefault="004E1BC9">
      <w:pPr>
        <w:ind w:firstLine="0"/>
        <w:rPr>
          <w:del w:id="6663" w:author="Joel Newman" w:date="2018-07-31T17:50:00Z"/>
        </w:rPr>
        <w:pPrChange w:id="6664" w:author="Joel Newman" w:date="2018-07-31T17:50:00Z">
          <w:pPr/>
        </w:pPrChange>
      </w:pPr>
    </w:p>
    <w:p w14:paraId="065462AA" w14:textId="77777777" w:rsidR="004E1BC9" w:rsidDel="00E723E8" w:rsidRDefault="004E1BC9">
      <w:pPr>
        <w:ind w:firstLine="0"/>
        <w:rPr>
          <w:del w:id="6665" w:author="Joel Newman" w:date="2018-07-31T17:50:00Z"/>
        </w:rPr>
        <w:pPrChange w:id="6666" w:author="Joel Newman" w:date="2018-07-31T17:50:00Z">
          <w:pPr/>
        </w:pPrChange>
      </w:pPr>
    </w:p>
    <w:p w14:paraId="6E59D6BE" w14:textId="1AD65313" w:rsidR="004E1BC9" w:rsidRDefault="004E1BC9">
      <w:pPr>
        <w:ind w:firstLine="0"/>
        <w:rPr>
          <w:del w:id="6667" w:author="Dana de Jong" w:date="2018-07-31T01:19:00Z"/>
        </w:rPr>
        <w:pPrChange w:id="6668" w:author="Joel Newman" w:date="2018-07-31T17:50:00Z">
          <w:pPr/>
        </w:pPrChange>
      </w:pPr>
    </w:p>
    <w:p w14:paraId="2E24B007" w14:textId="4D536964" w:rsidR="007C1B57" w:rsidRDefault="005F1123">
      <w:pPr>
        <w:ind w:firstLine="0"/>
        <w:rPr>
          <w:ins w:id="6669" w:author="Dana de Jong" w:date="2018-07-28T18:27:00Z"/>
        </w:rPr>
        <w:pPrChange w:id="6670" w:author="Joel Newman" w:date="2018-07-31T17:50:00Z">
          <w:pPr/>
        </w:pPrChange>
      </w:pPr>
      <w:del w:id="6671" w:author="Dana de Jong" w:date="2018-07-31T01:19:00Z">
        <w:r w:rsidDel="009432D2">
          <w:delText xml:space="preserve"> </w:delText>
        </w:r>
      </w:del>
    </w:p>
    <w:p w14:paraId="1AFEA7E8" w14:textId="77777777" w:rsidR="007C1B57" w:rsidRDefault="007C1B57">
      <w:pPr>
        <w:rPr>
          <w:ins w:id="6672" w:author="Dana de Jong" w:date="2018-07-28T18:27:00Z"/>
        </w:rPr>
      </w:pPr>
      <w:ins w:id="6673" w:author="Dana de Jong" w:date="2018-07-28T18:27:00Z">
        <w:r>
          <w:br w:type="page"/>
        </w:r>
      </w:ins>
    </w:p>
    <w:p w14:paraId="70672EA8" w14:textId="5AEEED05" w:rsidR="007C1B57" w:rsidRDefault="007C1B57">
      <w:pPr>
        <w:pStyle w:val="Heading1"/>
        <w:rPr>
          <w:ins w:id="6674" w:author="Dana de Jong" w:date="2018-07-28T18:28:00Z"/>
        </w:rPr>
        <w:pPrChange w:id="6675" w:author="Dana de Jong" w:date="2018-07-28T18:28:00Z">
          <w:pPr/>
        </w:pPrChange>
      </w:pPr>
      <w:bookmarkStart w:id="6676" w:name="_Toc520567513"/>
      <w:bookmarkStart w:id="6677" w:name="_Toc520568217"/>
      <w:bookmarkStart w:id="6678" w:name="_Toc520568855"/>
      <w:bookmarkStart w:id="6679" w:name="_Toc520570338"/>
      <w:bookmarkStart w:id="6680" w:name="_Toc520570577"/>
      <w:bookmarkStart w:id="6681" w:name="_Toc520571485"/>
      <w:bookmarkStart w:id="6682" w:name="_Toc520572265"/>
      <w:bookmarkStart w:id="6683" w:name="_Toc520572935"/>
      <w:bookmarkStart w:id="6684" w:name="_Toc520573099"/>
      <w:bookmarkStart w:id="6685" w:name="_Toc520574789"/>
      <w:bookmarkStart w:id="6686" w:name="_Toc520655941"/>
      <w:bookmarkStart w:id="6687" w:name="_Toc520659566"/>
      <w:bookmarkStart w:id="6688" w:name="_Toc520838863"/>
      <w:bookmarkStart w:id="6689" w:name="_Toc520881997"/>
      <w:bookmarkStart w:id="6690" w:name="_Toc520892437"/>
      <w:ins w:id="6691" w:author="Dana de Jong" w:date="2018-07-28T18:28:00Z">
        <w:r>
          <w:lastRenderedPageBreak/>
          <w:t>Appendices</w:t>
        </w:r>
        <w:bookmarkEnd w:id="6676"/>
        <w:bookmarkEnd w:id="6677"/>
        <w:bookmarkEnd w:id="6678"/>
        <w:bookmarkEnd w:id="6679"/>
        <w:bookmarkEnd w:id="6680"/>
        <w:bookmarkEnd w:id="6681"/>
        <w:bookmarkEnd w:id="6682"/>
        <w:bookmarkEnd w:id="6683"/>
        <w:bookmarkEnd w:id="6684"/>
        <w:bookmarkEnd w:id="6685"/>
        <w:bookmarkEnd w:id="6686"/>
        <w:bookmarkEnd w:id="6687"/>
        <w:bookmarkEnd w:id="6688"/>
        <w:bookmarkEnd w:id="6689"/>
        <w:bookmarkEnd w:id="6690"/>
      </w:ins>
    </w:p>
    <w:p w14:paraId="111EE656" w14:textId="5AA4F14F" w:rsidR="004D3C46" w:rsidRPr="0086592D" w:rsidRDefault="007C1B57">
      <w:pPr>
        <w:pStyle w:val="Heading2"/>
        <w:rPr>
          <w:ins w:id="6692" w:author="Dana de Jong" w:date="2018-07-28T18:30:00Z"/>
          <w:rPrChange w:id="6693" w:author="Dana de Jong" w:date="2018-07-28T18:40:00Z">
            <w:rPr>
              <w:ins w:id="6694" w:author="Dana de Jong" w:date="2018-07-28T18:30:00Z"/>
              <w:rFonts w:eastAsia="Times New Roman" w:cs="Times New Roman"/>
              <w:szCs w:val="24"/>
              <w:lang w:val="en-US" w:eastAsia="en-US"/>
            </w:rPr>
          </w:rPrChange>
        </w:rPr>
        <w:pPrChange w:id="6695" w:author="Dana de Jong" w:date="2018-07-28T18:40:00Z">
          <w:pPr>
            <w:contextualSpacing w:val="0"/>
          </w:pPr>
        </w:pPrChange>
      </w:pPr>
      <w:bookmarkStart w:id="6696" w:name="_Toc520574790"/>
      <w:bookmarkStart w:id="6697" w:name="_Toc520655942"/>
      <w:bookmarkStart w:id="6698" w:name="_Toc520659567"/>
      <w:bookmarkStart w:id="6699" w:name="_Toc520838864"/>
      <w:bookmarkStart w:id="6700" w:name="_Toc520881998"/>
      <w:bookmarkStart w:id="6701" w:name="_Toc520892438"/>
      <w:bookmarkStart w:id="6702" w:name="_Toc520567514"/>
      <w:bookmarkStart w:id="6703" w:name="_Toc520568218"/>
      <w:bookmarkStart w:id="6704" w:name="_Toc520568856"/>
      <w:bookmarkStart w:id="6705" w:name="_Toc520570339"/>
      <w:bookmarkStart w:id="6706" w:name="_Toc520570578"/>
      <w:bookmarkStart w:id="6707" w:name="_Toc520571486"/>
      <w:bookmarkStart w:id="6708" w:name="_Toc520572266"/>
      <w:bookmarkStart w:id="6709" w:name="_Toc520572936"/>
      <w:bookmarkStart w:id="6710" w:name="_Toc520573100"/>
      <w:bookmarkStart w:id="6711" w:name="_Ref520573086"/>
      <w:bookmarkStart w:id="6712" w:name="_Ref520573163"/>
      <w:ins w:id="6713" w:author="Dana de Jong" w:date="2018-07-28T18:28:00Z">
        <w:r>
          <w:t xml:space="preserve">Appendix A – </w:t>
        </w:r>
      </w:ins>
      <w:ins w:id="6714" w:author="Dana de Jong" w:date="2018-07-28T18:31:00Z">
        <w:r w:rsidR="004D3C46">
          <w:t>Rev.</w:t>
        </w:r>
      </w:ins>
      <w:ins w:id="6715" w:author="Dalton B" w:date="2018-07-31T21:21:00Z">
        <w:r w:rsidR="006868CE">
          <w:t>0</w:t>
        </w:r>
      </w:ins>
      <w:ins w:id="6716" w:author="Dana de Jong" w:date="2018-08-01T12:05:00Z">
        <w:r w:rsidR="00F55A45">
          <w:t xml:space="preserve"> and Rev.1:</w:t>
        </w:r>
      </w:ins>
      <w:ins w:id="6717" w:author="Dana de Jong" w:date="2018-07-28T18:31:00Z">
        <w:del w:id="6718" w:author="Dalton B" w:date="2018-07-31T21:21:00Z">
          <w:r w:rsidR="004D3C46">
            <w:delText>1</w:delText>
          </w:r>
        </w:del>
        <w:r w:rsidR="004D3C46">
          <w:t xml:space="preserve"> Hardware </w:t>
        </w:r>
      </w:ins>
      <w:ins w:id="6719" w:author="Dalton B" w:date="2018-07-28T20:30:00Z">
        <w:r w:rsidR="00993164">
          <w:t xml:space="preserve">Schematic </w:t>
        </w:r>
      </w:ins>
      <w:ins w:id="6720" w:author="Dalton B" w:date="2018-07-28T20:31:00Z">
        <w:r w:rsidR="00993164">
          <w:t>and 3D Models</w:t>
        </w:r>
      </w:ins>
      <w:bookmarkEnd w:id="6696"/>
      <w:bookmarkEnd w:id="6697"/>
      <w:bookmarkEnd w:id="6698"/>
      <w:bookmarkEnd w:id="6699"/>
      <w:bookmarkEnd w:id="6700"/>
      <w:bookmarkEnd w:id="6701"/>
      <w:ins w:id="6721" w:author="Dana de Jong" w:date="2018-07-28T18:31:00Z">
        <w:del w:id="6722" w:author="Dalton B" w:date="2018-07-28T20:30:00Z">
          <w:r w:rsidR="004D3C46">
            <w:delText>Development</w:delText>
          </w:r>
        </w:del>
      </w:ins>
      <w:bookmarkEnd w:id="6702"/>
      <w:bookmarkEnd w:id="6703"/>
      <w:bookmarkEnd w:id="6704"/>
      <w:bookmarkEnd w:id="6705"/>
      <w:bookmarkEnd w:id="6706"/>
      <w:bookmarkEnd w:id="6707"/>
      <w:bookmarkEnd w:id="6708"/>
      <w:bookmarkEnd w:id="6709"/>
      <w:bookmarkEnd w:id="6710"/>
      <w:bookmarkEnd w:id="6711"/>
      <w:bookmarkEnd w:id="6712"/>
    </w:p>
    <w:p w14:paraId="69771B93" w14:textId="62905F77" w:rsidR="004D3C46" w:rsidRPr="004D3C46" w:rsidRDefault="004D3C46">
      <w:pPr>
        <w:pStyle w:val="Caption"/>
        <w:rPr>
          <w:ins w:id="6723" w:author="Dana de Jong" w:date="2018-07-28T18:30:00Z"/>
          <w:rFonts w:eastAsia="Times New Roman" w:cs="Times New Roman"/>
          <w:szCs w:val="24"/>
          <w:lang w:val="en-US" w:eastAsia="en-US"/>
        </w:rPr>
        <w:pPrChange w:id="6724" w:author="Dana de Jong" w:date="2018-07-28T21:05:00Z">
          <w:pPr>
            <w:contextualSpacing w:val="0"/>
          </w:pPr>
        </w:pPrChange>
      </w:pPr>
      <w:commentRangeStart w:id="6725"/>
      <w:commentRangeStart w:id="6726"/>
      <w:ins w:id="6727" w:author="Dana de Jong" w:date="2018-07-28T18:30:00Z">
        <w:r w:rsidRPr="004D3C46">
          <w:rPr>
            <w:noProof/>
            <w:lang w:val="en-US" w:eastAsia="en-US"/>
          </w:rPr>
          <w:drawing>
            <wp:inline distT="0" distB="0" distL="0" distR="0" wp14:anchorId="01CB9871" wp14:editId="2BD99582">
              <wp:extent cx="7005926" cy="4368974"/>
              <wp:effectExtent l="0" t="0" r="5080" b="0"/>
              <wp:docPr id="1404738049" name="Picture 1404738049" descr="https://lh6.googleusercontent.com/wRSLgWiyZegGhHWvxal0p9l3WaioUxzJFbernD6jymy6Z5B5Lg-1j5CFedrassOXK_Q3KHYo0sZxxkimvbloMPriQvwbj_5qjJc0BFv2xuF3wCmtSbJpC8BWB89XzWApyiCUI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RSLgWiyZegGhHWvxal0p9l3WaioUxzJFbernD6jymy6Z5B5Lg-1j5CFedrassOXK_Q3KHYo0sZxxkimvbloMPriQvwbj_5qjJc0BFv2xuF3wCmtSbJpC8BWB89XzWApyiCUIGe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16200000">
                        <a:off x="0" y="0"/>
                        <a:ext cx="7005926" cy="4368974"/>
                      </a:xfrm>
                      <a:prstGeom prst="rect">
                        <a:avLst/>
                      </a:prstGeom>
                      <a:noFill/>
                      <a:ln>
                        <a:noFill/>
                      </a:ln>
                    </pic:spPr>
                  </pic:pic>
                </a:graphicData>
              </a:graphic>
            </wp:inline>
          </w:drawing>
        </w:r>
      </w:ins>
      <w:commentRangeEnd w:id="6725"/>
      <w:r w:rsidR="00F77B82">
        <w:rPr>
          <w:rStyle w:val="CommentReference"/>
        </w:rPr>
        <w:commentReference w:id="6725"/>
      </w:r>
      <w:commentRangeEnd w:id="6726"/>
      <w:r w:rsidR="00B56ECA">
        <w:rPr>
          <w:rStyle w:val="CommentReference"/>
          <w:i w:val="0"/>
          <w:iCs w:val="0"/>
          <w:color w:val="auto"/>
        </w:rPr>
        <w:commentReference w:id="6726"/>
      </w:r>
    </w:p>
    <w:p w14:paraId="1B974983" w14:textId="775ED18C" w:rsidR="00CD140D" w:rsidRPr="004D3C46" w:rsidRDefault="0086592D" w:rsidP="00E66932">
      <w:pPr>
        <w:pStyle w:val="Caption"/>
        <w:rPr>
          <w:ins w:id="6728" w:author="Dana de Jong" w:date="2018-07-28T18:30:00Z"/>
          <w:rFonts w:eastAsia="Times New Roman" w:cs="Times New Roman"/>
          <w:szCs w:val="24"/>
          <w:lang w:val="en-US" w:eastAsia="en-US"/>
        </w:rPr>
      </w:pPr>
      <w:bookmarkStart w:id="6729" w:name="_Toc520567484"/>
      <w:bookmarkStart w:id="6730" w:name="_Toc520568188"/>
      <w:bookmarkStart w:id="6731" w:name="_Toc520568826"/>
      <w:bookmarkStart w:id="6732" w:name="_Toc520570309"/>
      <w:bookmarkStart w:id="6733" w:name="_Toc520570548"/>
      <w:bookmarkStart w:id="6734" w:name="_Toc520571456"/>
      <w:bookmarkStart w:id="6735" w:name="_Toc520572236"/>
      <w:bookmarkStart w:id="6736" w:name="_Toc520572906"/>
      <w:bookmarkStart w:id="6737" w:name="_Toc520573070"/>
      <w:bookmarkStart w:id="6738" w:name="_Toc520574760"/>
      <w:bookmarkStart w:id="6739" w:name="_Toc520655909"/>
      <w:bookmarkStart w:id="6740" w:name="_Toc520659534"/>
      <w:bookmarkStart w:id="6741" w:name="_Toc520838831"/>
      <w:bookmarkStart w:id="6742" w:name="_Toc520881965"/>
      <w:bookmarkStart w:id="6743" w:name="_Toc520892465"/>
      <w:ins w:id="6744" w:author="Dana de Jong" w:date="2018-07-28T18:37:00Z">
        <w:r>
          <w:t xml:space="preserve">Figure </w:t>
        </w:r>
        <w:r>
          <w:fldChar w:fldCharType="begin"/>
        </w:r>
        <w:r>
          <w:instrText xml:space="preserve"> SEQ Figure \* ARABIC </w:instrText>
        </w:r>
      </w:ins>
      <w:r>
        <w:fldChar w:fldCharType="separate"/>
      </w:r>
      <w:r w:rsidR="00E723E8">
        <w:rPr>
          <w:noProof/>
        </w:rPr>
        <w:t>26</w:t>
      </w:r>
      <w:ins w:id="6745" w:author="Dana de Jong" w:date="2018-07-28T18:37:00Z">
        <w:r>
          <w:fldChar w:fldCharType="end"/>
        </w:r>
        <w:r>
          <w:t>. General view of H-bridge schematic</w:t>
        </w:r>
      </w:ins>
      <w:bookmarkEnd w:id="6729"/>
      <w:bookmarkEnd w:id="6730"/>
      <w:bookmarkEnd w:id="6731"/>
      <w:bookmarkEnd w:id="6732"/>
      <w:bookmarkEnd w:id="6733"/>
      <w:bookmarkEnd w:id="6734"/>
      <w:bookmarkEnd w:id="6735"/>
      <w:bookmarkEnd w:id="6736"/>
      <w:bookmarkEnd w:id="6737"/>
      <w:bookmarkEnd w:id="6738"/>
      <w:bookmarkEnd w:id="6739"/>
      <w:bookmarkEnd w:id="6740"/>
      <w:bookmarkEnd w:id="6741"/>
      <w:bookmarkEnd w:id="6742"/>
      <w:bookmarkEnd w:id="6743"/>
    </w:p>
    <w:p w14:paraId="0A35C2AF" w14:textId="7CD0B880" w:rsidR="004D3C46" w:rsidRPr="004D3C46" w:rsidRDefault="004D3C46">
      <w:pPr>
        <w:rPr>
          <w:ins w:id="6746" w:author="Dana de Jong" w:date="2018-07-28T18:30:00Z"/>
          <w:rFonts w:eastAsia="Times New Roman" w:cs="Times New Roman"/>
          <w:szCs w:val="24"/>
          <w:lang w:val="en-US" w:eastAsia="en-US"/>
        </w:rPr>
        <w:pPrChange w:id="6747" w:author="Dalton B" w:date="2018-07-28T21:05:00Z">
          <w:pPr>
            <w:spacing w:after="240"/>
            <w:contextualSpacing w:val="0"/>
          </w:pPr>
        </w:pPrChange>
      </w:pPr>
      <w:ins w:id="6748" w:author="Dana de Jong" w:date="2018-07-28T18:30:00Z">
        <w:r w:rsidRPr="004D3C46">
          <w:rPr>
            <w:rFonts w:eastAsia="Times New Roman" w:cs="Times New Roman"/>
            <w:szCs w:val="24"/>
            <w:lang w:val="en-US" w:eastAsia="en-US"/>
          </w:rPr>
          <w:lastRenderedPageBreak/>
          <w:br/>
        </w:r>
      </w:ins>
    </w:p>
    <w:p w14:paraId="4B7A7A75" w14:textId="0B0B1ACA" w:rsidR="004D3C46" w:rsidRPr="004D3C46" w:rsidRDefault="004D3C46">
      <w:pPr>
        <w:pStyle w:val="Caption"/>
        <w:rPr>
          <w:ins w:id="6749" w:author="Dana de Jong" w:date="2018-07-28T18:30:00Z"/>
          <w:rFonts w:eastAsia="Times New Roman" w:cs="Times New Roman"/>
          <w:szCs w:val="24"/>
          <w:lang w:val="en-US" w:eastAsia="en-US"/>
        </w:rPr>
        <w:pPrChange w:id="6750" w:author="Dana de Jong" w:date="2018-07-28T21:05:00Z">
          <w:pPr>
            <w:contextualSpacing w:val="0"/>
          </w:pPr>
        </w:pPrChange>
      </w:pPr>
      <w:ins w:id="6751" w:author="Dana de Jong" w:date="2018-07-28T18:30:00Z">
        <w:r w:rsidRPr="004D3C46">
          <w:rPr>
            <w:noProof/>
            <w:lang w:val="en-US" w:eastAsia="en-US"/>
          </w:rPr>
          <w:drawing>
            <wp:inline distT="0" distB="0" distL="0" distR="0" wp14:anchorId="7AA3E47D" wp14:editId="2094E468">
              <wp:extent cx="5840095" cy="5022850"/>
              <wp:effectExtent l="0" t="0" r="8255" b="6350"/>
              <wp:docPr id="1404738048" name="Picture 1404738048" descr="https://lh6.googleusercontent.com/Di5_F3MydKdJFh936Ejge10qEpwgut2ST30iK6LXqqQt3JhD8bdGWZMPqANyNJGuRLle8adA5AO0WFTsOICIZjY9WbUn6iOOTXnNqqN1hTx80rhP2pBRdsvgDnqCLEWxAs_akTh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Di5_F3MydKdJFh936Ejge10qEpwgut2ST30iK6LXqqQt3JhD8bdGWZMPqANyNJGuRLle8adA5AO0WFTsOICIZjY9WbUn6iOOTXnNqqN1hTx80rhP2pBRdsvgDnqCLEWxAs_akTh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40095" cy="5022850"/>
                      </a:xfrm>
                      <a:prstGeom prst="rect">
                        <a:avLst/>
                      </a:prstGeom>
                      <a:noFill/>
                      <a:ln>
                        <a:noFill/>
                      </a:ln>
                    </pic:spPr>
                  </pic:pic>
                </a:graphicData>
              </a:graphic>
            </wp:inline>
          </w:drawing>
        </w:r>
      </w:ins>
    </w:p>
    <w:p w14:paraId="16FBC654" w14:textId="21FC9B71" w:rsidR="0086592D" w:rsidRPr="004D3C46" w:rsidRDefault="004D3C46" w:rsidP="00E66932">
      <w:pPr>
        <w:pStyle w:val="Caption"/>
        <w:rPr>
          <w:ins w:id="6752" w:author="Dana de Jong" w:date="2018-07-28T18:30:00Z"/>
          <w:rFonts w:eastAsia="Times New Roman" w:cs="Times New Roman"/>
          <w:szCs w:val="24"/>
          <w:lang w:val="en-US" w:eastAsia="en-US"/>
        </w:rPr>
      </w:pPr>
      <w:bookmarkStart w:id="6753" w:name="_Toc520567485"/>
      <w:bookmarkStart w:id="6754" w:name="_Toc520568189"/>
      <w:bookmarkStart w:id="6755" w:name="_Toc520568827"/>
      <w:bookmarkStart w:id="6756" w:name="_Toc520570310"/>
      <w:bookmarkStart w:id="6757" w:name="_Toc520570549"/>
      <w:bookmarkStart w:id="6758" w:name="_Toc520571457"/>
      <w:bookmarkStart w:id="6759" w:name="_Toc520572237"/>
      <w:bookmarkStart w:id="6760" w:name="_Toc520572907"/>
      <w:bookmarkStart w:id="6761" w:name="_Toc520573071"/>
      <w:bookmarkStart w:id="6762" w:name="_Toc520574761"/>
      <w:bookmarkStart w:id="6763" w:name="_Toc520655910"/>
      <w:bookmarkStart w:id="6764" w:name="_Toc520659535"/>
      <w:bookmarkStart w:id="6765" w:name="_Toc520838832"/>
      <w:bookmarkStart w:id="6766" w:name="_Toc520881966"/>
      <w:bookmarkStart w:id="6767" w:name="_Toc520892466"/>
      <w:ins w:id="6768" w:author="Dana de Jong" w:date="2018-07-28T18:30:00Z">
        <w:r>
          <w:t xml:space="preserve">Figure </w:t>
        </w:r>
      </w:ins>
      <w:ins w:id="6769" w:author="Dana de Jong" w:date="2018-07-28T18:37:00Z">
        <w:r w:rsidR="0086592D">
          <w:fldChar w:fldCharType="begin"/>
        </w:r>
        <w:r w:rsidR="0086592D">
          <w:instrText xml:space="preserve"> SEQ Figure \* ARABIC </w:instrText>
        </w:r>
      </w:ins>
      <w:r w:rsidR="0086592D">
        <w:fldChar w:fldCharType="separate"/>
      </w:r>
      <w:r w:rsidR="00E723E8">
        <w:rPr>
          <w:noProof/>
        </w:rPr>
        <w:t>27</w:t>
      </w:r>
      <w:ins w:id="6770" w:author="Dana de Jong" w:date="2018-07-28T18:37:00Z">
        <w:r w:rsidR="0086592D">
          <w:fldChar w:fldCharType="end"/>
        </w:r>
        <w:r w:rsidR="0086592D">
          <w:t>.</w:t>
        </w:r>
      </w:ins>
      <w:ins w:id="6771" w:author="Dana de Jong" w:date="2018-07-28T18:30:00Z">
        <w:r>
          <w:t xml:space="preserve"> Original PCB layout (Rev</w:t>
        </w:r>
      </w:ins>
      <w:ins w:id="6772" w:author="Dana de Jong" w:date="2018-07-28T18:37:00Z">
        <w:r w:rsidR="0086592D">
          <w:t>.</w:t>
        </w:r>
      </w:ins>
      <w:ins w:id="6773" w:author="Dana de Jong" w:date="2018-07-28T18:30:00Z">
        <w:r>
          <w:t>0)</w:t>
        </w:r>
        <w:bookmarkEnd w:id="6753"/>
        <w:bookmarkEnd w:id="6754"/>
        <w:bookmarkEnd w:id="6755"/>
        <w:bookmarkEnd w:id="6756"/>
        <w:bookmarkEnd w:id="6757"/>
        <w:bookmarkEnd w:id="6758"/>
        <w:bookmarkEnd w:id="6759"/>
        <w:bookmarkEnd w:id="6760"/>
        <w:bookmarkEnd w:id="6761"/>
        <w:bookmarkEnd w:id="6762"/>
        <w:bookmarkEnd w:id="6763"/>
        <w:bookmarkEnd w:id="6764"/>
        <w:bookmarkEnd w:id="6765"/>
        <w:bookmarkEnd w:id="6766"/>
        <w:bookmarkEnd w:id="6767"/>
      </w:ins>
    </w:p>
    <w:p w14:paraId="34B8ADE6" w14:textId="2D785744" w:rsidR="004D3C46" w:rsidRDefault="004D3C46">
      <w:pPr>
        <w:pStyle w:val="Caption"/>
        <w:rPr>
          <w:ins w:id="6774" w:author="Dana de Jong" w:date="2018-07-28T18:30:00Z"/>
          <w:lang w:val="en-US" w:eastAsia="en-US"/>
        </w:rPr>
        <w:pPrChange w:id="6775" w:author="Dana de Jong" w:date="2018-07-28T21:05:00Z">
          <w:pPr>
            <w:contextualSpacing w:val="0"/>
          </w:pPr>
        </w:pPrChange>
      </w:pPr>
      <w:ins w:id="6776" w:author="Dana de Jong" w:date="2018-07-28T18:30:00Z">
        <w:r w:rsidRPr="004D3C46">
          <w:rPr>
            <w:noProof/>
            <w:lang w:val="en-US" w:eastAsia="en-US"/>
          </w:rPr>
          <w:lastRenderedPageBreak/>
          <w:drawing>
            <wp:inline distT="0" distB="0" distL="0" distR="0" wp14:anchorId="7C818D83" wp14:editId="6A411084">
              <wp:extent cx="5821680" cy="5601970"/>
              <wp:effectExtent l="0" t="0" r="7620" b="0"/>
              <wp:docPr id="10" name="Picture 10" descr="https://lh4.googleusercontent.com/zWhkznGYmyM7qZ2J3w2qdEntrd8vjtI7anYAFZGAw5pfXLk8vcFK5LI6iLRLzGta1Z3gvP1eONbw2gfvfMmZO0Kwp72UhyTvBqxQzxGksjoSsKEYSQi_NAoqOd5YgM6M_SXE5L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zWhkznGYmyM7qZ2J3w2qdEntrd8vjtI7anYAFZGAw5pfXLk8vcFK5LI6iLRLzGta1Z3gvP1eONbw2gfvfMmZO0Kwp72UhyTvBqxQzxGksjoSsKEYSQi_NAoqOd5YgM6M_SXE5Lr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21680" cy="5601970"/>
                      </a:xfrm>
                      <a:prstGeom prst="rect">
                        <a:avLst/>
                      </a:prstGeom>
                      <a:noFill/>
                      <a:ln>
                        <a:noFill/>
                      </a:ln>
                    </pic:spPr>
                  </pic:pic>
                </a:graphicData>
              </a:graphic>
            </wp:inline>
          </w:drawing>
        </w:r>
      </w:ins>
    </w:p>
    <w:p w14:paraId="2FC4D6FC" w14:textId="2D15BAB7" w:rsidR="00BC3FB2" w:rsidRPr="004D3C46" w:rsidDel="00DB7C79" w:rsidRDefault="00BC3FB2" w:rsidP="00E66932">
      <w:pPr>
        <w:pStyle w:val="Caption"/>
        <w:rPr>
          <w:ins w:id="6777" w:author="Dana de Jong" w:date="2018-07-28T18:30:00Z"/>
          <w:del w:id="6778" w:author="Joel Newman" w:date="2018-07-31T19:11:00Z"/>
          <w:rFonts w:eastAsia="Times New Roman" w:cs="Times New Roman"/>
          <w:szCs w:val="24"/>
          <w:lang w:val="en-US" w:eastAsia="en-US"/>
        </w:rPr>
      </w:pPr>
      <w:bookmarkStart w:id="6779" w:name="_Toc520567486"/>
      <w:bookmarkStart w:id="6780" w:name="_Toc520568190"/>
      <w:bookmarkStart w:id="6781" w:name="_Toc520568828"/>
      <w:bookmarkStart w:id="6782" w:name="_Toc520570311"/>
      <w:bookmarkStart w:id="6783" w:name="_Toc520570550"/>
      <w:bookmarkStart w:id="6784" w:name="_Toc520571458"/>
      <w:bookmarkStart w:id="6785" w:name="_Toc520572238"/>
      <w:bookmarkStart w:id="6786" w:name="_Toc520572908"/>
      <w:bookmarkStart w:id="6787" w:name="_Toc520573072"/>
      <w:bookmarkStart w:id="6788" w:name="_Toc520574762"/>
      <w:bookmarkStart w:id="6789" w:name="_Toc520655911"/>
      <w:bookmarkStart w:id="6790" w:name="_Toc520659536"/>
      <w:bookmarkStart w:id="6791" w:name="_Toc520838833"/>
      <w:bookmarkStart w:id="6792" w:name="_Toc520881967"/>
      <w:bookmarkStart w:id="6793" w:name="_Toc520892467"/>
      <w:ins w:id="6794" w:author="Dana de Jong" w:date="2018-07-28T18:39:00Z">
        <w:r>
          <w:t xml:space="preserve">Figure </w:t>
        </w:r>
        <w:r>
          <w:rPr>
            <w:i w:val="0"/>
          </w:rPr>
          <w:fldChar w:fldCharType="begin"/>
        </w:r>
        <w:r>
          <w:instrText xml:space="preserve"> SEQ Figure \* ARABIC </w:instrText>
        </w:r>
      </w:ins>
      <w:r>
        <w:rPr>
          <w:i w:val="0"/>
        </w:rPr>
        <w:fldChar w:fldCharType="separate"/>
      </w:r>
      <w:r w:rsidR="00E723E8">
        <w:rPr>
          <w:noProof/>
        </w:rPr>
        <w:t>28</w:t>
      </w:r>
      <w:ins w:id="6795" w:author="Dana de Jong" w:date="2018-07-28T18:39:00Z">
        <w:r>
          <w:rPr>
            <w:i w:val="0"/>
          </w:rPr>
          <w:fldChar w:fldCharType="end"/>
        </w:r>
        <w:r>
          <w:t>. Revised PCB with high-power polygon pours (Rev.1)</w:t>
        </w:r>
      </w:ins>
      <w:bookmarkEnd w:id="6779"/>
      <w:bookmarkEnd w:id="6780"/>
      <w:bookmarkEnd w:id="6781"/>
      <w:bookmarkEnd w:id="6782"/>
      <w:bookmarkEnd w:id="6783"/>
      <w:bookmarkEnd w:id="6784"/>
      <w:bookmarkEnd w:id="6785"/>
      <w:bookmarkEnd w:id="6786"/>
      <w:bookmarkEnd w:id="6787"/>
      <w:bookmarkEnd w:id="6788"/>
      <w:bookmarkEnd w:id="6789"/>
      <w:bookmarkEnd w:id="6790"/>
      <w:bookmarkEnd w:id="6791"/>
      <w:bookmarkEnd w:id="6792"/>
      <w:bookmarkEnd w:id="6793"/>
    </w:p>
    <w:p w14:paraId="07DF89F6" w14:textId="77777777" w:rsidR="002E1004" w:rsidRDefault="002E1004">
      <w:pPr>
        <w:pStyle w:val="Caption"/>
        <w:rPr>
          <w:ins w:id="6796" w:author="Dana de Jong" w:date="2018-07-28T18:31:00Z"/>
          <w:lang w:val="en-US" w:eastAsia="en-US"/>
        </w:rPr>
        <w:pPrChange w:id="6797" w:author="Joel Newman" w:date="2018-07-31T19:11:00Z">
          <w:pPr/>
        </w:pPrChange>
      </w:pPr>
    </w:p>
    <w:p w14:paraId="42F16B44" w14:textId="77777777" w:rsidR="002E1004" w:rsidRDefault="002E1004">
      <w:pPr>
        <w:rPr>
          <w:ins w:id="6798" w:author="Dana de Jong" w:date="2018-07-28T18:31:00Z"/>
          <w:rFonts w:eastAsia="Times New Roman" w:cs="Times New Roman"/>
          <w:szCs w:val="24"/>
          <w:lang w:val="en-US" w:eastAsia="en-US"/>
        </w:rPr>
      </w:pPr>
      <w:ins w:id="6799" w:author="Dana de Jong" w:date="2018-07-28T18:31:00Z">
        <w:r>
          <w:rPr>
            <w:rFonts w:eastAsia="Times New Roman" w:cs="Times New Roman"/>
            <w:szCs w:val="24"/>
            <w:lang w:val="en-US" w:eastAsia="en-US"/>
          </w:rPr>
          <w:br w:type="page"/>
        </w:r>
      </w:ins>
    </w:p>
    <w:p w14:paraId="1EA39D70" w14:textId="348B52F2" w:rsidR="002E1004" w:rsidRDefault="002E1004">
      <w:pPr>
        <w:pStyle w:val="Heading2"/>
        <w:rPr>
          <w:ins w:id="6800" w:author="Dana de Jong" w:date="2018-07-28T18:32:00Z"/>
          <w:lang w:val="en-US" w:eastAsia="en-US"/>
        </w:rPr>
        <w:pPrChange w:id="6801" w:author="Dana de Jong" w:date="2018-07-28T18:31:00Z">
          <w:pPr>
            <w:contextualSpacing w:val="0"/>
          </w:pPr>
        </w:pPrChange>
      </w:pPr>
      <w:bookmarkStart w:id="6802" w:name="_Toc520567515"/>
      <w:bookmarkStart w:id="6803" w:name="_Toc520568219"/>
      <w:bookmarkStart w:id="6804" w:name="_Toc520568857"/>
      <w:bookmarkStart w:id="6805" w:name="_Toc520570340"/>
      <w:bookmarkStart w:id="6806" w:name="_Toc520570579"/>
      <w:bookmarkStart w:id="6807" w:name="_Toc520571487"/>
      <w:bookmarkStart w:id="6808" w:name="_Toc520572267"/>
      <w:bookmarkStart w:id="6809" w:name="_Toc520572937"/>
      <w:bookmarkStart w:id="6810" w:name="_Toc520573101"/>
      <w:bookmarkStart w:id="6811" w:name="_Toc520574791"/>
      <w:bookmarkStart w:id="6812" w:name="_Ref520576204"/>
      <w:bookmarkStart w:id="6813" w:name="_Ref520585574"/>
      <w:bookmarkStart w:id="6814" w:name="_Toc520655943"/>
      <w:bookmarkStart w:id="6815" w:name="_Toc520659568"/>
      <w:bookmarkStart w:id="6816" w:name="_Ref520766965"/>
      <w:bookmarkStart w:id="6817" w:name="_Toc520838865"/>
      <w:bookmarkStart w:id="6818" w:name="_Toc520881999"/>
      <w:bookmarkStart w:id="6819" w:name="_Toc520892439"/>
      <w:ins w:id="6820" w:author="Dana de Jong" w:date="2018-07-28T18:31:00Z">
        <w:r>
          <w:rPr>
            <w:lang w:val="en-US" w:eastAsia="en-US"/>
          </w:rPr>
          <w:lastRenderedPageBreak/>
          <w:t xml:space="preserve">Appendix B </w:t>
        </w:r>
      </w:ins>
      <w:ins w:id="6821" w:author="Dana de Jong" w:date="2018-07-28T18:32:00Z">
        <w:r>
          <w:rPr>
            <w:lang w:val="en-US" w:eastAsia="en-US"/>
          </w:rPr>
          <w:t>–</w:t>
        </w:r>
      </w:ins>
      <w:ins w:id="6822" w:author="Dana de Jong" w:date="2018-07-28T18:31:00Z">
        <w:r>
          <w:rPr>
            <w:lang w:val="en-US" w:eastAsia="en-US"/>
          </w:rPr>
          <w:t xml:space="preserve"> Microcontroller</w:t>
        </w:r>
      </w:ins>
      <w:ins w:id="6823" w:author="Dana de Jong" w:date="2018-07-28T18:32:00Z">
        <w:r>
          <w:rPr>
            <w:lang w:val="en-US" w:eastAsia="en-US"/>
          </w:rPr>
          <w:t xml:space="preserve"> Software Development</w:t>
        </w:r>
        <w:bookmarkEnd w:id="6802"/>
        <w:bookmarkEnd w:id="6803"/>
        <w:bookmarkEnd w:id="6804"/>
        <w:bookmarkEnd w:id="6805"/>
        <w:bookmarkEnd w:id="6806"/>
        <w:bookmarkEnd w:id="6807"/>
        <w:bookmarkEnd w:id="6808"/>
        <w:bookmarkEnd w:id="6809"/>
        <w:bookmarkEnd w:id="6810"/>
        <w:bookmarkEnd w:id="6811"/>
        <w:bookmarkEnd w:id="6812"/>
        <w:bookmarkEnd w:id="6813"/>
        <w:bookmarkEnd w:id="6814"/>
        <w:bookmarkEnd w:id="6815"/>
        <w:bookmarkEnd w:id="6816"/>
        <w:bookmarkEnd w:id="6817"/>
        <w:bookmarkEnd w:id="6818"/>
        <w:bookmarkEnd w:id="6819"/>
      </w:ins>
    </w:p>
    <w:p w14:paraId="3158BE5A" w14:textId="77777777" w:rsidR="002E1004" w:rsidRPr="002E1004" w:rsidRDefault="002E1004">
      <w:pPr>
        <w:spacing w:line="276" w:lineRule="auto"/>
        <w:rPr>
          <w:ins w:id="6824" w:author="Dana de Jong" w:date="2018-07-28T18:30:00Z"/>
          <w:lang w:val="en-US" w:eastAsia="en-US"/>
        </w:rPr>
        <w:pPrChange w:id="6825" w:author="Dana de Jong" w:date="2018-07-28T18:32:00Z">
          <w:pPr>
            <w:contextualSpacing w:val="0"/>
          </w:pPr>
        </w:pPrChange>
      </w:pPr>
    </w:p>
    <w:p w14:paraId="5F7BC3E0" w14:textId="3B80B7BF" w:rsidR="004E1BC9" w:rsidRDefault="002743B8">
      <w:ins w:id="6826" w:author="Joel Newman" w:date="2018-07-28T18:35:00Z">
        <w:r>
          <w:t xml:space="preserve">All the software can be found on </w:t>
        </w:r>
      </w:ins>
      <w:ins w:id="6827" w:author="Joel Newman" w:date="2018-07-28T18:57:00Z">
        <w:r w:rsidR="00583CC7">
          <w:t>GitHub</w:t>
        </w:r>
      </w:ins>
      <w:ins w:id="6828" w:author="Joel Newman" w:date="2018-07-28T18:35:00Z">
        <w:r>
          <w:t xml:space="preserve"> </w:t>
        </w:r>
        <w:r w:rsidR="00BE44EF">
          <w:t xml:space="preserve">at </w:t>
        </w:r>
        <w:r w:rsidR="00BE44EF">
          <w:fldChar w:fldCharType="begin"/>
        </w:r>
        <w:r w:rsidR="00BE44EF">
          <w:instrText xml:space="preserve"> HYPERLINK "</w:instrText>
        </w:r>
        <w:r w:rsidR="00BE44EF" w:rsidRPr="00BE44EF">
          <w:instrText>https://github.com/newmanjoel/UDrive</w:instrText>
        </w:r>
        <w:r w:rsidR="00BE44EF">
          <w:instrText xml:space="preserve">" </w:instrText>
        </w:r>
        <w:r w:rsidR="00BE44EF">
          <w:fldChar w:fldCharType="separate"/>
        </w:r>
        <w:r w:rsidR="00BE44EF" w:rsidRPr="00BE3AF5">
          <w:rPr>
            <w:rStyle w:val="Hyperlink"/>
          </w:rPr>
          <w:t>https://github.com/newmanjoel/UDrive</w:t>
        </w:r>
        <w:r w:rsidR="00BE44EF">
          <w:fldChar w:fldCharType="end"/>
        </w:r>
        <w:r w:rsidR="00BE44EF">
          <w:t xml:space="preserve">. </w:t>
        </w:r>
      </w:ins>
      <w:ins w:id="6829" w:author="Dana de Jong" w:date="2018-07-28T18:33:00Z">
        <w:del w:id="6830" w:author="Joel Newman" w:date="2018-07-28T18:35:00Z">
          <w:r w:rsidR="00CD140D" w:rsidDel="002743B8">
            <w:delText>&lt;link to</w:delText>
          </w:r>
        </w:del>
      </w:ins>
      <w:ins w:id="6831" w:author="Joel Newman" w:date="2018-07-28T18:35:00Z">
        <w:r w:rsidDel="002743B8">
          <w:t xml:space="preserve"> </w:t>
        </w:r>
      </w:ins>
      <w:ins w:id="6832" w:author="Dana de Jong" w:date="2018-07-28T18:33:00Z">
        <w:del w:id="6833" w:author="Joel Newman" w:date="2018-07-28T18:35:00Z">
          <w:r w:rsidR="00CD140D" w:rsidDel="002743B8">
            <w:delText xml:space="preserve"> github&gt;</w:delText>
          </w:r>
        </w:del>
      </w:ins>
    </w:p>
    <w:sectPr w:rsidR="004E1BC9" w:rsidSect="00AE2A29">
      <w:pgSz w:w="12240" w:h="15840" w:code="1"/>
      <w:pgMar w:top="1440" w:right="1440" w:bottom="1440" w:left="1440" w:header="0" w:footer="720" w:gutter="0"/>
      <w:pgNumType w:start="1"/>
      <w:cols w:space="720"/>
      <w:docGrid w:linePitch="326"/>
      <w:sectPrChange w:id="6834" w:author="Dana de Jong" w:date="2018-08-01T15:43:00Z">
        <w:sectPr w:rsidR="004E1BC9" w:rsidSect="00AE2A29">
          <w:pgSz w:code="0"/>
          <w:pgMar w:top="1440" w:right="1440" w:bottom="1440" w:left="1440" w:header="0" w:footer="720" w:gutter="0"/>
          <w:docGrid w:linePitch="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71" w:author="Joel Newman" w:date="2018-07-31T17:53:00Z" w:initials="JN">
    <w:p w14:paraId="3D848CE2" w14:textId="31233B08" w:rsidR="002E4771" w:rsidRDefault="002E4771">
      <w:pPr>
        <w:pStyle w:val="CommentText"/>
      </w:pPr>
      <w:r>
        <w:rPr>
          <w:rStyle w:val="CommentReference"/>
        </w:rPr>
        <w:annotationRef/>
      </w:r>
      <w:r>
        <w:t>Do we need this “of”?</w:t>
      </w:r>
    </w:p>
  </w:comment>
  <w:comment w:id="472" w:author="Dalton B" w:date="2018-07-31T21:04:00Z" w:initials="DB">
    <w:p w14:paraId="485E825D" w14:textId="0652BBC3" w:rsidR="005244CC" w:rsidRDefault="005244CC">
      <w:pPr>
        <w:pStyle w:val="CommentText"/>
      </w:pPr>
      <w:r>
        <w:rPr>
          <w:rStyle w:val="CommentReference"/>
        </w:rPr>
        <w:annotationRef/>
      </w:r>
      <w:r>
        <w:t>Nah</w:t>
      </w:r>
    </w:p>
  </w:comment>
  <w:comment w:id="295" w:author="Dalton" w:date="2018-07-28T20:25:00Z" w:initials="DB">
    <w:p w14:paraId="24A3AEDA" w14:textId="3677A0A9" w:rsidR="002E4771" w:rsidRDefault="002E4771">
      <w:pPr>
        <w:pStyle w:val="CommentText"/>
      </w:pPr>
      <w:r>
        <w:rPr>
          <w:rStyle w:val="CommentReference"/>
        </w:rPr>
        <w:annotationRef/>
      </w:r>
      <w:r>
        <w:t>Can we add a statement thanking the IEEE for providing access to their SMT reflow oven? Also, not sure if we should mention the UVic Robotics club for providing us with the initial design and project idea</w:t>
      </w:r>
    </w:p>
    <w:p w14:paraId="0CB7E18C" w14:textId="3310C008" w:rsidR="002E4771" w:rsidRDefault="002E4771">
      <w:pPr>
        <w:pStyle w:val="CommentText"/>
      </w:pPr>
    </w:p>
  </w:comment>
  <w:comment w:id="638" w:author="Dalton B" w:date="2018-07-31T21:10:00Z" w:initials="DB">
    <w:p w14:paraId="2A2A590F" w14:textId="4744FE34" w:rsidR="005244CC" w:rsidRDefault="005244CC">
      <w:pPr>
        <w:pStyle w:val="CommentText"/>
      </w:pPr>
      <w:r>
        <w:rPr>
          <w:rStyle w:val="CommentReference"/>
        </w:rPr>
        <w:annotationRef/>
      </w:r>
      <w:r>
        <w:t xml:space="preserve">Are we using Rev. or rev for everywhere? I have seen it both ways </w:t>
      </w:r>
    </w:p>
  </w:comment>
  <w:comment w:id="639" w:author="Dalton B" w:date="2018-07-31T21:32:00Z" w:initials="DB">
    <w:p w14:paraId="1BE43129" w14:textId="2820AEBE" w:rsidR="005244CC" w:rsidRDefault="005244CC">
      <w:pPr>
        <w:pStyle w:val="CommentText"/>
      </w:pPr>
      <w:r>
        <w:rPr>
          <w:rStyle w:val="CommentReference"/>
        </w:rPr>
        <w:annotationRef/>
      </w:r>
      <w:r>
        <w:t xml:space="preserve">I’ll change it to be lower case for consistency </w:t>
      </w:r>
    </w:p>
  </w:comment>
  <w:comment w:id="784" w:author="Dana de Jong" w:date="2018-07-29T15:25:00Z" w:initials="DdJ">
    <w:p w14:paraId="503FC245" w14:textId="000C7FFD" w:rsidR="002E4771" w:rsidRDefault="002E4771">
      <w:pPr>
        <w:pStyle w:val="CommentText"/>
      </w:pPr>
      <w:r>
        <w:rPr>
          <w:rStyle w:val="CommentReference"/>
        </w:rPr>
        <w:annotationRef/>
      </w:r>
      <w:r>
        <w:t>I think we should define all the items here as well as expand the initialism. Only briefly</w:t>
      </w:r>
    </w:p>
    <w:p w14:paraId="38249F83" w14:textId="77777777" w:rsidR="002E4771" w:rsidRDefault="002E4771">
      <w:pPr>
        <w:pStyle w:val="CommentText"/>
      </w:pPr>
    </w:p>
  </w:comment>
  <w:comment w:id="839" w:author="Dalton B" w:date="2018-07-22T15:10:00Z" w:initials="DB">
    <w:p w14:paraId="4B17CFBF" w14:textId="77777777" w:rsidR="005244CC" w:rsidRDefault="005244CC">
      <w:pPr>
        <w:pStyle w:val="CommentText"/>
      </w:pPr>
      <w:r>
        <w:rPr>
          <w:rStyle w:val="CommentReference"/>
        </w:rPr>
        <w:annotationRef/>
      </w:r>
      <w:r>
        <w:t xml:space="preserve">Not sure if we need this level of granularity in out Glossary. Thoughts? </w:t>
      </w:r>
    </w:p>
  </w:comment>
  <w:comment w:id="840" w:author="Dana de Jong" w:date="2018-07-22T20:29:00Z" w:initials="DdJ">
    <w:p w14:paraId="6B89B387" w14:textId="77777777" w:rsidR="005244CC" w:rsidRDefault="005244CC">
      <w:pPr>
        <w:pStyle w:val="CommentText"/>
      </w:pPr>
      <w:r>
        <w:rPr>
          <w:rStyle w:val="CommentReference"/>
        </w:rPr>
        <w:annotationRef/>
      </w:r>
      <w:r>
        <w:t xml:space="preserve">I feel like we don’t need to state SI units but I guess it’s not wrong to do so.  Any acronyms/initalisms/shorthand that aren’t common knowledge make sense to me to include though.  Should we use shorthand like “caps” or “specs” in the report though (I know people talk that way)? </w:t>
      </w:r>
    </w:p>
  </w:comment>
  <w:comment w:id="924" w:author="Dalton B" w:date="2018-07-22T15:10:00Z" w:initials="DB">
    <w:p w14:paraId="4CEB6094" w14:textId="77777777" w:rsidR="002E4771" w:rsidRDefault="002E4771">
      <w:pPr>
        <w:pStyle w:val="CommentText"/>
      </w:pPr>
      <w:r>
        <w:rPr>
          <w:rStyle w:val="CommentReference"/>
        </w:rPr>
        <w:annotationRef/>
      </w:r>
      <w:r>
        <w:t xml:space="preserve">Not sure if we need this level of granularity in out Glossary. Thoughts? </w:t>
      </w:r>
    </w:p>
  </w:comment>
  <w:comment w:id="925" w:author="Dana de Jong" w:date="2018-07-22T20:29:00Z" w:initials="DdJ">
    <w:p w14:paraId="7CE4F95C" w14:textId="77777777" w:rsidR="002E4771" w:rsidRDefault="002E4771">
      <w:pPr>
        <w:pStyle w:val="CommentText"/>
      </w:pPr>
      <w:r>
        <w:rPr>
          <w:rStyle w:val="CommentReference"/>
        </w:rPr>
        <w:annotationRef/>
      </w:r>
      <w:r>
        <w:t xml:space="preserve">I feel like we don’t need to state SI units but I guess it’s not wrong to do so.  Any acronyms/initalisms/shorthand that aren’t common knowledge make sense to me to include though.  Should we use shorthand like “caps” or “specs” in the report though (I know people talk that way)? </w:t>
      </w:r>
    </w:p>
  </w:comment>
  <w:comment w:id="940" w:author="Joel Newman" w:date="2018-07-31T17:54:00Z" w:initials="JN">
    <w:p w14:paraId="54EA93E1" w14:textId="0E9520B2" w:rsidR="002E4771" w:rsidRDefault="002E4771">
      <w:pPr>
        <w:pStyle w:val="CommentText"/>
      </w:pPr>
      <w:r>
        <w:rPr>
          <w:rStyle w:val="CommentReference"/>
        </w:rPr>
        <w:annotationRef/>
      </w:r>
      <w:r>
        <w:t>Do we really need to define what this is? Isnt our audience other engineers?</w:t>
      </w:r>
    </w:p>
  </w:comment>
  <w:comment w:id="974" w:author="Dalton B" w:date="2018-07-22T15:10:00Z" w:initials="DB">
    <w:p w14:paraId="42FDF9A0" w14:textId="70F560E8" w:rsidR="002E4771" w:rsidRDefault="002E4771">
      <w:pPr>
        <w:pStyle w:val="CommentText"/>
      </w:pPr>
      <w:r>
        <w:rPr>
          <w:rStyle w:val="CommentReference"/>
        </w:rPr>
        <w:annotationRef/>
      </w:r>
      <w:r>
        <w:t xml:space="preserve">Not sure if we need this level of granularity in out Glossary. Thoughts? </w:t>
      </w:r>
    </w:p>
  </w:comment>
  <w:comment w:id="975" w:author="Dana de Jong" w:date="2018-07-22T20:29:00Z" w:initials="DdJ">
    <w:p w14:paraId="05ED8E1E" w14:textId="305F40E6" w:rsidR="002E4771" w:rsidRDefault="002E4771">
      <w:pPr>
        <w:pStyle w:val="CommentText"/>
      </w:pPr>
      <w:r>
        <w:rPr>
          <w:rStyle w:val="CommentReference"/>
        </w:rPr>
        <w:annotationRef/>
      </w:r>
      <w:r>
        <w:t xml:space="preserve">I feel like we don’t need to state SI units but I guess it’s not wrong to do so.  Any acronyms/initalisms/shorthand that aren’t common knowledge make sense to me to include though.  Should we use shorthand like “caps” or “specs” in the report though (I know people talk that way)? </w:t>
      </w:r>
    </w:p>
  </w:comment>
  <w:comment w:id="1013" w:author="Joel Newman" w:date="2018-07-29T09:54:00Z" w:initials="JN">
    <w:p w14:paraId="200EFACA" w14:textId="7FFDD383" w:rsidR="002E4771" w:rsidRDefault="002E4771">
      <w:pPr>
        <w:pStyle w:val="CommentText"/>
      </w:pPr>
      <w:r>
        <w:rPr>
          <w:rStyle w:val="CommentReference"/>
        </w:rPr>
        <w:annotationRef/>
      </w:r>
      <w:r>
        <w:t>Shouldn’t this just be in the glossary?</w:t>
      </w:r>
    </w:p>
  </w:comment>
  <w:comment w:id="1014" w:author="Dalton B" w:date="2018-07-31T21:28:00Z" w:initials="DB">
    <w:p w14:paraId="0A2C5CD7" w14:textId="54CDD114" w:rsidR="005244CC" w:rsidRDefault="005244CC">
      <w:pPr>
        <w:pStyle w:val="CommentText"/>
      </w:pPr>
      <w:r>
        <w:rPr>
          <w:rStyle w:val="CommentReference"/>
        </w:rPr>
        <w:annotationRef/>
      </w:r>
      <w:r>
        <w:t xml:space="preserve">I added it to the glossary </w:t>
      </w:r>
    </w:p>
  </w:comment>
  <w:comment w:id="1030" w:author="Dan Kot" w:date="2018-07-31T14:17:00Z" w:initials="DK">
    <w:p w14:paraId="48B2A4BD" w14:textId="68EFA555" w:rsidR="002E4771" w:rsidRDefault="002E4771">
      <w:pPr>
        <w:pStyle w:val="CommentText"/>
      </w:pPr>
      <w:r>
        <w:rPr>
          <w:rStyle w:val="CommentReference"/>
        </w:rPr>
        <w:annotationRef/>
      </w:r>
      <w:r>
        <w:t>What does (Be brief) mean?</w:t>
      </w:r>
    </w:p>
    <w:p w14:paraId="4CE0A9D0" w14:textId="7C078CD4" w:rsidR="002E4771" w:rsidRDefault="002E4771">
      <w:pPr>
        <w:pStyle w:val="CommentText"/>
      </w:pPr>
    </w:p>
  </w:comment>
  <w:comment w:id="1157" w:author="Dana de Jong" w:date="2018-07-25T17:17:00Z" w:initials="DdJ">
    <w:p w14:paraId="307F5248" w14:textId="582BC51D" w:rsidR="002E4771" w:rsidRDefault="002E4771">
      <w:pPr>
        <w:pStyle w:val="CommentText"/>
      </w:pPr>
      <w:r>
        <w:rPr>
          <w:rStyle w:val="CommentReference"/>
        </w:rPr>
        <w:annotationRef/>
      </w:r>
      <w:r>
        <w:t xml:space="preserve">In our pgoress report we combined the specs and literature survey into one section.  I’ve pasted that section under IV Literature Survey.  Can extract info accordingly. </w:t>
      </w:r>
    </w:p>
    <w:p w14:paraId="2235C4CD" w14:textId="77777777" w:rsidR="002E4771" w:rsidRDefault="002E4771">
      <w:pPr>
        <w:pStyle w:val="CommentText"/>
      </w:pPr>
    </w:p>
  </w:comment>
  <w:comment w:id="1162" w:author="Dana de Jong" w:date="2018-07-29T14:18:00Z" w:initials="DdJ">
    <w:p w14:paraId="4BF4DC2E" w14:textId="77777777" w:rsidR="002E4771" w:rsidRPr="00500F85" w:rsidRDefault="002E4771" w:rsidP="005C0C1E">
      <w:pPr>
        <w:rPr>
          <w:i/>
        </w:rPr>
      </w:pPr>
      <w:r>
        <w:rPr>
          <w:rStyle w:val="CommentReference"/>
        </w:rPr>
        <w:annotationRef/>
      </w:r>
      <w:r>
        <w:t>Section description info:</w:t>
      </w:r>
      <w:r>
        <w:br/>
      </w:r>
      <w:r w:rsidRPr="00500F85">
        <w:rPr>
          <w:i/>
        </w:rPr>
        <w:t>While the goal of your project can be qualitative in nature, the design objectives ought to be quantitative and measurable. In this section you should highlight the technical ratings, and boundary conditions within which the design is expected to work. For example, if the project involves a filter design, the range of frequencies the filter is expected to work for has to be mentioned clearly in this section. There must be clear reasoning as to why the specified range is appropriate.</w:t>
      </w:r>
    </w:p>
    <w:p w14:paraId="0BAF9C64" w14:textId="77777777" w:rsidR="002E4771" w:rsidRPr="00500F85" w:rsidRDefault="002E4771" w:rsidP="005C0C1E">
      <w:pPr>
        <w:rPr>
          <w:i/>
        </w:rPr>
      </w:pPr>
      <w:r w:rsidRPr="00500F85">
        <w:rPr>
          <w:i/>
        </w:rPr>
        <w:t>Please note, detailed design specifications for every major subsystem of the design has to be included. For example, if the project is related to a vacuum cleaner, then details about the power supply ratings, motor ratings, power converter ratings, mechanical casing, dimension of the wheels, choice of material etc. have to be furnished with clear justification.</w:t>
      </w:r>
    </w:p>
    <w:p w14:paraId="6B0F6D56" w14:textId="77777777" w:rsidR="002E4771" w:rsidRPr="00500F85" w:rsidRDefault="002E4771" w:rsidP="005C0C1E">
      <w:pPr>
        <w:rPr>
          <w:i/>
        </w:rPr>
      </w:pPr>
      <w:r w:rsidRPr="00500F85">
        <w:rPr>
          <w:i/>
        </w:rPr>
        <w:t>Before writing down the design objectives, you are expected to clearly state all the constraints within which you need to accomplish your project goal. Please recollect that for a single goal, there could be multiple objectives.</w:t>
      </w:r>
    </w:p>
    <w:p w14:paraId="49E2613F" w14:textId="77777777" w:rsidR="002E4771" w:rsidRPr="00500F85" w:rsidRDefault="002E4771" w:rsidP="005C0C1E">
      <w:pPr>
        <w:rPr>
          <w:i/>
        </w:rPr>
      </w:pPr>
      <w:r w:rsidRPr="00500F85">
        <w:rPr>
          <w:i/>
        </w:rPr>
        <w:t>·      Please write each objective statement with a quantifiable value such as performance measure or target measure.</w:t>
      </w:r>
    </w:p>
    <w:p w14:paraId="0CB98209" w14:textId="77777777" w:rsidR="002E4771" w:rsidRPr="00500F85" w:rsidRDefault="002E4771" w:rsidP="005C0C1E">
      <w:pPr>
        <w:rPr>
          <w:i/>
        </w:rPr>
      </w:pPr>
      <w:r w:rsidRPr="00500F85">
        <w:rPr>
          <w:i/>
        </w:rPr>
        <w:t xml:space="preserve">·      Please justify each objective statement and all the constraints.  Explain why an objective was chosen.  Also explain why/how target values were chosen. Please cite relevant literature for support. </w:t>
      </w:r>
    </w:p>
    <w:p w14:paraId="43BE4612" w14:textId="77777777" w:rsidR="002E4771" w:rsidRPr="00500F85" w:rsidRDefault="002E4771" w:rsidP="005C0C1E">
      <w:pPr>
        <w:rPr>
          <w:i/>
        </w:rPr>
      </w:pPr>
    </w:p>
    <w:p w14:paraId="75930038" w14:textId="77777777" w:rsidR="002E4771" w:rsidRPr="00500F85" w:rsidRDefault="002E4771" w:rsidP="005C0C1E">
      <w:pPr>
        <w:rPr>
          <w:i/>
        </w:rPr>
      </w:pPr>
      <w:r w:rsidRPr="00500F85">
        <w:rPr>
          <w:i/>
        </w:rPr>
        <w:t>CAN USE THIS (from lit review section)? :</w:t>
      </w:r>
    </w:p>
    <w:p w14:paraId="237C62D3" w14:textId="77777777" w:rsidR="002E4771" w:rsidRPr="00500F85" w:rsidRDefault="002E4771" w:rsidP="005C0C1E">
      <w:pPr>
        <w:rPr>
          <w:i/>
          <w:szCs w:val="24"/>
          <w:lang w:val="en-US" w:eastAsia="en-US"/>
        </w:rPr>
      </w:pPr>
      <w:r w:rsidRPr="00500F85">
        <w:rPr>
          <w:i/>
          <w:lang w:val="en-US" w:eastAsia="en-US"/>
        </w:rPr>
        <w:t>The Motor controller specifications and goals we are trying to accomplish can be generalized as follows:</w:t>
      </w:r>
    </w:p>
    <w:p w14:paraId="75E80381" w14:textId="77777777" w:rsidR="002E4771" w:rsidRPr="00500F85" w:rsidRDefault="002E4771" w:rsidP="005C0C1E">
      <w:pPr>
        <w:rPr>
          <w:rFonts w:eastAsia="Times New Roman" w:cs="Times New Roman"/>
          <w:i/>
          <w:szCs w:val="24"/>
          <w:lang w:val="en-US" w:eastAsia="en-US"/>
        </w:rPr>
      </w:pPr>
    </w:p>
    <w:p w14:paraId="60DB574F" w14:textId="77777777" w:rsidR="002E4771" w:rsidRPr="00500F85" w:rsidRDefault="002E4771" w:rsidP="005C0C1E">
      <w:pPr>
        <w:pStyle w:val="ListParagraph"/>
        <w:numPr>
          <w:ilvl w:val="0"/>
          <w:numId w:val="14"/>
        </w:numPr>
        <w:rPr>
          <w:rFonts w:ascii="Noto Sans Symbols" w:hAnsi="Noto Sans Symbols"/>
          <w:i/>
          <w:lang w:val="en-US" w:eastAsia="en-US"/>
        </w:rPr>
      </w:pPr>
      <w:r w:rsidRPr="00500F85">
        <w:rPr>
          <w:i/>
          <w:lang w:val="en-US" w:eastAsia="en-US"/>
        </w:rPr>
        <w:t>Controls two brushed DC motors over USB.</w:t>
      </w:r>
    </w:p>
    <w:p w14:paraId="59B15DD2" w14:textId="77777777" w:rsidR="002E4771" w:rsidRPr="00500F85" w:rsidRDefault="002E4771" w:rsidP="005C0C1E">
      <w:pPr>
        <w:pStyle w:val="ListParagraph"/>
        <w:numPr>
          <w:ilvl w:val="0"/>
          <w:numId w:val="14"/>
        </w:numPr>
        <w:rPr>
          <w:rFonts w:ascii="Noto Sans Symbols" w:hAnsi="Noto Sans Symbols"/>
          <w:i/>
          <w:lang w:val="en-US" w:eastAsia="en-US"/>
        </w:rPr>
      </w:pPr>
      <w:r w:rsidRPr="00500F85">
        <w:rPr>
          <w:i/>
          <w:lang w:val="en-US" w:eastAsia="en-US"/>
        </w:rPr>
        <w:t>Outputs up to a maximum of 10 amps DC max per motor.</w:t>
      </w:r>
    </w:p>
    <w:p w14:paraId="04691F41" w14:textId="77777777" w:rsidR="002E4771" w:rsidRPr="00500F85" w:rsidRDefault="002E4771" w:rsidP="005C0C1E">
      <w:pPr>
        <w:pStyle w:val="ListParagraph"/>
        <w:numPr>
          <w:ilvl w:val="0"/>
          <w:numId w:val="14"/>
        </w:numPr>
        <w:rPr>
          <w:rFonts w:ascii="Noto Sans Symbols" w:hAnsi="Noto Sans Symbols"/>
          <w:i/>
          <w:lang w:val="en-US" w:eastAsia="en-US"/>
        </w:rPr>
      </w:pPr>
      <w:r w:rsidRPr="00500F85">
        <w:rPr>
          <w:i/>
          <w:lang w:val="en-US" w:eastAsia="en-US"/>
        </w:rPr>
        <w:t>Inputs 12 volts DC.</w:t>
      </w:r>
    </w:p>
    <w:p w14:paraId="4FE0AB8C" w14:textId="77777777" w:rsidR="002E4771" w:rsidRPr="00500F85" w:rsidRDefault="002E4771" w:rsidP="005C0C1E">
      <w:pPr>
        <w:pStyle w:val="ListParagraph"/>
        <w:numPr>
          <w:ilvl w:val="0"/>
          <w:numId w:val="14"/>
        </w:numPr>
        <w:rPr>
          <w:rFonts w:ascii="Noto Sans Symbols" w:hAnsi="Noto Sans Symbols"/>
          <w:i/>
          <w:lang w:val="en-US" w:eastAsia="en-US"/>
        </w:rPr>
      </w:pPr>
      <w:r w:rsidRPr="00500F85">
        <w:rPr>
          <w:i/>
          <w:lang w:val="en-US" w:eastAsia="en-US"/>
        </w:rPr>
        <w:t>Provides motor encoder feedback to the microcontroller.</w:t>
      </w:r>
    </w:p>
    <w:p w14:paraId="7921F6C4" w14:textId="77777777" w:rsidR="002E4771" w:rsidRPr="00500F85" w:rsidRDefault="002E4771" w:rsidP="005C0C1E">
      <w:pPr>
        <w:pStyle w:val="ListParagraph"/>
        <w:numPr>
          <w:ilvl w:val="0"/>
          <w:numId w:val="14"/>
        </w:numPr>
        <w:rPr>
          <w:rFonts w:ascii="Noto Sans Symbols" w:hAnsi="Noto Sans Symbols"/>
          <w:i/>
          <w:lang w:val="en-US" w:eastAsia="en-US"/>
        </w:rPr>
      </w:pPr>
      <w:r w:rsidRPr="00500F85">
        <w:rPr>
          <w:i/>
          <w:lang w:val="en-US" w:eastAsia="en-US"/>
        </w:rPr>
        <w:t>Is affordable within limited student club budget constraints.</w:t>
      </w:r>
    </w:p>
    <w:p w14:paraId="2704C666" w14:textId="77777777" w:rsidR="002E4771" w:rsidRPr="00500F85" w:rsidRDefault="002E4771" w:rsidP="005C0C1E">
      <w:pPr>
        <w:rPr>
          <w:i/>
        </w:rPr>
      </w:pPr>
    </w:p>
    <w:p w14:paraId="7D3C0101" w14:textId="77777777" w:rsidR="002E4771" w:rsidRPr="00500F85" w:rsidRDefault="002E4771" w:rsidP="005C0C1E">
      <w:pPr>
        <w:rPr>
          <w:i/>
        </w:rPr>
      </w:pPr>
      <w:r w:rsidRPr="00500F85">
        <w:rPr>
          <w:i/>
        </w:rPr>
        <w:t>Summary:</w:t>
      </w:r>
    </w:p>
    <w:p w14:paraId="01FF8E49" w14:textId="77777777" w:rsidR="002E4771" w:rsidRPr="00500F85" w:rsidRDefault="002E4771" w:rsidP="005C0C1E">
      <w:pPr>
        <w:pStyle w:val="ListParagraph"/>
        <w:numPr>
          <w:ilvl w:val="0"/>
          <w:numId w:val="16"/>
        </w:numPr>
        <w:rPr>
          <w:i/>
        </w:rPr>
      </w:pPr>
      <w:r w:rsidRPr="00500F85">
        <w:rPr>
          <w:i/>
        </w:rPr>
        <w:t>What is the goal?</w:t>
      </w:r>
    </w:p>
    <w:p w14:paraId="44023101" w14:textId="77777777" w:rsidR="002E4771" w:rsidRPr="00500F85" w:rsidRDefault="002E4771" w:rsidP="005C0C1E">
      <w:pPr>
        <w:pStyle w:val="ListParagraph"/>
        <w:numPr>
          <w:ilvl w:val="0"/>
          <w:numId w:val="16"/>
        </w:numPr>
        <w:rPr>
          <w:i/>
        </w:rPr>
      </w:pPr>
      <w:r w:rsidRPr="00500F85">
        <w:rPr>
          <w:i/>
        </w:rPr>
        <w:t>What are constraints to accomplish goal (quantifiable performance measurements)?</w:t>
      </w:r>
    </w:p>
    <w:p w14:paraId="231ECCD5" w14:textId="77777777" w:rsidR="002E4771" w:rsidRPr="00500F85" w:rsidRDefault="002E4771" w:rsidP="005C0C1E">
      <w:pPr>
        <w:pStyle w:val="ListParagraph"/>
        <w:numPr>
          <w:ilvl w:val="0"/>
          <w:numId w:val="16"/>
        </w:numPr>
        <w:rPr>
          <w:i/>
        </w:rPr>
      </w:pPr>
      <w:r w:rsidRPr="00500F85">
        <w:rPr>
          <w:i/>
        </w:rPr>
        <w:t>Justify everything – why did you choose that?</w:t>
      </w:r>
    </w:p>
    <w:p w14:paraId="6FA4CD36" w14:textId="77777777" w:rsidR="002E4771" w:rsidRPr="00500F85" w:rsidRDefault="002E4771" w:rsidP="005C0C1E">
      <w:pPr>
        <w:pStyle w:val="ListParagraph"/>
        <w:numPr>
          <w:ilvl w:val="0"/>
          <w:numId w:val="16"/>
        </w:numPr>
        <w:pBdr>
          <w:bottom w:val="single" w:sz="6" w:space="1" w:color="auto"/>
        </w:pBdr>
        <w:rPr>
          <w:i/>
        </w:rPr>
      </w:pPr>
      <w:r w:rsidRPr="00500F85">
        <w:rPr>
          <w:i/>
        </w:rPr>
        <w:t>What are the design objectives (based on above info)?</w:t>
      </w:r>
    </w:p>
    <w:p w14:paraId="0FC126BA" w14:textId="5E6B0D94" w:rsidR="002E4771" w:rsidRDefault="002E4771">
      <w:pPr>
        <w:pStyle w:val="CommentText"/>
      </w:pPr>
    </w:p>
  </w:comment>
  <w:comment w:id="1338" w:author="Dana de Jong" w:date="2018-07-27T22:32:00Z" w:initials="DdJ">
    <w:p w14:paraId="1029E115" w14:textId="69A81CC5" w:rsidR="002E4771" w:rsidRDefault="002E4771">
      <w:pPr>
        <w:pStyle w:val="CommentText"/>
      </w:pPr>
      <w:r>
        <w:rPr>
          <w:rStyle w:val="CommentReference"/>
        </w:rPr>
        <w:annotationRef/>
      </w:r>
      <w:r>
        <w:t>Confirm this happened</w:t>
      </w:r>
    </w:p>
    <w:p w14:paraId="12E4AC06" w14:textId="77777777" w:rsidR="002E4771" w:rsidRDefault="002E4771">
      <w:pPr>
        <w:pStyle w:val="CommentText"/>
      </w:pPr>
    </w:p>
  </w:comment>
  <w:comment w:id="1339" w:author="Joel Newman" w:date="2018-07-28T20:19:00Z" w:initials="JN">
    <w:p w14:paraId="20041F78" w14:textId="77777777" w:rsidR="002E4771" w:rsidRDefault="002E4771">
      <w:pPr>
        <w:pStyle w:val="CommentText"/>
      </w:pPr>
      <w:r>
        <w:rPr>
          <w:rStyle w:val="CommentReference"/>
        </w:rPr>
        <w:annotationRef/>
      </w:r>
      <w:r>
        <w:t>It happened</w:t>
      </w:r>
    </w:p>
    <w:p w14:paraId="3B2BC2A7" w14:textId="706CFBC8" w:rsidR="002E4771" w:rsidRDefault="002E4771" w:rsidP="00AD1482">
      <w:pPr>
        <w:pStyle w:val="CommentText"/>
        <w:ind w:firstLine="0"/>
      </w:pPr>
    </w:p>
  </w:comment>
  <w:comment w:id="1372" w:author="Dana de Jong" w:date="2018-07-28T17:04:00Z" w:initials="DdJ">
    <w:p w14:paraId="7A6B867F" w14:textId="5DA49997" w:rsidR="002E4771" w:rsidRDefault="002E4771">
      <w:pPr>
        <w:pStyle w:val="CommentText"/>
      </w:pPr>
      <w:r>
        <w:rPr>
          <w:rStyle w:val="CommentReference"/>
        </w:rPr>
        <w:annotationRef/>
      </w:r>
      <w:r>
        <w:t xml:space="preserve">We have 2 alternative methods, but 3 are recommended.  If we can think of another that’d be spicy. </w:t>
      </w:r>
    </w:p>
  </w:comment>
  <w:comment w:id="1453" w:author="Dana de Jong" w:date="2018-07-28T01:35:00Z" w:initials="DdJ">
    <w:p w14:paraId="4E11D851" w14:textId="00EA31C0" w:rsidR="002E4771" w:rsidRDefault="002E4771">
      <w:pPr>
        <w:pStyle w:val="CommentText"/>
      </w:pPr>
      <w:r>
        <w:rPr>
          <w:rStyle w:val="CommentReference"/>
        </w:rPr>
        <w:annotationRef/>
      </w:r>
      <w:r>
        <w:t>Potential changes to table:</w:t>
      </w:r>
      <w:r>
        <w:br/>
        <w:t xml:space="preserve">-add </w:t>
      </w:r>
      <w:hyperlink r:id="rId1" w:history="1">
        <w:r>
          <w:rPr>
            <w:rStyle w:val="Hyperlink"/>
            <w:rFonts w:ascii="Arial" w:hAnsi="Arial"/>
            <w:color w:val="1155CC"/>
            <w:sz w:val="22"/>
            <w:szCs w:val="22"/>
          </w:rPr>
          <w:t>https://www.phidgets.com/?tier=3&amp;catid=18&amp;pcid=15&amp;prodid=965</w:t>
        </w:r>
      </w:hyperlink>
      <w:r>
        <w:br/>
        <w:t>(satisfies requirement of three options as in section description)</w:t>
      </w:r>
      <w:r>
        <w:br/>
        <w:t>-Move Udrive to its own table</w:t>
      </w:r>
    </w:p>
  </w:comment>
  <w:comment w:id="2380" w:author="Dalton" w:date="2018-07-28T20:22:00Z" w:initials="DB">
    <w:p w14:paraId="4B242EDB" w14:textId="77777777" w:rsidR="002E4771" w:rsidRDefault="002E4771">
      <w:pPr>
        <w:pStyle w:val="CommentText"/>
      </w:pPr>
      <w:r>
        <w:rPr>
          <w:rStyle w:val="CommentReference"/>
        </w:rPr>
        <w:annotationRef/>
      </w:r>
      <w:r>
        <w:t xml:space="preserve">I am starting to run out of ideas. Please fill in more if anyone can think of any. </w:t>
      </w:r>
    </w:p>
    <w:p w14:paraId="43735EDB" w14:textId="15ED495D" w:rsidR="002E4771" w:rsidRDefault="002E4771">
      <w:pPr>
        <w:pStyle w:val="CommentText"/>
      </w:pPr>
    </w:p>
  </w:comment>
  <w:comment w:id="2474" w:author="Joel Newman" w:date="2018-07-28T20:39:00Z" w:initials="JN">
    <w:p w14:paraId="41BA91EB" w14:textId="7DCCCA63" w:rsidR="002E4771" w:rsidRDefault="002E4771">
      <w:pPr>
        <w:pStyle w:val="CommentText"/>
      </w:pPr>
      <w:r>
        <w:rPr>
          <w:rStyle w:val="CommentReference"/>
        </w:rPr>
        <w:annotationRef/>
      </w:r>
      <w:r>
        <w:t>Original Design was REV 0. Should the title of appendix A be changed to reflect this?</w:t>
      </w:r>
    </w:p>
  </w:comment>
  <w:comment w:id="2475" w:author="Dalton B" w:date="2018-07-31T21:43:00Z" w:initials="DB">
    <w:p w14:paraId="2905834D" w14:textId="4D8C1274" w:rsidR="005244CC" w:rsidRDefault="005244CC">
      <w:pPr>
        <w:pStyle w:val="CommentText"/>
      </w:pPr>
      <w:r>
        <w:rPr>
          <w:rStyle w:val="CommentReference"/>
        </w:rPr>
        <w:annotationRef/>
      </w:r>
      <w:r>
        <w:t>I just updated it</w:t>
      </w:r>
    </w:p>
  </w:comment>
  <w:comment w:id="3160" w:author="Joel Newman" w:date="2018-07-20T23:34:00Z" w:initials="">
    <w:p w14:paraId="411182D0" w14:textId="77777777" w:rsidR="002E4771" w:rsidRDefault="002E4771" w:rsidP="00222A05">
      <w:r>
        <w:t>Do we want to use mosfet everywhere or MOSFET everywhere?</w:t>
      </w:r>
    </w:p>
  </w:comment>
  <w:comment w:id="3161" w:author="Dana de Jong" w:date="2018-07-22T15:37:00Z" w:initials="DdJ">
    <w:p w14:paraId="57D44266" w14:textId="77777777" w:rsidR="002E4771" w:rsidRDefault="002E4771">
      <w:pPr>
        <w:pStyle w:val="CommentText"/>
      </w:pPr>
      <w:r>
        <w:rPr>
          <w:rStyle w:val="CommentReference"/>
        </w:rPr>
        <w:annotationRef/>
      </w:r>
      <w:r>
        <w:t>“MOSFET” since acronym?</w:t>
      </w:r>
    </w:p>
    <w:p w14:paraId="05041EEC" w14:textId="77777777" w:rsidR="002E4771" w:rsidRDefault="002E4771">
      <w:pPr>
        <w:pStyle w:val="CommentText"/>
      </w:pPr>
    </w:p>
  </w:comment>
  <w:comment w:id="3380" w:author="Joel Newman" w:date="2018-07-31T17:18:00Z" w:initials="JN">
    <w:p w14:paraId="1A053D5C" w14:textId="7CDD7E18" w:rsidR="002E4771" w:rsidRDefault="002E4771">
      <w:pPr>
        <w:pStyle w:val="CommentText"/>
      </w:pPr>
      <w:r>
        <w:rPr>
          <w:rStyle w:val="CommentReference"/>
        </w:rPr>
        <w:annotationRef/>
      </w:r>
      <w:r>
        <w:t>“will” or “can”?</w:t>
      </w:r>
    </w:p>
  </w:comment>
  <w:comment w:id="3932" w:author="Joel Newman" w:date="2018-07-31T17:20:00Z" w:initials="JN">
    <w:p w14:paraId="6C6E4669" w14:textId="45EB7E47" w:rsidR="002E4771" w:rsidRDefault="002E4771">
      <w:pPr>
        <w:pStyle w:val="CommentText"/>
      </w:pPr>
      <w:r>
        <w:rPr>
          <w:rStyle w:val="CommentReference"/>
        </w:rPr>
        <w:annotationRef/>
      </w:r>
      <w:r>
        <w:t>This is just the test voltage. Not the final voltage.</w:t>
      </w:r>
    </w:p>
  </w:comment>
  <w:comment w:id="4122" w:author="Joel Newman" w:date="2018-07-31T17:22:00Z" w:initials="JN">
    <w:p w14:paraId="1BAC7AD0" w14:textId="77777777" w:rsidR="002E4771" w:rsidRDefault="002E4771">
      <w:pPr>
        <w:pStyle w:val="CommentText"/>
      </w:pPr>
      <w:r>
        <w:rPr>
          <w:rStyle w:val="CommentReference"/>
        </w:rPr>
        <w:annotationRef/>
      </w:r>
      <w:r>
        <w:t>Same thing twice</w:t>
      </w:r>
    </w:p>
    <w:p w14:paraId="0EC8F3E2" w14:textId="3E92AABA" w:rsidR="002E4771" w:rsidRDefault="002E4771" w:rsidP="003D461A">
      <w:pPr>
        <w:pStyle w:val="CommentText"/>
        <w:ind w:firstLine="0"/>
      </w:pPr>
    </w:p>
  </w:comment>
  <w:comment w:id="4123" w:author="Dalton B" w:date="2018-07-31T21:48:00Z" w:initials="DB">
    <w:p w14:paraId="1F51D92B" w14:textId="39F5DAC9" w:rsidR="005244CC" w:rsidRDefault="005244CC">
      <w:pPr>
        <w:pStyle w:val="CommentText"/>
      </w:pPr>
      <w:r>
        <w:rPr>
          <w:rStyle w:val="CommentReference"/>
        </w:rPr>
        <w:annotationRef/>
      </w:r>
      <w:r>
        <w:t>K fixed it</w:t>
      </w:r>
    </w:p>
  </w:comment>
  <w:comment w:id="4323" w:author="Joel Newman" w:date="2018-07-31T17:23:00Z" w:initials="JN">
    <w:p w14:paraId="42F03DDA" w14:textId="7349CE37" w:rsidR="002E4771" w:rsidRDefault="002E4771">
      <w:pPr>
        <w:pStyle w:val="CommentText"/>
      </w:pPr>
      <w:r>
        <w:rPr>
          <w:rStyle w:val="CommentReference"/>
        </w:rPr>
        <w:annotationRef/>
      </w:r>
      <w:r>
        <w:t>Did we make this picture? If not we need a source</w:t>
      </w:r>
    </w:p>
  </w:comment>
  <w:comment w:id="4324" w:author="Dalton B" w:date="2018-07-31T21:49:00Z" w:initials="DB">
    <w:p w14:paraId="46E5AB71" w14:textId="49AE1A88" w:rsidR="005244CC" w:rsidRDefault="005244CC">
      <w:pPr>
        <w:pStyle w:val="CommentText"/>
      </w:pPr>
      <w:r>
        <w:rPr>
          <w:rStyle w:val="CommentReference"/>
        </w:rPr>
        <w:annotationRef/>
      </w:r>
      <w:r>
        <w:t>Dan?</w:t>
      </w:r>
    </w:p>
  </w:comment>
  <w:comment w:id="4369" w:author="Joel Newman" w:date="2018-07-31T17:25:00Z" w:initials="JN">
    <w:p w14:paraId="0E5AF88A" w14:textId="04E14389" w:rsidR="002E4771" w:rsidRDefault="002E4771">
      <w:pPr>
        <w:pStyle w:val="CommentText"/>
      </w:pPr>
      <w:r>
        <w:rPr>
          <w:rStyle w:val="CommentReference"/>
        </w:rPr>
        <w:annotationRef/>
      </w:r>
      <w:r>
        <w:t xml:space="preserve">Isn’t it to protect lower energy devices from the higher energy devices? </w:t>
      </w:r>
    </w:p>
  </w:comment>
  <w:comment w:id="4419" w:author="Dana de Jong" w:date="2018-07-29T17:55:00Z" w:initials="DdJ">
    <w:p w14:paraId="298B1820" w14:textId="4C92719C" w:rsidR="002E4771" w:rsidRDefault="002E4771">
      <w:pPr>
        <w:pStyle w:val="CommentText"/>
      </w:pPr>
      <w:r>
        <w:rPr>
          <w:rStyle w:val="CommentReference"/>
        </w:rPr>
        <w:annotationRef/>
      </w:r>
      <w:r>
        <w:t>Daniel: not totally sure if this makes sense</w:t>
      </w:r>
    </w:p>
  </w:comment>
  <w:comment w:id="4420" w:author="Joel Newman" w:date="2018-07-31T17:26:00Z" w:initials="JN">
    <w:p w14:paraId="7C098660" w14:textId="77777777" w:rsidR="002E4771" w:rsidRDefault="002E4771">
      <w:pPr>
        <w:pStyle w:val="CommentText"/>
      </w:pPr>
      <w:r>
        <w:rPr>
          <w:rStyle w:val="CommentReference"/>
        </w:rPr>
        <w:annotationRef/>
      </w:r>
      <w:r>
        <w:t xml:space="preserve">I’m with dana on this one, if its not an opto-coupler and dosnt isolate with light then the section should just be called isolation instead of opto-isolation. </w:t>
      </w:r>
    </w:p>
    <w:p w14:paraId="69D52151" w14:textId="77777777" w:rsidR="002E4771" w:rsidRDefault="002E4771">
      <w:pPr>
        <w:pStyle w:val="CommentText"/>
      </w:pPr>
    </w:p>
    <w:p w14:paraId="286CB9B1" w14:textId="6B1647C9" w:rsidR="002E4771" w:rsidRDefault="002E4771">
      <w:pPr>
        <w:pStyle w:val="CommentText"/>
      </w:pPr>
      <w:r>
        <w:t xml:space="preserve">Also this is just a small pulse transformer right? </w:t>
      </w:r>
    </w:p>
  </w:comment>
  <w:comment w:id="4490" w:author="Joel Newman" w:date="2018-07-31T17:26:00Z" w:initials="JN">
    <w:p w14:paraId="50C523CB" w14:textId="6369B977" w:rsidR="002E4771" w:rsidRDefault="002E4771">
      <w:pPr>
        <w:pStyle w:val="CommentText"/>
      </w:pPr>
      <w:r>
        <w:rPr>
          <w:rStyle w:val="CommentReference"/>
        </w:rPr>
        <w:annotationRef/>
      </w:r>
      <w:r>
        <w:t>So ten chips or can one chip handle all ten connections?</w:t>
      </w:r>
    </w:p>
  </w:comment>
  <w:comment w:id="4516" w:author="Dana de Jong" w:date="2018-07-29T18:05:00Z" w:initials="DdJ">
    <w:p w14:paraId="200A8D89" w14:textId="0B495B2E" w:rsidR="002E4771" w:rsidRDefault="002E4771">
      <w:pPr>
        <w:pStyle w:val="CommentText"/>
      </w:pPr>
      <w:r>
        <w:rPr>
          <w:rStyle w:val="CommentReference"/>
        </w:rPr>
        <w:annotationRef/>
      </w:r>
      <w:r>
        <w:t>Daniel: no reference here, is this stil [11]?</w:t>
      </w:r>
    </w:p>
  </w:comment>
  <w:comment w:id="4629" w:author="Joel Newman" w:date="2018-07-31T17:29:00Z" w:initials="JN">
    <w:p w14:paraId="4B310A9A" w14:textId="0E4F0C56" w:rsidR="002E4771" w:rsidRDefault="002E4771">
      <w:pPr>
        <w:pStyle w:val="CommentText"/>
      </w:pPr>
      <w:r>
        <w:rPr>
          <w:rStyle w:val="CommentReference"/>
        </w:rPr>
        <w:annotationRef/>
      </w:r>
      <w:r>
        <w:t>The uC and the isolation chips will trip the fuse then with this amount.</w:t>
      </w:r>
    </w:p>
  </w:comment>
  <w:comment w:id="4630" w:author="Dalton B" w:date="2018-07-31T20:52:00Z" w:initials="DB">
    <w:p w14:paraId="6734749B" w14:textId="0964C635" w:rsidR="005244CC" w:rsidRDefault="005244CC">
      <w:pPr>
        <w:pStyle w:val="CommentText"/>
      </w:pPr>
      <w:r>
        <w:rPr>
          <w:rStyle w:val="CommentReference"/>
        </w:rPr>
        <w:annotationRef/>
      </w:r>
      <w:r>
        <w:t>When will they trip? I recommended a fuse that was around 10 to 20% of the max in the power budget</w:t>
      </w:r>
    </w:p>
  </w:comment>
  <w:comment w:id="4684" w:author="Joel Newman" w:date="2018-07-31T17:30:00Z" w:initials="JN">
    <w:p w14:paraId="0998F87E" w14:textId="44BA8D18" w:rsidR="002E4771" w:rsidRDefault="002E4771">
      <w:pPr>
        <w:pStyle w:val="CommentText"/>
      </w:pPr>
      <w:r>
        <w:rPr>
          <w:rStyle w:val="CommentReference"/>
        </w:rPr>
        <w:annotationRef/>
      </w:r>
      <w:r>
        <w:t>Need a source</w:t>
      </w:r>
    </w:p>
  </w:comment>
  <w:comment w:id="4685" w:author="Dalton B" w:date="2018-07-31T20:51:00Z" w:initials="DB">
    <w:p w14:paraId="69C9342D" w14:textId="2D9AB96C" w:rsidR="005244CC" w:rsidRDefault="005244CC" w:rsidP="00E10B9E">
      <w:pPr>
        <w:pStyle w:val="CommentText"/>
      </w:pPr>
      <w:r>
        <w:rPr>
          <w:rStyle w:val="CommentReference"/>
        </w:rPr>
        <w:annotationRef/>
      </w:r>
      <w:r>
        <w:t>I don’t know where this came from. Daniel?</w:t>
      </w:r>
    </w:p>
  </w:comment>
  <w:comment w:id="4770" w:author="Joel Newman" w:date="2018-07-28T19:50:00Z" w:initials="JN">
    <w:p w14:paraId="73412AE6" w14:textId="77777777" w:rsidR="002E4771" w:rsidRDefault="002E4771">
      <w:pPr>
        <w:pStyle w:val="CommentText"/>
      </w:pPr>
      <w:r>
        <w:rPr>
          <w:rStyle w:val="CommentReference"/>
        </w:rPr>
        <w:annotationRef/>
      </w:r>
      <w:r>
        <w:t>This needs a reference</w:t>
      </w:r>
    </w:p>
    <w:p w14:paraId="1D000868" w14:textId="3FAD37C4" w:rsidR="002E4771" w:rsidRDefault="002E4771" w:rsidP="001A2E13">
      <w:pPr>
        <w:pStyle w:val="CommentText"/>
        <w:ind w:firstLine="0"/>
      </w:pPr>
    </w:p>
  </w:comment>
  <w:comment w:id="4771" w:author="Dalton" w:date="2018-07-28T19:55:00Z" w:initials="DB">
    <w:p w14:paraId="31FC7559" w14:textId="77777777" w:rsidR="002E4771" w:rsidRDefault="002E4771">
      <w:pPr>
        <w:pStyle w:val="CommentText"/>
      </w:pPr>
      <w:r>
        <w:rPr>
          <w:rStyle w:val="CommentReference"/>
        </w:rPr>
        <w:annotationRef/>
      </w:r>
      <w:r>
        <w:t>K done</w:t>
      </w:r>
    </w:p>
    <w:p w14:paraId="73ED94F9" w14:textId="5B1E3C4E" w:rsidR="002E4771" w:rsidRDefault="002E4771">
      <w:pPr>
        <w:pStyle w:val="CommentText"/>
      </w:pPr>
    </w:p>
  </w:comment>
  <w:comment w:id="5209" w:author="Joel Newman" w:date="2018-07-31T17:33:00Z" w:initials="JN">
    <w:p w14:paraId="0E33861B" w14:textId="7E201A51" w:rsidR="002E4771" w:rsidRDefault="002E4771" w:rsidP="00161C50">
      <w:pPr>
        <w:pStyle w:val="CommentText"/>
      </w:pPr>
      <w:r>
        <w:rPr>
          <w:rStyle w:val="CommentReference"/>
        </w:rPr>
        <w:annotationRef/>
      </w:r>
      <w:r>
        <w:t>Should this be a table or just paragraphs?</w:t>
      </w:r>
    </w:p>
  </w:comment>
  <w:comment w:id="5210" w:author="Dalton B" w:date="2018-07-31T21:52:00Z" w:initials="DB">
    <w:p w14:paraId="3F26734A" w14:textId="3FCDA63C" w:rsidR="005244CC" w:rsidRDefault="005244CC">
      <w:pPr>
        <w:pStyle w:val="CommentText"/>
      </w:pPr>
      <w:r>
        <w:rPr>
          <w:rStyle w:val="CommentReference"/>
        </w:rPr>
        <w:annotationRef/>
      </w:r>
      <w:r>
        <w:t xml:space="preserve">I good with leaving it as a table </w:t>
      </w:r>
    </w:p>
  </w:comment>
  <w:comment w:id="5192" w:author="Joel Newman" w:date="2018-07-31T17:33:00Z" w:initials="JN">
    <w:p w14:paraId="13DB1ED8" w14:textId="77777777" w:rsidR="00CE0840" w:rsidRDefault="00CE0840" w:rsidP="00161C50">
      <w:pPr>
        <w:pStyle w:val="CommentText"/>
      </w:pPr>
      <w:r>
        <w:rPr>
          <w:rStyle w:val="CommentReference"/>
        </w:rPr>
        <w:annotationRef/>
      </w:r>
      <w:r>
        <w:t>Should this be a table or just paragraphs?</w:t>
      </w:r>
    </w:p>
  </w:comment>
  <w:comment w:id="5249" w:author="Dalton B" w:date="2018-07-31T21:52:00Z" w:initials="DB">
    <w:p w14:paraId="583AF6D2" w14:textId="77777777" w:rsidR="00CE0840" w:rsidRDefault="00CE0840">
      <w:pPr>
        <w:pStyle w:val="CommentText"/>
      </w:pPr>
      <w:r>
        <w:rPr>
          <w:rStyle w:val="CommentReference"/>
        </w:rPr>
        <w:annotationRef/>
      </w:r>
      <w:r>
        <w:t xml:space="preserve">I good with leaving it as a table </w:t>
      </w:r>
    </w:p>
  </w:comment>
  <w:comment w:id="5764" w:author="Dana de Jong" w:date="2018-07-29T18:19:00Z" w:initials="DdJ">
    <w:p w14:paraId="42DC87E9" w14:textId="0A0CF02D" w:rsidR="002E4771" w:rsidRDefault="002E4771">
      <w:pPr>
        <w:pStyle w:val="CommentText"/>
      </w:pPr>
      <w:r>
        <w:rPr>
          <w:rStyle w:val="CommentReference"/>
        </w:rPr>
        <w:annotationRef/>
      </w:r>
      <w:r>
        <w:t>…what was this going to say?</w:t>
      </w:r>
    </w:p>
  </w:comment>
  <w:comment w:id="5778" w:author="Joel Newman" w:date="2018-07-21T00:02:00Z" w:initials="">
    <w:p w14:paraId="2C02E3D6" w14:textId="77777777" w:rsidR="002E4771" w:rsidRDefault="002E4771" w:rsidP="00222A05">
      <w:r>
        <w:t>Double check if I can set a zero in TORQUE</w:t>
      </w:r>
    </w:p>
  </w:comment>
  <w:comment w:id="5906" w:author="Dana de Jong" w:date="2018-07-30T00:58:00Z" w:initials="DdJ">
    <w:p w14:paraId="784ECF52" w14:textId="5E07AD62" w:rsidR="002E4771" w:rsidRDefault="002E4771">
      <w:pPr>
        <w:pStyle w:val="CommentText"/>
      </w:pPr>
      <w:r>
        <w:rPr>
          <w:rStyle w:val="CommentReference"/>
        </w:rPr>
        <w:annotationRef/>
      </w:r>
      <w:r>
        <w:t>“were” or “were not”?</w:t>
      </w:r>
    </w:p>
  </w:comment>
  <w:comment w:id="5907" w:author="Joel Newman" w:date="2018-07-31T17:40:00Z" w:initials="JN">
    <w:p w14:paraId="6CED011C" w14:textId="77777777" w:rsidR="002E4771" w:rsidRDefault="002E4771">
      <w:pPr>
        <w:pStyle w:val="CommentText"/>
      </w:pPr>
      <w:r>
        <w:rPr>
          <w:rStyle w:val="CommentReference"/>
        </w:rPr>
        <w:annotationRef/>
      </w:r>
      <w:r>
        <w:t xml:space="preserve">They were tested but without a current meter in series with the motor. </w:t>
      </w:r>
    </w:p>
    <w:p w14:paraId="3A742040" w14:textId="77777777" w:rsidR="002E4771" w:rsidRDefault="002E4771">
      <w:pPr>
        <w:pStyle w:val="CommentText"/>
      </w:pPr>
    </w:p>
    <w:p w14:paraId="17DC37E9" w14:textId="332C277A" w:rsidR="002E4771" w:rsidRDefault="002E4771">
      <w:pPr>
        <w:pStyle w:val="CommentText"/>
      </w:pPr>
      <w:r>
        <w:t>Any suggestions on how to reword?</w:t>
      </w:r>
    </w:p>
  </w:comment>
  <w:comment w:id="5908" w:author="Dana de Jong" w:date="2018-07-31T22:17:00Z" w:initials="DdJ">
    <w:p w14:paraId="4393F0B1" w14:textId="34D2B411" w:rsidR="005244CC" w:rsidRDefault="005244CC">
      <w:pPr>
        <w:pStyle w:val="CommentText"/>
      </w:pPr>
      <w:r>
        <w:rPr>
          <w:rStyle w:val="CommentReference"/>
        </w:rPr>
        <w:annotationRef/>
      </w:r>
      <w:r>
        <w:t>It’s fine, it’s just usually of the form “were not…due…” so was wondering if typo”</w:t>
      </w:r>
    </w:p>
    <w:p w14:paraId="1252B244" w14:textId="77777777" w:rsidR="005244CC" w:rsidRDefault="005244CC">
      <w:pPr>
        <w:pStyle w:val="CommentText"/>
      </w:pPr>
    </w:p>
  </w:comment>
  <w:comment w:id="5975" w:author="Joel Newman" w:date="2018-07-20T23:21:00Z" w:initials="">
    <w:p w14:paraId="182AC9D1" w14:textId="77777777" w:rsidR="002E4771" w:rsidRDefault="002E4771" w:rsidP="00222A05">
      <w:r>
        <w:t>from TI datasheet page 14.</w:t>
      </w:r>
    </w:p>
    <w:p w14:paraId="3C8D1B09" w14:textId="77777777" w:rsidR="002E4771" w:rsidRDefault="002E4771" w:rsidP="00222A05"/>
    <w:p w14:paraId="0C530662" w14:textId="77777777" w:rsidR="002E4771" w:rsidRDefault="002E4771" w:rsidP="00222A05">
      <w:r>
        <w:t>need to edit to remove the figure numbers so that it matches the rest of the document.</w:t>
      </w:r>
    </w:p>
  </w:comment>
  <w:comment w:id="6177" w:author="Joel Newman" w:date="2018-07-22T16:40:00Z" w:initials="JN">
    <w:p w14:paraId="68E69342" w14:textId="03E7F947" w:rsidR="002E4771" w:rsidRDefault="002E4771">
      <w:pPr>
        <w:pStyle w:val="CommentText"/>
      </w:pPr>
      <w:r>
        <w:rPr>
          <w:rStyle w:val="CommentReference"/>
        </w:rPr>
        <w:annotationRef/>
      </w:r>
      <w:r>
        <w:t>Should I specify that the motor driver is the DRV 8704 or is that clear in this context?</w:t>
      </w:r>
    </w:p>
  </w:comment>
  <w:comment w:id="6353" w:author="Dalton B" w:date="2018-07-31T21:27:00Z" w:initials="DB">
    <w:p w14:paraId="72F88033" w14:textId="38902401" w:rsidR="005244CC" w:rsidRDefault="005244CC">
      <w:pPr>
        <w:pStyle w:val="CommentText"/>
      </w:pPr>
      <w:r>
        <w:rPr>
          <w:rStyle w:val="CommentReference"/>
        </w:rPr>
        <w:annotationRef/>
      </w:r>
      <w:r>
        <w:t>Can something be many and particular?</w:t>
      </w:r>
    </w:p>
  </w:comment>
  <w:comment w:id="6354" w:author="Dana de Jong" w:date="2018-07-31T22:19:00Z" w:initials="DdJ">
    <w:p w14:paraId="45E43482" w14:textId="77FC9660" w:rsidR="005244CC" w:rsidRDefault="005244CC">
      <w:pPr>
        <w:pStyle w:val="CommentText"/>
      </w:pPr>
      <w:r>
        <w:rPr>
          <w:rStyle w:val="CommentReference"/>
        </w:rPr>
        <w:annotationRef/>
      </w:r>
      <w:r>
        <w:t>I removed “particular”</w:t>
      </w:r>
    </w:p>
  </w:comment>
  <w:comment w:id="6725" w:author="Joel Newman" w:date="2018-07-28T18:56:00Z" w:initials="JN">
    <w:p w14:paraId="488D9B27" w14:textId="77777777" w:rsidR="002E4771" w:rsidRDefault="002E4771">
      <w:pPr>
        <w:pStyle w:val="CommentText"/>
      </w:pPr>
      <w:r>
        <w:rPr>
          <w:rStyle w:val="CommentReference"/>
        </w:rPr>
        <w:annotationRef/>
      </w:r>
      <w:r>
        <w:t>Can we just make the whole page landscape</w:t>
      </w:r>
    </w:p>
    <w:p w14:paraId="55A47C32" w14:textId="5BAE4B5A" w:rsidR="002E4771" w:rsidRDefault="002E4771">
      <w:pPr>
        <w:pStyle w:val="CommentText"/>
      </w:pPr>
    </w:p>
  </w:comment>
  <w:comment w:id="6726" w:author="Dana de Jong" w:date="2018-07-29T18:26:00Z" w:initials="DdJ">
    <w:p w14:paraId="578F3F69" w14:textId="2D808CB1" w:rsidR="002E4771" w:rsidRDefault="002E4771">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848CE2" w15:done="1"/>
  <w15:commentEx w15:paraId="485E825D" w15:paraIdParent="3D848CE2" w15:done="1"/>
  <w15:commentEx w15:paraId="0CB7E18C" w15:done="1"/>
  <w15:commentEx w15:paraId="2A2A590F" w15:done="1"/>
  <w15:commentEx w15:paraId="1BE43129" w15:paraIdParent="2A2A590F" w15:done="1"/>
  <w15:commentEx w15:paraId="38249F83" w15:done="1"/>
  <w15:commentEx w15:paraId="4B17CFBF" w15:done="1"/>
  <w15:commentEx w15:paraId="6B89B387" w15:paraIdParent="4B17CFBF" w15:done="1"/>
  <w15:commentEx w15:paraId="4CEB6094" w15:done="0"/>
  <w15:commentEx w15:paraId="7CE4F95C" w15:paraIdParent="4CEB6094" w15:done="0"/>
  <w15:commentEx w15:paraId="54EA93E1" w15:done="0"/>
  <w15:commentEx w15:paraId="42FDF9A0" w15:done="0"/>
  <w15:commentEx w15:paraId="05ED8E1E" w15:paraIdParent="42FDF9A0" w15:done="0"/>
  <w15:commentEx w15:paraId="200EFACA" w15:done="1"/>
  <w15:commentEx w15:paraId="0A2C5CD7" w15:paraIdParent="200EFACA" w15:done="1"/>
  <w15:commentEx w15:paraId="4CE0A9D0" w15:done="0"/>
  <w15:commentEx w15:paraId="2235C4CD" w15:done="0"/>
  <w15:commentEx w15:paraId="0FC126BA" w15:done="1"/>
  <w15:commentEx w15:paraId="12E4AC06" w15:done="1"/>
  <w15:commentEx w15:paraId="3B2BC2A7" w15:paraIdParent="12E4AC06" w15:done="1"/>
  <w15:commentEx w15:paraId="7A6B867F" w15:done="1"/>
  <w15:commentEx w15:paraId="4E11D851" w15:done="1"/>
  <w15:commentEx w15:paraId="43735EDB" w15:done="0"/>
  <w15:commentEx w15:paraId="41BA91EB" w15:done="1"/>
  <w15:commentEx w15:paraId="2905834D" w15:paraIdParent="41BA91EB" w15:done="1"/>
  <w15:commentEx w15:paraId="411182D0" w15:done="0"/>
  <w15:commentEx w15:paraId="05041EEC" w15:paraIdParent="411182D0" w15:done="0"/>
  <w15:commentEx w15:paraId="1A053D5C" w15:done="1"/>
  <w15:commentEx w15:paraId="6C6E4669" w15:done="0"/>
  <w15:commentEx w15:paraId="0EC8F3E2" w15:done="1"/>
  <w15:commentEx w15:paraId="1F51D92B" w15:paraIdParent="0EC8F3E2" w15:done="1"/>
  <w15:commentEx w15:paraId="42F03DDA" w15:done="0"/>
  <w15:commentEx w15:paraId="46E5AB71" w15:paraIdParent="42F03DDA" w15:done="0"/>
  <w15:commentEx w15:paraId="0E5AF88A" w15:done="1"/>
  <w15:commentEx w15:paraId="298B1820" w15:done="1"/>
  <w15:commentEx w15:paraId="286CB9B1" w15:paraIdParent="298B1820" w15:done="1"/>
  <w15:commentEx w15:paraId="50C523CB" w15:done="1"/>
  <w15:commentEx w15:paraId="200A8D89" w15:done="1"/>
  <w15:commentEx w15:paraId="4B310A9A" w15:done="1"/>
  <w15:commentEx w15:paraId="6734749B" w15:paraIdParent="4B310A9A" w15:done="1"/>
  <w15:commentEx w15:paraId="0998F87E" w15:done="0"/>
  <w15:commentEx w15:paraId="69C9342D" w15:paraIdParent="0998F87E" w15:done="0"/>
  <w15:commentEx w15:paraId="1D000868" w15:done="1"/>
  <w15:commentEx w15:paraId="73ED94F9" w15:paraIdParent="1D000868" w15:done="0"/>
  <w15:commentEx w15:paraId="0E33861B" w15:done="1"/>
  <w15:commentEx w15:paraId="3F26734A" w15:paraIdParent="0E33861B" w15:done="1"/>
  <w15:commentEx w15:paraId="13DB1ED8" w15:done="1"/>
  <w15:commentEx w15:paraId="583AF6D2" w15:paraIdParent="13DB1ED8" w15:done="1"/>
  <w15:commentEx w15:paraId="42DC87E9" w15:done="1"/>
  <w15:commentEx w15:paraId="2C02E3D6" w15:done="1"/>
  <w15:commentEx w15:paraId="784ECF52" w15:done="1"/>
  <w15:commentEx w15:paraId="17DC37E9" w15:paraIdParent="784ECF52" w15:done="1"/>
  <w15:commentEx w15:paraId="1252B244" w15:paraIdParent="784ECF52" w15:done="1"/>
  <w15:commentEx w15:paraId="0C530662" w15:done="1"/>
  <w15:commentEx w15:paraId="68E69342" w15:done="1"/>
  <w15:commentEx w15:paraId="72F88033" w15:done="1"/>
  <w15:commentEx w15:paraId="45E43482" w15:paraIdParent="72F88033" w15:done="1"/>
  <w15:commentEx w15:paraId="55A47C32" w15:done="1"/>
  <w15:commentEx w15:paraId="578F3F69" w15:paraIdParent="55A47C3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848CE2" w16cid:durableId="1F0B2093"/>
  <w16cid:commentId w16cid:paraId="485E825D" w16cid:durableId="1F0B4D46"/>
  <w16cid:commentId w16cid:paraId="0CB7E18C" w16cid:durableId="1F074FCD"/>
  <w16cid:commentId w16cid:paraId="2A2A590F" w16cid:durableId="1F0B4EC0"/>
  <w16cid:commentId w16cid:paraId="1BE43129" w16cid:durableId="1F0B53FD"/>
  <w16cid:commentId w16cid:paraId="38249F83" w16cid:durableId="1F0890C1"/>
  <w16cid:commentId w16cid:paraId="4B17CFBF" w16cid:durableId="1F0B4F98"/>
  <w16cid:commentId w16cid:paraId="6B89B387" w16cid:durableId="1F0B4F97"/>
  <w16cid:commentId w16cid:paraId="4CEB6094" w16cid:durableId="1F03101C"/>
  <w16cid:commentId w16cid:paraId="7CE4F95C" w16cid:durableId="1F03101B"/>
  <w16cid:commentId w16cid:paraId="54EA93E1" w16cid:durableId="1F0B20B9"/>
  <w16cid:commentId w16cid:paraId="42FDF9A0" w16cid:durableId="1EFF1CED"/>
  <w16cid:commentId w16cid:paraId="05ED8E1E" w16cid:durableId="1EFF6C1D"/>
  <w16cid:commentId w16cid:paraId="200EFACA" w16cid:durableId="1F080D4D"/>
  <w16cid:commentId w16cid:paraId="0A2C5CD7" w16cid:durableId="1F0B5317"/>
  <w16cid:commentId w16cid:paraId="4CE0A9D0" w16cid:durableId="1F0AEE09"/>
  <w16cid:commentId w16cid:paraId="2235C4CD" w16cid:durableId="1F04A716"/>
  <w16cid:commentId w16cid:paraId="0FC126BA" w16cid:durableId="1FA95129"/>
  <w16cid:commentId w16cid:paraId="12E4AC06" w16cid:durableId="1F06DE3E"/>
  <w16cid:commentId w16cid:paraId="3B2BC2A7" w16cid:durableId="1F074E79"/>
  <w16cid:commentId w16cid:paraId="7A6B867F" w16cid:durableId="1F07276F"/>
  <w16cid:commentId w16cid:paraId="4E11D851" w16cid:durableId="1F06DE3F"/>
  <w16cid:commentId w16cid:paraId="43735EDB" w16cid:durableId="1F074F1A"/>
  <w16cid:commentId w16cid:paraId="41BA91EB" w16cid:durableId="1F0752F5"/>
  <w16cid:commentId w16cid:paraId="2905834D" w16cid:durableId="1F0B5688"/>
  <w16cid:commentId w16cid:paraId="411182D0" w16cid:durableId="1F08916A"/>
  <w16cid:commentId w16cid:paraId="05041EEC" w16cid:durableId="1F08916B"/>
  <w16cid:commentId w16cid:paraId="1A053D5C" w16cid:durableId="1F0B186B"/>
  <w16cid:commentId w16cid:paraId="6C6E4669" w16cid:durableId="1F0B18DF"/>
  <w16cid:commentId w16cid:paraId="0EC8F3E2" w16cid:durableId="1F0B1958"/>
  <w16cid:commentId w16cid:paraId="1F51D92B" w16cid:durableId="1F0B57C9"/>
  <w16cid:commentId w16cid:paraId="42F03DDA" w16cid:durableId="1F0B199E"/>
  <w16cid:commentId w16cid:paraId="46E5AB71" w16cid:durableId="1F0B57F3"/>
  <w16cid:commentId w16cid:paraId="0E5AF88A" w16cid:durableId="1F0B19F1"/>
  <w16cid:commentId w16cid:paraId="298B1820" w16cid:durableId="1F08916C"/>
  <w16cid:commentId w16cid:paraId="286CB9B1" w16cid:durableId="1F0B1A50"/>
  <w16cid:commentId w16cid:paraId="50C523CB" w16cid:durableId="1F0B1A38"/>
  <w16cid:commentId w16cid:paraId="200A8D89" w16cid:durableId="1F08916D"/>
  <w16cid:commentId w16cid:paraId="4B310A9A" w16cid:durableId="1F0B1AFD"/>
  <w16cid:commentId w16cid:paraId="6734749B" w16cid:durableId="1F0B4AAB"/>
  <w16cid:commentId w16cid:paraId="0998F87E" w16cid:durableId="1F0B1B1A"/>
  <w16cid:commentId w16cid:paraId="69C9342D" w16cid:durableId="1F0B4A65"/>
  <w16cid:commentId w16cid:paraId="1D000868" w16cid:durableId="1F074792"/>
  <w16cid:commentId w16cid:paraId="73ED94F9" w16cid:durableId="1F074894"/>
  <w16cid:commentId w16cid:paraId="3F26734A" w16cid:durableId="1FA95144"/>
  <w16cid:commentId w16cid:paraId="13DB1ED8" w16cid:durableId="1F0B1C02"/>
  <w16cid:commentId w16cid:paraId="583AF6D2" w16cid:durableId="1FA95146"/>
  <w16cid:commentId w16cid:paraId="42DC87E9" w16cid:durableId="1F08920D"/>
  <w16cid:commentId w16cid:paraId="2C02E3D6" w16cid:durableId="1EFF1C0E"/>
  <w16cid:commentId w16cid:paraId="784ECF52" w16cid:durableId="1F09634E"/>
  <w16cid:commentId w16cid:paraId="17DC37E9" w16cid:durableId="1F0B1D75"/>
  <w16cid:commentId w16cid:paraId="1252B244" w16cid:durableId="1F0C0764"/>
  <w16cid:commentId w16cid:paraId="0C530662" w16cid:durableId="1EFF1C11"/>
  <w16cid:commentId w16cid:paraId="68E69342" w16cid:durableId="1EFF3210"/>
  <w16cid:commentId w16cid:paraId="72F88033" w16cid:durableId="1F0B52D2"/>
  <w16cid:commentId w16cid:paraId="45E43482" w16cid:durableId="1F0C0768"/>
  <w16cid:commentId w16cid:paraId="55A47C32" w16cid:durableId="1F073AF9"/>
  <w16cid:commentId w16cid:paraId="578F3F69" w16cid:durableId="1F089B1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73B4EF" w14:textId="77777777" w:rsidR="00DD6924" w:rsidRDefault="00DD6924" w:rsidP="002E6D2C">
      <w:r>
        <w:separator/>
      </w:r>
    </w:p>
  </w:endnote>
  <w:endnote w:type="continuationSeparator" w:id="0">
    <w:p w14:paraId="0555563E" w14:textId="77777777" w:rsidR="00DD6924" w:rsidRDefault="00DD6924" w:rsidP="002E6D2C">
      <w:r>
        <w:continuationSeparator/>
      </w:r>
    </w:p>
  </w:endnote>
  <w:endnote w:type="continuationNotice" w:id="1">
    <w:p w14:paraId="0E3A14D3" w14:textId="77777777" w:rsidR="00DD6924" w:rsidRDefault="00DD6924" w:rsidP="002E6D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9A3C011B-3A00-4FDB-852E-9F6D63484493}"/>
  </w:font>
  <w:font w:name="Calibri">
    <w:panose1 w:val="020F0502020204030204"/>
    <w:charset w:val="00"/>
    <w:family w:val="swiss"/>
    <w:pitch w:val="variable"/>
    <w:sig w:usb0="E0002AFF" w:usb1="C000247B" w:usb2="00000009" w:usb3="00000000" w:csb0="000001FF" w:csb1="00000000"/>
    <w:embedRegular r:id="rId2" w:fontKey="{D35DDD72-46CD-41D2-AD02-BE5039C1A782}"/>
  </w:font>
  <w:font w:name="MinionPro-Regular">
    <w:altName w:val="Calibri"/>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embedRegular r:id="rId3" w:fontKey="{2E0EA9D5-0848-48A7-AF5B-697B0F084611}"/>
    <w:embedBold r:id="rId4" w:fontKey="{3A44547E-B293-413B-8E3C-9687E6EDF7F2}"/>
    <w:embedItalic r:id="rId5" w:fontKey="{670DC314-AE3D-42D5-9612-C2231B666680}"/>
  </w:font>
  <w:font w:name="Times New 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embedRegular r:id="rId6" w:fontKey="{3A01561D-F685-4BE3-B65A-E0E75213B384}"/>
  </w:font>
  <w:font w:name="Cambria Math">
    <w:panose1 w:val="02040503050406030204"/>
    <w:charset w:val="00"/>
    <w:family w:val="roman"/>
    <w:pitch w:val="variable"/>
    <w:sig w:usb0="E00006FF" w:usb1="420024FF" w:usb2="02000000" w:usb3="00000000" w:csb0="0000019F" w:csb1="00000000"/>
    <w:embedRegular r:id="rId7" w:fontKey="{971C21E2-0C75-4C06-B65A-66191201ED64}"/>
    <w:embedItalic r:id="rId8" w:fontKey="{5363151F-9429-4D2B-97F1-178B20770022}"/>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90" w:author="Dana de Jong" w:date="2018-08-01T13:17:00Z"/>
  <w:sdt>
    <w:sdtPr>
      <w:id w:val="-805547557"/>
      <w:docPartObj>
        <w:docPartGallery w:val="Page Numbers (Bottom of Page)"/>
        <w:docPartUnique/>
      </w:docPartObj>
    </w:sdtPr>
    <w:sdtEndPr>
      <w:rPr>
        <w:noProof/>
      </w:rPr>
    </w:sdtEndPr>
    <w:sdtContent>
      <w:customXmlInsRangeEnd w:id="90"/>
      <w:p w14:paraId="66324F02" w14:textId="36465701" w:rsidR="002E4771" w:rsidRDefault="002E4771">
        <w:pPr>
          <w:pStyle w:val="Footer"/>
          <w:rPr>
            <w:ins w:id="91" w:author="Dana de Jong" w:date="2018-08-01T13:17:00Z"/>
          </w:rPr>
        </w:pPr>
        <w:ins w:id="92" w:author="Dana de Jong" w:date="2018-08-01T13:17:00Z">
          <w:r>
            <w:fldChar w:fldCharType="begin"/>
          </w:r>
        </w:ins>
        <w:r>
          <w:instrText xml:space="preserve"> PAGE   \* MERGEFORMAT </w:instrText>
        </w:r>
        <w:ins w:id="93" w:author="Dana de Jong" w:date="2018-08-01T13:17:00Z">
          <w:r>
            <w:fldChar w:fldCharType="separate"/>
          </w:r>
        </w:ins>
        <w:r>
          <w:rPr>
            <w:noProof/>
          </w:rPr>
          <w:t>20</w:t>
        </w:r>
        <w:ins w:id="94" w:author="Dana de Jong" w:date="2018-08-01T13:17:00Z">
          <w:r>
            <w:rPr>
              <w:noProof/>
            </w:rPr>
            <w:fldChar w:fldCharType="end"/>
          </w:r>
        </w:ins>
      </w:p>
      <w:customXmlInsRangeStart w:id="95" w:author="Dana de Jong" w:date="2018-08-01T13:17:00Z"/>
    </w:sdtContent>
  </w:sdt>
  <w:customXmlInsRangeEnd w:id="95"/>
  <w:p w14:paraId="0A2A2AEE" w14:textId="77777777" w:rsidR="002E4771" w:rsidRDefault="002E4771">
    <w:pPr>
      <w:pStyle w:val="Footer"/>
      <w:ind w:firstLine="0"/>
      <w:pPrChange w:id="96" w:author="Joel Newman" w:date="2018-07-29T11:10:00Z">
        <w:pPr>
          <w:pStyle w:val="Footer"/>
        </w:pPr>
      </w:pPrChan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D0C324" w14:textId="494620DA" w:rsidR="002E4771" w:rsidRPr="004F057A" w:rsidRDefault="006911B1">
    <w:pPr>
      <w:pStyle w:val="Footer"/>
      <w:pPrChange w:id="97" w:author="Dalton B" w:date="2018-07-28T21:05:00Z">
        <w:pPr>
          <w:pStyle w:val="Footer"/>
          <w:jc w:val="right"/>
        </w:pPr>
      </w:pPrChange>
    </w:pPr>
    <w:sdt>
      <w:sdtPr>
        <w:id w:val="-2130315213"/>
        <w:docPartObj>
          <w:docPartGallery w:val="Page Numbers (Bottom of Page)"/>
          <w:docPartUnique/>
        </w:docPartObj>
      </w:sdtPr>
      <w:sdtEndPr>
        <w:rPr>
          <w:noProof/>
        </w:rPr>
      </w:sdtEndPr>
      <w:sdtContent>
        <w:del w:id="98" w:author="Dana de Jong" w:date="2018-08-01T13:19:00Z">
          <w:r w:rsidR="002E4771">
            <w:fldChar w:fldCharType="begin"/>
          </w:r>
          <w:r w:rsidR="002E4771">
            <w:delInstrText xml:space="preserve"> PAGE   \* MERGEFORMAT </w:delInstrText>
          </w:r>
          <w:r w:rsidR="002E4771">
            <w:fldChar w:fldCharType="separate"/>
          </w:r>
          <w:r w:rsidR="002E4771">
            <w:rPr>
              <w:noProof/>
            </w:rPr>
            <w:delText>1</w:delText>
          </w:r>
          <w:r w:rsidR="002E4771">
            <w:rPr>
              <w:noProof/>
            </w:rPr>
            <w:fldChar w:fldCharType="end"/>
          </w:r>
        </w:del>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55A4F2" w14:textId="77777777" w:rsidR="00DD6924" w:rsidRDefault="00DD6924" w:rsidP="002E6D2C">
      <w:r>
        <w:separator/>
      </w:r>
    </w:p>
  </w:footnote>
  <w:footnote w:type="continuationSeparator" w:id="0">
    <w:p w14:paraId="2814059D" w14:textId="77777777" w:rsidR="00DD6924" w:rsidRDefault="00DD6924" w:rsidP="002E6D2C">
      <w:r>
        <w:continuationSeparator/>
      </w:r>
    </w:p>
  </w:footnote>
  <w:footnote w:type="continuationNotice" w:id="1">
    <w:p w14:paraId="5648047B" w14:textId="77777777" w:rsidR="00DD6924" w:rsidRDefault="00DD6924" w:rsidP="002E6D2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CE3F9" w14:textId="77777777" w:rsidR="002E4771" w:rsidRDefault="002E4771">
    <w:pPr>
      <w:pStyle w:val="Header"/>
    </w:pPr>
    <w:r>
      <w:tab/>
    </w:r>
    <w:r>
      <w:tab/>
    </w:r>
  </w:p>
  <w:p w14:paraId="32A28BA5" w14:textId="77777777" w:rsidR="002E4771" w:rsidRDefault="002E47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C0AF5"/>
    <w:multiLevelType w:val="hybridMultilevel"/>
    <w:tmpl w:val="2FCCF64E"/>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 w15:restartNumberingAfterBreak="0">
    <w:nsid w:val="0AB73141"/>
    <w:multiLevelType w:val="hybridMultilevel"/>
    <w:tmpl w:val="A2C29D92"/>
    <w:lvl w:ilvl="0" w:tplc="10090001">
      <w:start w:val="1"/>
      <w:numFmt w:val="bullet"/>
      <w:lvlText w:val=""/>
      <w:lvlJc w:val="left"/>
      <w:pPr>
        <w:ind w:left="1287" w:hanging="360"/>
      </w:pPr>
      <w:rPr>
        <w:rFonts w:ascii="Symbol" w:hAnsi="Symbol" w:hint="default"/>
      </w:rPr>
    </w:lvl>
    <w:lvl w:ilvl="1" w:tplc="10090003">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 w15:restartNumberingAfterBreak="0">
    <w:nsid w:val="0DB50DA1"/>
    <w:multiLevelType w:val="hybridMultilevel"/>
    <w:tmpl w:val="EC201FCE"/>
    <w:lvl w:ilvl="0" w:tplc="7B3E7996">
      <w:numFmt w:val="bullet"/>
      <w:lvlText w:val=""/>
      <w:lvlJc w:val="left"/>
      <w:pPr>
        <w:ind w:left="720" w:hanging="360"/>
      </w:pPr>
      <w:rPr>
        <w:rFonts w:ascii="Wingdings" w:eastAsia="Arial" w:hAnsi="Wingdings" w:cs="Aria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B3D68"/>
    <w:multiLevelType w:val="hybridMultilevel"/>
    <w:tmpl w:val="13FC1504"/>
    <w:lvl w:ilvl="0" w:tplc="10090001">
      <w:start w:val="1"/>
      <w:numFmt w:val="bullet"/>
      <w:lvlText w:val=""/>
      <w:lvlJc w:val="left"/>
      <w:pPr>
        <w:ind w:left="1346" w:hanging="360"/>
      </w:pPr>
      <w:rPr>
        <w:rFonts w:ascii="Symbol" w:hAnsi="Symbol" w:hint="default"/>
      </w:rPr>
    </w:lvl>
    <w:lvl w:ilvl="1" w:tplc="10090003" w:tentative="1">
      <w:start w:val="1"/>
      <w:numFmt w:val="bullet"/>
      <w:lvlText w:val="o"/>
      <w:lvlJc w:val="left"/>
      <w:pPr>
        <w:ind w:left="2066" w:hanging="360"/>
      </w:pPr>
      <w:rPr>
        <w:rFonts w:ascii="Courier New" w:hAnsi="Courier New" w:cs="Courier New" w:hint="default"/>
      </w:rPr>
    </w:lvl>
    <w:lvl w:ilvl="2" w:tplc="10090005" w:tentative="1">
      <w:start w:val="1"/>
      <w:numFmt w:val="bullet"/>
      <w:lvlText w:val=""/>
      <w:lvlJc w:val="left"/>
      <w:pPr>
        <w:ind w:left="2786" w:hanging="360"/>
      </w:pPr>
      <w:rPr>
        <w:rFonts w:ascii="Wingdings" w:hAnsi="Wingdings" w:hint="default"/>
      </w:rPr>
    </w:lvl>
    <w:lvl w:ilvl="3" w:tplc="10090001" w:tentative="1">
      <w:start w:val="1"/>
      <w:numFmt w:val="bullet"/>
      <w:lvlText w:val=""/>
      <w:lvlJc w:val="left"/>
      <w:pPr>
        <w:ind w:left="3506" w:hanging="360"/>
      </w:pPr>
      <w:rPr>
        <w:rFonts w:ascii="Symbol" w:hAnsi="Symbol" w:hint="default"/>
      </w:rPr>
    </w:lvl>
    <w:lvl w:ilvl="4" w:tplc="10090003" w:tentative="1">
      <w:start w:val="1"/>
      <w:numFmt w:val="bullet"/>
      <w:lvlText w:val="o"/>
      <w:lvlJc w:val="left"/>
      <w:pPr>
        <w:ind w:left="4226" w:hanging="360"/>
      </w:pPr>
      <w:rPr>
        <w:rFonts w:ascii="Courier New" w:hAnsi="Courier New" w:cs="Courier New" w:hint="default"/>
      </w:rPr>
    </w:lvl>
    <w:lvl w:ilvl="5" w:tplc="10090005" w:tentative="1">
      <w:start w:val="1"/>
      <w:numFmt w:val="bullet"/>
      <w:lvlText w:val=""/>
      <w:lvlJc w:val="left"/>
      <w:pPr>
        <w:ind w:left="4946" w:hanging="360"/>
      </w:pPr>
      <w:rPr>
        <w:rFonts w:ascii="Wingdings" w:hAnsi="Wingdings" w:hint="default"/>
      </w:rPr>
    </w:lvl>
    <w:lvl w:ilvl="6" w:tplc="10090001" w:tentative="1">
      <w:start w:val="1"/>
      <w:numFmt w:val="bullet"/>
      <w:lvlText w:val=""/>
      <w:lvlJc w:val="left"/>
      <w:pPr>
        <w:ind w:left="5666" w:hanging="360"/>
      </w:pPr>
      <w:rPr>
        <w:rFonts w:ascii="Symbol" w:hAnsi="Symbol" w:hint="default"/>
      </w:rPr>
    </w:lvl>
    <w:lvl w:ilvl="7" w:tplc="10090003" w:tentative="1">
      <w:start w:val="1"/>
      <w:numFmt w:val="bullet"/>
      <w:lvlText w:val="o"/>
      <w:lvlJc w:val="left"/>
      <w:pPr>
        <w:ind w:left="6386" w:hanging="360"/>
      </w:pPr>
      <w:rPr>
        <w:rFonts w:ascii="Courier New" w:hAnsi="Courier New" w:cs="Courier New" w:hint="default"/>
      </w:rPr>
    </w:lvl>
    <w:lvl w:ilvl="8" w:tplc="10090005" w:tentative="1">
      <w:start w:val="1"/>
      <w:numFmt w:val="bullet"/>
      <w:lvlText w:val=""/>
      <w:lvlJc w:val="left"/>
      <w:pPr>
        <w:ind w:left="7106" w:hanging="360"/>
      </w:pPr>
      <w:rPr>
        <w:rFonts w:ascii="Wingdings" w:hAnsi="Wingdings" w:hint="default"/>
      </w:rPr>
    </w:lvl>
  </w:abstractNum>
  <w:abstractNum w:abstractNumId="4" w15:restartNumberingAfterBreak="0">
    <w:nsid w:val="11261069"/>
    <w:multiLevelType w:val="hybridMultilevel"/>
    <w:tmpl w:val="993C34DA"/>
    <w:lvl w:ilvl="0" w:tplc="F7181502">
      <w:start w:val="1"/>
      <w:numFmt w:val="decimal"/>
      <w:lvlText w:val="%1."/>
      <w:lvlJc w:val="left"/>
      <w:pPr>
        <w:ind w:left="720" w:hanging="360"/>
      </w:pPr>
    </w:lvl>
    <w:lvl w:ilvl="1" w:tplc="360E265C">
      <w:start w:val="1"/>
      <w:numFmt w:val="lowerLetter"/>
      <w:lvlText w:val="%2."/>
      <w:lvlJc w:val="left"/>
      <w:pPr>
        <w:ind w:left="1440" w:hanging="360"/>
      </w:pPr>
    </w:lvl>
    <w:lvl w:ilvl="2" w:tplc="F9FCDA58">
      <w:start w:val="1"/>
      <w:numFmt w:val="lowerRoman"/>
      <w:lvlText w:val="%3."/>
      <w:lvlJc w:val="right"/>
      <w:pPr>
        <w:ind w:left="2160" w:hanging="180"/>
      </w:pPr>
    </w:lvl>
    <w:lvl w:ilvl="3" w:tplc="FBDAA1E0">
      <w:start w:val="1"/>
      <w:numFmt w:val="decimal"/>
      <w:lvlText w:val="%4."/>
      <w:lvlJc w:val="left"/>
      <w:pPr>
        <w:ind w:left="2880" w:hanging="360"/>
      </w:pPr>
    </w:lvl>
    <w:lvl w:ilvl="4" w:tplc="B1E05DC4">
      <w:start w:val="1"/>
      <w:numFmt w:val="lowerLetter"/>
      <w:lvlText w:val="%5."/>
      <w:lvlJc w:val="left"/>
      <w:pPr>
        <w:ind w:left="3600" w:hanging="360"/>
      </w:pPr>
    </w:lvl>
    <w:lvl w:ilvl="5" w:tplc="C60064C6">
      <w:start w:val="1"/>
      <w:numFmt w:val="lowerRoman"/>
      <w:lvlText w:val="%6."/>
      <w:lvlJc w:val="right"/>
      <w:pPr>
        <w:ind w:left="4320" w:hanging="180"/>
      </w:pPr>
    </w:lvl>
    <w:lvl w:ilvl="6" w:tplc="979E31D4">
      <w:start w:val="1"/>
      <w:numFmt w:val="decimal"/>
      <w:lvlText w:val="%7."/>
      <w:lvlJc w:val="left"/>
      <w:pPr>
        <w:ind w:left="5040" w:hanging="360"/>
      </w:pPr>
    </w:lvl>
    <w:lvl w:ilvl="7" w:tplc="F6FCA77A">
      <w:start w:val="1"/>
      <w:numFmt w:val="lowerLetter"/>
      <w:lvlText w:val="%8."/>
      <w:lvlJc w:val="left"/>
      <w:pPr>
        <w:ind w:left="5760" w:hanging="360"/>
      </w:pPr>
    </w:lvl>
    <w:lvl w:ilvl="8" w:tplc="8EC49D72">
      <w:start w:val="1"/>
      <w:numFmt w:val="lowerRoman"/>
      <w:lvlText w:val="%9."/>
      <w:lvlJc w:val="right"/>
      <w:pPr>
        <w:ind w:left="6480" w:hanging="180"/>
      </w:pPr>
    </w:lvl>
  </w:abstractNum>
  <w:abstractNum w:abstractNumId="5" w15:restartNumberingAfterBreak="0">
    <w:nsid w:val="14EF3A76"/>
    <w:multiLevelType w:val="hybridMultilevel"/>
    <w:tmpl w:val="DB9E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A46E58"/>
    <w:multiLevelType w:val="hybridMultilevel"/>
    <w:tmpl w:val="6A0A7798"/>
    <w:lvl w:ilvl="0" w:tplc="16F4E9A8">
      <w:numFmt w:val="bullet"/>
      <w:lvlText w:val=""/>
      <w:lvlJc w:val="left"/>
      <w:pPr>
        <w:ind w:left="720" w:hanging="360"/>
      </w:pPr>
      <w:rPr>
        <w:rFonts w:ascii="Wingdings" w:eastAsia="Arial"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732C95"/>
    <w:multiLevelType w:val="hybridMultilevel"/>
    <w:tmpl w:val="33524946"/>
    <w:lvl w:ilvl="0" w:tplc="55646E0E">
      <w:start w:val="1"/>
      <w:numFmt w:val="decimal"/>
      <w:lvlText w:val="%1."/>
      <w:lvlJc w:val="left"/>
      <w:pPr>
        <w:ind w:left="720" w:hanging="360"/>
      </w:pPr>
    </w:lvl>
    <w:lvl w:ilvl="1" w:tplc="AE78D6D6">
      <w:start w:val="1"/>
      <w:numFmt w:val="lowerLetter"/>
      <w:lvlText w:val="%2."/>
      <w:lvlJc w:val="left"/>
      <w:pPr>
        <w:ind w:left="1440" w:hanging="360"/>
      </w:pPr>
    </w:lvl>
    <w:lvl w:ilvl="2" w:tplc="50A0608A">
      <w:start w:val="1"/>
      <w:numFmt w:val="lowerRoman"/>
      <w:lvlText w:val="%3."/>
      <w:lvlJc w:val="right"/>
      <w:pPr>
        <w:ind w:left="2160" w:hanging="180"/>
      </w:pPr>
    </w:lvl>
    <w:lvl w:ilvl="3" w:tplc="0068F580">
      <w:start w:val="1"/>
      <w:numFmt w:val="decimal"/>
      <w:lvlText w:val="%4."/>
      <w:lvlJc w:val="left"/>
      <w:pPr>
        <w:ind w:left="2880" w:hanging="360"/>
      </w:pPr>
    </w:lvl>
    <w:lvl w:ilvl="4" w:tplc="E6EA27B8">
      <w:start w:val="1"/>
      <w:numFmt w:val="lowerLetter"/>
      <w:lvlText w:val="%5."/>
      <w:lvlJc w:val="left"/>
      <w:pPr>
        <w:ind w:left="3600" w:hanging="360"/>
      </w:pPr>
    </w:lvl>
    <w:lvl w:ilvl="5" w:tplc="1B2A7B0A">
      <w:start w:val="1"/>
      <w:numFmt w:val="lowerRoman"/>
      <w:lvlText w:val="%6."/>
      <w:lvlJc w:val="right"/>
      <w:pPr>
        <w:ind w:left="4320" w:hanging="180"/>
      </w:pPr>
    </w:lvl>
    <w:lvl w:ilvl="6" w:tplc="BD6EB1C2">
      <w:start w:val="1"/>
      <w:numFmt w:val="decimal"/>
      <w:lvlText w:val="%7."/>
      <w:lvlJc w:val="left"/>
      <w:pPr>
        <w:ind w:left="5040" w:hanging="360"/>
      </w:pPr>
    </w:lvl>
    <w:lvl w:ilvl="7" w:tplc="F0B03E58">
      <w:start w:val="1"/>
      <w:numFmt w:val="lowerLetter"/>
      <w:lvlText w:val="%8."/>
      <w:lvlJc w:val="left"/>
      <w:pPr>
        <w:ind w:left="5760" w:hanging="360"/>
      </w:pPr>
    </w:lvl>
    <w:lvl w:ilvl="8" w:tplc="2D36DA34">
      <w:start w:val="1"/>
      <w:numFmt w:val="lowerRoman"/>
      <w:lvlText w:val="%9."/>
      <w:lvlJc w:val="right"/>
      <w:pPr>
        <w:ind w:left="6480" w:hanging="180"/>
      </w:pPr>
    </w:lvl>
  </w:abstractNum>
  <w:abstractNum w:abstractNumId="8" w15:restartNumberingAfterBreak="0">
    <w:nsid w:val="194057E8"/>
    <w:multiLevelType w:val="hybridMultilevel"/>
    <w:tmpl w:val="480A3A6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1B890A16"/>
    <w:multiLevelType w:val="hybridMultilevel"/>
    <w:tmpl w:val="440E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CB545F"/>
    <w:multiLevelType w:val="hybridMultilevel"/>
    <w:tmpl w:val="303E4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6D7875"/>
    <w:multiLevelType w:val="hybridMultilevel"/>
    <w:tmpl w:val="CC067B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22321EAD"/>
    <w:multiLevelType w:val="multilevel"/>
    <w:tmpl w:val="2BA2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C7138E"/>
    <w:multiLevelType w:val="hybridMultilevel"/>
    <w:tmpl w:val="024EC1E6"/>
    <w:lvl w:ilvl="0" w:tplc="04090001">
      <w:start w:val="1"/>
      <w:numFmt w:val="bullet"/>
      <w:lvlText w:val=""/>
      <w:lvlJc w:val="left"/>
      <w:pPr>
        <w:ind w:left="1287" w:hanging="360"/>
      </w:pPr>
      <w:rPr>
        <w:rFonts w:ascii="Symbol" w:hAnsi="Symbol" w:hint="default"/>
      </w:rPr>
    </w:lvl>
    <w:lvl w:ilvl="1" w:tplc="9A90F85C">
      <w:numFmt w:val="bullet"/>
      <w:lvlText w:val="-"/>
      <w:lvlJc w:val="left"/>
      <w:pPr>
        <w:ind w:left="2012" w:hanging="365"/>
      </w:pPr>
      <w:rPr>
        <w:rFonts w:ascii="Times New Roman" w:eastAsia="Arial" w:hAnsi="Times New Roman" w:cs="Times New Roman"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56720A3"/>
    <w:multiLevelType w:val="hybridMultilevel"/>
    <w:tmpl w:val="A7DE6CEA"/>
    <w:lvl w:ilvl="0" w:tplc="EB769472">
      <w:start w:val="1"/>
      <w:numFmt w:val="decimal"/>
      <w:lvlText w:val="%1."/>
      <w:lvlJc w:val="left"/>
      <w:pPr>
        <w:ind w:left="720" w:hanging="360"/>
      </w:pPr>
    </w:lvl>
    <w:lvl w:ilvl="1" w:tplc="43EACAC0">
      <w:start w:val="1"/>
      <w:numFmt w:val="lowerLetter"/>
      <w:lvlText w:val="%2."/>
      <w:lvlJc w:val="left"/>
      <w:pPr>
        <w:ind w:left="1440" w:hanging="360"/>
      </w:pPr>
    </w:lvl>
    <w:lvl w:ilvl="2" w:tplc="9FAC0628">
      <w:start w:val="1"/>
      <w:numFmt w:val="lowerRoman"/>
      <w:lvlText w:val="%3."/>
      <w:lvlJc w:val="right"/>
      <w:pPr>
        <w:ind w:left="2160" w:hanging="180"/>
      </w:pPr>
    </w:lvl>
    <w:lvl w:ilvl="3" w:tplc="9D4C02CA">
      <w:start w:val="1"/>
      <w:numFmt w:val="decimal"/>
      <w:lvlText w:val="%4."/>
      <w:lvlJc w:val="left"/>
      <w:pPr>
        <w:ind w:left="2880" w:hanging="360"/>
      </w:pPr>
    </w:lvl>
    <w:lvl w:ilvl="4" w:tplc="7E90FB4C">
      <w:start w:val="1"/>
      <w:numFmt w:val="lowerLetter"/>
      <w:lvlText w:val="%5."/>
      <w:lvlJc w:val="left"/>
      <w:pPr>
        <w:ind w:left="3600" w:hanging="360"/>
      </w:pPr>
    </w:lvl>
    <w:lvl w:ilvl="5" w:tplc="453C92B8">
      <w:start w:val="1"/>
      <w:numFmt w:val="lowerRoman"/>
      <w:lvlText w:val="%6."/>
      <w:lvlJc w:val="right"/>
      <w:pPr>
        <w:ind w:left="4320" w:hanging="180"/>
      </w:pPr>
    </w:lvl>
    <w:lvl w:ilvl="6" w:tplc="30C8BA92">
      <w:start w:val="1"/>
      <w:numFmt w:val="decimal"/>
      <w:lvlText w:val="%7."/>
      <w:lvlJc w:val="left"/>
      <w:pPr>
        <w:ind w:left="5040" w:hanging="360"/>
      </w:pPr>
    </w:lvl>
    <w:lvl w:ilvl="7" w:tplc="03DA0DB2">
      <w:start w:val="1"/>
      <w:numFmt w:val="lowerLetter"/>
      <w:lvlText w:val="%8."/>
      <w:lvlJc w:val="left"/>
      <w:pPr>
        <w:ind w:left="5760" w:hanging="360"/>
      </w:pPr>
    </w:lvl>
    <w:lvl w:ilvl="8" w:tplc="C0308AAC">
      <w:start w:val="1"/>
      <w:numFmt w:val="lowerRoman"/>
      <w:lvlText w:val="%9."/>
      <w:lvlJc w:val="right"/>
      <w:pPr>
        <w:ind w:left="6480" w:hanging="180"/>
      </w:pPr>
    </w:lvl>
  </w:abstractNum>
  <w:abstractNum w:abstractNumId="15" w15:restartNumberingAfterBreak="0">
    <w:nsid w:val="2E1B7FE0"/>
    <w:multiLevelType w:val="multilevel"/>
    <w:tmpl w:val="17B04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602D75"/>
    <w:multiLevelType w:val="hybridMultilevel"/>
    <w:tmpl w:val="194E0C38"/>
    <w:lvl w:ilvl="0" w:tplc="10090001">
      <w:start w:val="1"/>
      <w:numFmt w:val="bullet"/>
      <w:lvlText w:val=""/>
      <w:lvlJc w:val="left"/>
      <w:pPr>
        <w:ind w:left="1287" w:hanging="360"/>
      </w:pPr>
      <w:rPr>
        <w:rFonts w:ascii="Symbol" w:hAnsi="Symbol" w:hint="default"/>
      </w:rPr>
    </w:lvl>
    <w:lvl w:ilvl="1" w:tplc="10090003">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7" w15:restartNumberingAfterBreak="0">
    <w:nsid w:val="31F00026"/>
    <w:multiLevelType w:val="hybridMultilevel"/>
    <w:tmpl w:val="B9ACA54A"/>
    <w:lvl w:ilvl="0" w:tplc="10090001">
      <w:start w:val="1"/>
      <w:numFmt w:val="bullet"/>
      <w:lvlText w:val=""/>
      <w:lvlJc w:val="left"/>
      <w:pPr>
        <w:ind w:left="1287" w:hanging="360"/>
      </w:pPr>
      <w:rPr>
        <w:rFonts w:ascii="Symbol" w:hAnsi="Symbol" w:hint="default"/>
      </w:rPr>
    </w:lvl>
    <w:lvl w:ilvl="1" w:tplc="10090003">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18" w15:restartNumberingAfterBreak="0">
    <w:nsid w:val="320B0B85"/>
    <w:multiLevelType w:val="hybridMultilevel"/>
    <w:tmpl w:val="5798E9B0"/>
    <w:lvl w:ilvl="0" w:tplc="04090001">
      <w:start w:val="1"/>
      <w:numFmt w:val="bullet"/>
      <w:lvlText w:val=""/>
      <w:lvlJc w:val="left"/>
      <w:pPr>
        <w:ind w:left="1287" w:hanging="360"/>
      </w:pPr>
      <w:rPr>
        <w:rFonts w:ascii="Symbol" w:hAnsi="Symbol" w:hint="default"/>
      </w:rPr>
    </w:lvl>
    <w:lvl w:ilvl="1" w:tplc="04090001">
      <w:start w:val="1"/>
      <w:numFmt w:val="bullet"/>
      <w:lvlText w:val=""/>
      <w:lvlJc w:val="left"/>
      <w:pPr>
        <w:ind w:left="2012" w:hanging="365"/>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370453A6"/>
    <w:multiLevelType w:val="hybridMultilevel"/>
    <w:tmpl w:val="757C9A30"/>
    <w:lvl w:ilvl="0" w:tplc="04090001">
      <w:start w:val="1"/>
      <w:numFmt w:val="bullet"/>
      <w:lvlText w:val=""/>
      <w:lvlJc w:val="left"/>
      <w:pPr>
        <w:ind w:left="720" w:hanging="360"/>
      </w:pPr>
      <w:rPr>
        <w:rFonts w:ascii="Symbol" w:hAnsi="Symbo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F59BF"/>
    <w:multiLevelType w:val="hybridMultilevel"/>
    <w:tmpl w:val="93EA03DE"/>
    <w:lvl w:ilvl="0" w:tplc="7F3491B4">
      <w:numFmt w:val="bullet"/>
      <w:lvlText w:val="-"/>
      <w:lvlJc w:val="left"/>
      <w:pPr>
        <w:ind w:left="1499" w:hanging="365"/>
      </w:pPr>
      <w:rPr>
        <w:rFonts w:ascii="Times New Roman" w:eastAsia="Arial"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CF0797E"/>
    <w:multiLevelType w:val="multilevel"/>
    <w:tmpl w:val="6B54E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7C64E9"/>
    <w:multiLevelType w:val="multilevel"/>
    <w:tmpl w:val="2048D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9E6B8F"/>
    <w:multiLevelType w:val="hybridMultilevel"/>
    <w:tmpl w:val="56AA37FE"/>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24" w15:restartNumberingAfterBreak="0">
    <w:nsid w:val="3EE231E4"/>
    <w:multiLevelType w:val="hybridMultilevel"/>
    <w:tmpl w:val="6712A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1730C3B"/>
    <w:multiLevelType w:val="hybridMultilevel"/>
    <w:tmpl w:val="E4CE4E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32769A4"/>
    <w:multiLevelType w:val="hybridMultilevel"/>
    <w:tmpl w:val="1E6C6A16"/>
    <w:lvl w:ilvl="0" w:tplc="42949C5C">
      <w:start w:val="1"/>
      <w:numFmt w:val="decimal"/>
      <w:lvlText w:val="%1."/>
      <w:lvlJc w:val="left"/>
      <w:pPr>
        <w:ind w:left="720" w:hanging="360"/>
      </w:pPr>
    </w:lvl>
    <w:lvl w:ilvl="1" w:tplc="F42021DC">
      <w:start w:val="1"/>
      <w:numFmt w:val="lowerLetter"/>
      <w:lvlText w:val="%2."/>
      <w:lvlJc w:val="left"/>
      <w:pPr>
        <w:ind w:left="1440" w:hanging="360"/>
      </w:pPr>
    </w:lvl>
    <w:lvl w:ilvl="2" w:tplc="36386A14">
      <w:start w:val="1"/>
      <w:numFmt w:val="lowerRoman"/>
      <w:lvlText w:val="%3."/>
      <w:lvlJc w:val="right"/>
      <w:pPr>
        <w:ind w:left="2160" w:hanging="180"/>
      </w:pPr>
    </w:lvl>
    <w:lvl w:ilvl="3" w:tplc="E8D8462C">
      <w:start w:val="1"/>
      <w:numFmt w:val="decimal"/>
      <w:lvlText w:val="%4."/>
      <w:lvlJc w:val="left"/>
      <w:pPr>
        <w:ind w:left="2880" w:hanging="360"/>
      </w:pPr>
    </w:lvl>
    <w:lvl w:ilvl="4" w:tplc="764E0970">
      <w:start w:val="1"/>
      <w:numFmt w:val="lowerLetter"/>
      <w:lvlText w:val="%5."/>
      <w:lvlJc w:val="left"/>
      <w:pPr>
        <w:ind w:left="3600" w:hanging="360"/>
      </w:pPr>
    </w:lvl>
    <w:lvl w:ilvl="5" w:tplc="8C2CD990">
      <w:start w:val="1"/>
      <w:numFmt w:val="lowerRoman"/>
      <w:lvlText w:val="%6."/>
      <w:lvlJc w:val="right"/>
      <w:pPr>
        <w:ind w:left="4320" w:hanging="180"/>
      </w:pPr>
    </w:lvl>
    <w:lvl w:ilvl="6" w:tplc="E826A14A">
      <w:start w:val="1"/>
      <w:numFmt w:val="decimal"/>
      <w:lvlText w:val="%7."/>
      <w:lvlJc w:val="left"/>
      <w:pPr>
        <w:ind w:left="5040" w:hanging="360"/>
      </w:pPr>
    </w:lvl>
    <w:lvl w:ilvl="7" w:tplc="4098696C">
      <w:start w:val="1"/>
      <w:numFmt w:val="lowerLetter"/>
      <w:lvlText w:val="%8."/>
      <w:lvlJc w:val="left"/>
      <w:pPr>
        <w:ind w:left="5760" w:hanging="360"/>
      </w:pPr>
    </w:lvl>
    <w:lvl w:ilvl="8" w:tplc="DBA28BB6">
      <w:start w:val="1"/>
      <w:numFmt w:val="lowerRoman"/>
      <w:lvlText w:val="%9."/>
      <w:lvlJc w:val="right"/>
      <w:pPr>
        <w:ind w:left="6480" w:hanging="180"/>
      </w:pPr>
    </w:lvl>
  </w:abstractNum>
  <w:abstractNum w:abstractNumId="27" w15:restartNumberingAfterBreak="0">
    <w:nsid w:val="44DA3087"/>
    <w:multiLevelType w:val="hybridMultilevel"/>
    <w:tmpl w:val="7850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950C08"/>
    <w:multiLevelType w:val="hybridMultilevel"/>
    <w:tmpl w:val="376A503C"/>
    <w:lvl w:ilvl="0" w:tplc="7F3491B4">
      <w:numFmt w:val="bullet"/>
      <w:lvlText w:val="-"/>
      <w:lvlJc w:val="left"/>
      <w:pPr>
        <w:ind w:left="932" w:hanging="365"/>
      </w:pPr>
      <w:rPr>
        <w:rFonts w:ascii="Times New Roman" w:eastAsia="Arial"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9" w15:restartNumberingAfterBreak="0">
    <w:nsid w:val="4BA54B38"/>
    <w:multiLevelType w:val="hybridMultilevel"/>
    <w:tmpl w:val="D096B234"/>
    <w:lvl w:ilvl="0" w:tplc="7F3491B4">
      <w:numFmt w:val="bullet"/>
      <w:lvlText w:val="-"/>
      <w:lvlJc w:val="left"/>
      <w:pPr>
        <w:ind w:left="1499" w:hanging="365"/>
      </w:pPr>
      <w:rPr>
        <w:rFonts w:ascii="Times New Roman" w:eastAsia="Arial"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4F7E6A63"/>
    <w:multiLevelType w:val="hybridMultilevel"/>
    <w:tmpl w:val="B5541020"/>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31" w15:restartNumberingAfterBreak="0">
    <w:nsid w:val="524E4277"/>
    <w:multiLevelType w:val="multilevel"/>
    <w:tmpl w:val="25EAC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7D5683"/>
    <w:multiLevelType w:val="hybridMultilevel"/>
    <w:tmpl w:val="27ECE9F2"/>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3" w15:restartNumberingAfterBreak="0">
    <w:nsid w:val="540A5CCE"/>
    <w:multiLevelType w:val="hybridMultilevel"/>
    <w:tmpl w:val="37BA44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6594ADB"/>
    <w:multiLevelType w:val="hybridMultilevel"/>
    <w:tmpl w:val="DDFCA110"/>
    <w:lvl w:ilvl="0" w:tplc="94A28808">
      <w:start w:val="1"/>
      <w:numFmt w:val="decimal"/>
      <w:lvlText w:val="%1."/>
      <w:lvlJc w:val="left"/>
      <w:pPr>
        <w:ind w:left="720" w:hanging="360"/>
      </w:pPr>
    </w:lvl>
    <w:lvl w:ilvl="1" w:tplc="3C90E048">
      <w:start w:val="1"/>
      <w:numFmt w:val="lowerLetter"/>
      <w:lvlText w:val="%2."/>
      <w:lvlJc w:val="left"/>
      <w:pPr>
        <w:ind w:left="1440" w:hanging="360"/>
      </w:pPr>
    </w:lvl>
    <w:lvl w:ilvl="2" w:tplc="BA4A2616">
      <w:start w:val="1"/>
      <w:numFmt w:val="lowerRoman"/>
      <w:lvlText w:val="%3."/>
      <w:lvlJc w:val="right"/>
      <w:pPr>
        <w:ind w:left="2160" w:hanging="180"/>
      </w:pPr>
    </w:lvl>
    <w:lvl w:ilvl="3" w:tplc="6E4A880A">
      <w:start w:val="1"/>
      <w:numFmt w:val="decimal"/>
      <w:lvlText w:val="%4."/>
      <w:lvlJc w:val="left"/>
      <w:pPr>
        <w:ind w:left="2880" w:hanging="360"/>
      </w:pPr>
    </w:lvl>
    <w:lvl w:ilvl="4" w:tplc="6792C596">
      <w:start w:val="1"/>
      <w:numFmt w:val="lowerLetter"/>
      <w:lvlText w:val="%5."/>
      <w:lvlJc w:val="left"/>
      <w:pPr>
        <w:ind w:left="3600" w:hanging="360"/>
      </w:pPr>
    </w:lvl>
    <w:lvl w:ilvl="5" w:tplc="A84C1776">
      <w:start w:val="1"/>
      <w:numFmt w:val="lowerRoman"/>
      <w:lvlText w:val="%6."/>
      <w:lvlJc w:val="right"/>
      <w:pPr>
        <w:ind w:left="4320" w:hanging="180"/>
      </w:pPr>
    </w:lvl>
    <w:lvl w:ilvl="6" w:tplc="5F00162E">
      <w:start w:val="1"/>
      <w:numFmt w:val="decimal"/>
      <w:lvlText w:val="%7."/>
      <w:lvlJc w:val="left"/>
      <w:pPr>
        <w:ind w:left="5040" w:hanging="360"/>
      </w:pPr>
    </w:lvl>
    <w:lvl w:ilvl="7" w:tplc="64CE9A6E">
      <w:start w:val="1"/>
      <w:numFmt w:val="lowerLetter"/>
      <w:lvlText w:val="%8."/>
      <w:lvlJc w:val="left"/>
      <w:pPr>
        <w:ind w:left="5760" w:hanging="360"/>
      </w:pPr>
    </w:lvl>
    <w:lvl w:ilvl="8" w:tplc="D378417E">
      <w:start w:val="1"/>
      <w:numFmt w:val="lowerRoman"/>
      <w:lvlText w:val="%9."/>
      <w:lvlJc w:val="right"/>
      <w:pPr>
        <w:ind w:left="6480" w:hanging="180"/>
      </w:pPr>
    </w:lvl>
  </w:abstractNum>
  <w:abstractNum w:abstractNumId="35" w15:restartNumberingAfterBreak="0">
    <w:nsid w:val="5A761D07"/>
    <w:multiLevelType w:val="hybridMultilevel"/>
    <w:tmpl w:val="7D7A42B8"/>
    <w:lvl w:ilvl="0" w:tplc="10090001">
      <w:start w:val="1"/>
      <w:numFmt w:val="bullet"/>
      <w:lvlText w:val=""/>
      <w:lvlJc w:val="left"/>
      <w:pPr>
        <w:ind w:left="1287" w:hanging="360"/>
      </w:pPr>
      <w:rPr>
        <w:rFonts w:ascii="Symbol" w:hAnsi="Symbol" w:hint="default"/>
      </w:rPr>
    </w:lvl>
    <w:lvl w:ilvl="1" w:tplc="10090003" w:tentative="1">
      <w:start w:val="1"/>
      <w:numFmt w:val="bullet"/>
      <w:lvlText w:val="o"/>
      <w:lvlJc w:val="left"/>
      <w:pPr>
        <w:ind w:left="2007" w:hanging="360"/>
      </w:pPr>
      <w:rPr>
        <w:rFonts w:ascii="Courier New" w:hAnsi="Courier New" w:cs="Courier New" w:hint="default"/>
      </w:rPr>
    </w:lvl>
    <w:lvl w:ilvl="2" w:tplc="10090005" w:tentative="1">
      <w:start w:val="1"/>
      <w:numFmt w:val="bullet"/>
      <w:lvlText w:val=""/>
      <w:lvlJc w:val="left"/>
      <w:pPr>
        <w:ind w:left="2727" w:hanging="360"/>
      </w:pPr>
      <w:rPr>
        <w:rFonts w:ascii="Wingdings" w:hAnsi="Wingdings" w:hint="default"/>
      </w:rPr>
    </w:lvl>
    <w:lvl w:ilvl="3" w:tplc="10090001" w:tentative="1">
      <w:start w:val="1"/>
      <w:numFmt w:val="bullet"/>
      <w:lvlText w:val=""/>
      <w:lvlJc w:val="left"/>
      <w:pPr>
        <w:ind w:left="3447" w:hanging="360"/>
      </w:pPr>
      <w:rPr>
        <w:rFonts w:ascii="Symbol" w:hAnsi="Symbol" w:hint="default"/>
      </w:rPr>
    </w:lvl>
    <w:lvl w:ilvl="4" w:tplc="10090003" w:tentative="1">
      <w:start w:val="1"/>
      <w:numFmt w:val="bullet"/>
      <w:lvlText w:val="o"/>
      <w:lvlJc w:val="left"/>
      <w:pPr>
        <w:ind w:left="4167" w:hanging="360"/>
      </w:pPr>
      <w:rPr>
        <w:rFonts w:ascii="Courier New" w:hAnsi="Courier New" w:cs="Courier New" w:hint="default"/>
      </w:rPr>
    </w:lvl>
    <w:lvl w:ilvl="5" w:tplc="10090005" w:tentative="1">
      <w:start w:val="1"/>
      <w:numFmt w:val="bullet"/>
      <w:lvlText w:val=""/>
      <w:lvlJc w:val="left"/>
      <w:pPr>
        <w:ind w:left="4887" w:hanging="360"/>
      </w:pPr>
      <w:rPr>
        <w:rFonts w:ascii="Wingdings" w:hAnsi="Wingdings" w:hint="default"/>
      </w:rPr>
    </w:lvl>
    <w:lvl w:ilvl="6" w:tplc="10090001" w:tentative="1">
      <w:start w:val="1"/>
      <w:numFmt w:val="bullet"/>
      <w:lvlText w:val=""/>
      <w:lvlJc w:val="left"/>
      <w:pPr>
        <w:ind w:left="5607" w:hanging="360"/>
      </w:pPr>
      <w:rPr>
        <w:rFonts w:ascii="Symbol" w:hAnsi="Symbol" w:hint="default"/>
      </w:rPr>
    </w:lvl>
    <w:lvl w:ilvl="7" w:tplc="10090003" w:tentative="1">
      <w:start w:val="1"/>
      <w:numFmt w:val="bullet"/>
      <w:lvlText w:val="o"/>
      <w:lvlJc w:val="left"/>
      <w:pPr>
        <w:ind w:left="6327" w:hanging="360"/>
      </w:pPr>
      <w:rPr>
        <w:rFonts w:ascii="Courier New" w:hAnsi="Courier New" w:cs="Courier New" w:hint="default"/>
      </w:rPr>
    </w:lvl>
    <w:lvl w:ilvl="8" w:tplc="10090005" w:tentative="1">
      <w:start w:val="1"/>
      <w:numFmt w:val="bullet"/>
      <w:lvlText w:val=""/>
      <w:lvlJc w:val="left"/>
      <w:pPr>
        <w:ind w:left="7047" w:hanging="360"/>
      </w:pPr>
      <w:rPr>
        <w:rFonts w:ascii="Wingdings" w:hAnsi="Wingdings" w:hint="default"/>
      </w:rPr>
    </w:lvl>
  </w:abstractNum>
  <w:abstractNum w:abstractNumId="36" w15:restartNumberingAfterBreak="0">
    <w:nsid w:val="5F55144E"/>
    <w:multiLevelType w:val="hybridMultilevel"/>
    <w:tmpl w:val="44C246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6CB35D5"/>
    <w:multiLevelType w:val="hybridMultilevel"/>
    <w:tmpl w:val="D4E27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5E6B06"/>
    <w:multiLevelType w:val="multilevel"/>
    <w:tmpl w:val="11149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0C3115"/>
    <w:multiLevelType w:val="hybridMultilevel"/>
    <w:tmpl w:val="4448CE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0" w15:restartNumberingAfterBreak="0">
    <w:nsid w:val="6D837B92"/>
    <w:multiLevelType w:val="hybridMultilevel"/>
    <w:tmpl w:val="D34E0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4400F2"/>
    <w:multiLevelType w:val="hybridMultilevel"/>
    <w:tmpl w:val="062AED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2" w15:restartNumberingAfterBreak="0">
    <w:nsid w:val="6E7C5A17"/>
    <w:multiLevelType w:val="hybridMultilevel"/>
    <w:tmpl w:val="C33A40B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3" w15:restartNumberingAfterBreak="0">
    <w:nsid w:val="6F734CBF"/>
    <w:multiLevelType w:val="multilevel"/>
    <w:tmpl w:val="0EA6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CC0219"/>
    <w:multiLevelType w:val="multilevel"/>
    <w:tmpl w:val="651C6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20F7162"/>
    <w:multiLevelType w:val="hybridMultilevel"/>
    <w:tmpl w:val="1340D53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742B6238"/>
    <w:multiLevelType w:val="hybridMultilevel"/>
    <w:tmpl w:val="A612962A"/>
    <w:lvl w:ilvl="0" w:tplc="467A4420">
      <w:start w:val="1"/>
      <w:numFmt w:val="decimal"/>
      <w:lvlText w:val="%1."/>
      <w:lvlJc w:val="left"/>
      <w:pPr>
        <w:ind w:left="720" w:hanging="360"/>
      </w:pPr>
    </w:lvl>
    <w:lvl w:ilvl="1" w:tplc="FB1C1620">
      <w:start w:val="1"/>
      <w:numFmt w:val="lowerLetter"/>
      <w:lvlText w:val="%2."/>
      <w:lvlJc w:val="left"/>
      <w:pPr>
        <w:ind w:left="1440" w:hanging="360"/>
      </w:pPr>
    </w:lvl>
    <w:lvl w:ilvl="2" w:tplc="48369234">
      <w:start w:val="1"/>
      <w:numFmt w:val="lowerRoman"/>
      <w:lvlText w:val="%3."/>
      <w:lvlJc w:val="right"/>
      <w:pPr>
        <w:ind w:left="2160" w:hanging="180"/>
      </w:pPr>
    </w:lvl>
    <w:lvl w:ilvl="3" w:tplc="3FBC7150">
      <w:start w:val="1"/>
      <w:numFmt w:val="decimal"/>
      <w:lvlText w:val="%4."/>
      <w:lvlJc w:val="left"/>
      <w:pPr>
        <w:ind w:left="2880" w:hanging="360"/>
      </w:pPr>
    </w:lvl>
    <w:lvl w:ilvl="4" w:tplc="7460E2D8">
      <w:start w:val="1"/>
      <w:numFmt w:val="lowerLetter"/>
      <w:lvlText w:val="%5."/>
      <w:lvlJc w:val="left"/>
      <w:pPr>
        <w:ind w:left="3600" w:hanging="360"/>
      </w:pPr>
    </w:lvl>
    <w:lvl w:ilvl="5" w:tplc="F63C1656">
      <w:start w:val="1"/>
      <w:numFmt w:val="lowerRoman"/>
      <w:lvlText w:val="%6."/>
      <w:lvlJc w:val="right"/>
      <w:pPr>
        <w:ind w:left="4320" w:hanging="180"/>
      </w:pPr>
    </w:lvl>
    <w:lvl w:ilvl="6" w:tplc="56EE3A30">
      <w:start w:val="1"/>
      <w:numFmt w:val="decimal"/>
      <w:lvlText w:val="%7."/>
      <w:lvlJc w:val="left"/>
      <w:pPr>
        <w:ind w:left="5040" w:hanging="360"/>
      </w:pPr>
    </w:lvl>
    <w:lvl w:ilvl="7" w:tplc="BBEE390A">
      <w:start w:val="1"/>
      <w:numFmt w:val="lowerLetter"/>
      <w:lvlText w:val="%8."/>
      <w:lvlJc w:val="left"/>
      <w:pPr>
        <w:ind w:left="5760" w:hanging="360"/>
      </w:pPr>
    </w:lvl>
    <w:lvl w:ilvl="8" w:tplc="7C868A8E">
      <w:start w:val="1"/>
      <w:numFmt w:val="lowerRoman"/>
      <w:lvlText w:val="%9."/>
      <w:lvlJc w:val="right"/>
      <w:pPr>
        <w:ind w:left="6480" w:hanging="180"/>
      </w:pPr>
    </w:lvl>
  </w:abstractNum>
  <w:abstractNum w:abstractNumId="47" w15:restartNumberingAfterBreak="0">
    <w:nsid w:val="7BE67AE1"/>
    <w:multiLevelType w:val="hybridMultilevel"/>
    <w:tmpl w:val="A692C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9668B4"/>
    <w:multiLevelType w:val="hybridMultilevel"/>
    <w:tmpl w:val="FB36FC64"/>
    <w:lvl w:ilvl="0" w:tplc="349CBD16">
      <w:start w:val="1"/>
      <w:numFmt w:val="decimal"/>
      <w:lvlText w:val="%1."/>
      <w:lvlJc w:val="left"/>
      <w:pPr>
        <w:ind w:left="720" w:hanging="360"/>
      </w:pPr>
    </w:lvl>
    <w:lvl w:ilvl="1" w:tplc="770EE2DA">
      <w:start w:val="1"/>
      <w:numFmt w:val="lowerLetter"/>
      <w:lvlText w:val="%2."/>
      <w:lvlJc w:val="left"/>
      <w:pPr>
        <w:ind w:left="1440" w:hanging="360"/>
      </w:pPr>
    </w:lvl>
    <w:lvl w:ilvl="2" w:tplc="3FA2AD06">
      <w:start w:val="1"/>
      <w:numFmt w:val="lowerRoman"/>
      <w:lvlText w:val="%3."/>
      <w:lvlJc w:val="right"/>
      <w:pPr>
        <w:ind w:left="2160" w:hanging="180"/>
      </w:pPr>
    </w:lvl>
    <w:lvl w:ilvl="3" w:tplc="664864B8">
      <w:start w:val="1"/>
      <w:numFmt w:val="decimal"/>
      <w:lvlText w:val="%4."/>
      <w:lvlJc w:val="left"/>
      <w:pPr>
        <w:ind w:left="2880" w:hanging="360"/>
      </w:pPr>
    </w:lvl>
    <w:lvl w:ilvl="4" w:tplc="430A52FC">
      <w:start w:val="1"/>
      <w:numFmt w:val="lowerLetter"/>
      <w:lvlText w:val="%5."/>
      <w:lvlJc w:val="left"/>
      <w:pPr>
        <w:ind w:left="3600" w:hanging="360"/>
      </w:pPr>
    </w:lvl>
    <w:lvl w:ilvl="5" w:tplc="E6804D0A">
      <w:start w:val="1"/>
      <w:numFmt w:val="lowerRoman"/>
      <w:lvlText w:val="%6."/>
      <w:lvlJc w:val="right"/>
      <w:pPr>
        <w:ind w:left="4320" w:hanging="180"/>
      </w:pPr>
    </w:lvl>
    <w:lvl w:ilvl="6" w:tplc="FE60748C">
      <w:start w:val="1"/>
      <w:numFmt w:val="decimal"/>
      <w:lvlText w:val="%7."/>
      <w:lvlJc w:val="left"/>
      <w:pPr>
        <w:ind w:left="5040" w:hanging="360"/>
      </w:pPr>
    </w:lvl>
    <w:lvl w:ilvl="7" w:tplc="B12A069E">
      <w:start w:val="1"/>
      <w:numFmt w:val="lowerLetter"/>
      <w:lvlText w:val="%8."/>
      <w:lvlJc w:val="left"/>
      <w:pPr>
        <w:ind w:left="5760" w:hanging="360"/>
      </w:pPr>
    </w:lvl>
    <w:lvl w:ilvl="8" w:tplc="43685A56">
      <w:start w:val="1"/>
      <w:numFmt w:val="lowerRoman"/>
      <w:lvlText w:val="%9."/>
      <w:lvlJc w:val="right"/>
      <w:pPr>
        <w:ind w:left="6480" w:hanging="180"/>
      </w:pPr>
    </w:lvl>
  </w:abstractNum>
  <w:abstractNum w:abstractNumId="49" w15:restartNumberingAfterBreak="0">
    <w:nsid w:val="7D4F0FE5"/>
    <w:multiLevelType w:val="hybridMultilevel"/>
    <w:tmpl w:val="E4E6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4"/>
  </w:num>
  <w:num w:numId="2">
    <w:abstractNumId w:val="12"/>
  </w:num>
  <w:num w:numId="3">
    <w:abstractNumId w:val="11"/>
  </w:num>
  <w:num w:numId="4">
    <w:abstractNumId w:val="39"/>
  </w:num>
  <w:num w:numId="5">
    <w:abstractNumId w:val="14"/>
  </w:num>
  <w:num w:numId="6">
    <w:abstractNumId w:val="7"/>
  </w:num>
  <w:num w:numId="7">
    <w:abstractNumId w:val="4"/>
  </w:num>
  <w:num w:numId="8">
    <w:abstractNumId w:val="48"/>
  </w:num>
  <w:num w:numId="9">
    <w:abstractNumId w:val="34"/>
  </w:num>
  <w:num w:numId="10">
    <w:abstractNumId w:val="46"/>
  </w:num>
  <w:num w:numId="11">
    <w:abstractNumId w:val="26"/>
  </w:num>
  <w:num w:numId="12">
    <w:abstractNumId w:val="38"/>
  </w:num>
  <w:num w:numId="13">
    <w:abstractNumId w:val="21"/>
  </w:num>
  <w:num w:numId="14">
    <w:abstractNumId w:val="43"/>
  </w:num>
  <w:num w:numId="15">
    <w:abstractNumId w:val="6"/>
  </w:num>
  <w:num w:numId="16">
    <w:abstractNumId w:val="2"/>
  </w:num>
  <w:num w:numId="17">
    <w:abstractNumId w:val="19"/>
  </w:num>
  <w:num w:numId="18">
    <w:abstractNumId w:val="10"/>
  </w:num>
  <w:num w:numId="19">
    <w:abstractNumId w:val="40"/>
  </w:num>
  <w:num w:numId="20">
    <w:abstractNumId w:val="9"/>
  </w:num>
  <w:num w:numId="21">
    <w:abstractNumId w:val="24"/>
  </w:num>
  <w:num w:numId="22">
    <w:abstractNumId w:val="41"/>
  </w:num>
  <w:num w:numId="23">
    <w:abstractNumId w:val="8"/>
  </w:num>
  <w:num w:numId="24">
    <w:abstractNumId w:val="42"/>
  </w:num>
  <w:num w:numId="25">
    <w:abstractNumId w:val="23"/>
  </w:num>
  <w:num w:numId="26">
    <w:abstractNumId w:val="35"/>
  </w:num>
  <w:num w:numId="27">
    <w:abstractNumId w:val="0"/>
  </w:num>
  <w:num w:numId="28">
    <w:abstractNumId w:val="30"/>
  </w:num>
  <w:num w:numId="29">
    <w:abstractNumId w:val="36"/>
  </w:num>
  <w:num w:numId="30">
    <w:abstractNumId w:val="17"/>
  </w:num>
  <w:num w:numId="31">
    <w:abstractNumId w:val="16"/>
  </w:num>
  <w:num w:numId="32">
    <w:abstractNumId w:val="3"/>
  </w:num>
  <w:num w:numId="33">
    <w:abstractNumId w:val="31"/>
  </w:num>
  <w:num w:numId="34">
    <w:abstractNumId w:val="1"/>
  </w:num>
  <w:num w:numId="35">
    <w:abstractNumId w:val="5"/>
  </w:num>
  <w:num w:numId="36">
    <w:abstractNumId w:val="47"/>
  </w:num>
  <w:num w:numId="37">
    <w:abstractNumId w:val="13"/>
  </w:num>
  <w:num w:numId="38">
    <w:abstractNumId w:val="33"/>
  </w:num>
  <w:num w:numId="39">
    <w:abstractNumId w:val="25"/>
  </w:num>
  <w:num w:numId="40">
    <w:abstractNumId w:val="28"/>
  </w:num>
  <w:num w:numId="41">
    <w:abstractNumId w:val="29"/>
  </w:num>
  <w:num w:numId="42">
    <w:abstractNumId w:val="20"/>
  </w:num>
  <w:num w:numId="43">
    <w:abstractNumId w:val="18"/>
  </w:num>
  <w:num w:numId="44">
    <w:abstractNumId w:val="27"/>
  </w:num>
  <w:num w:numId="45">
    <w:abstractNumId w:val="49"/>
  </w:num>
  <w:num w:numId="46">
    <w:abstractNumId w:val="45"/>
  </w:num>
  <w:num w:numId="47">
    <w:abstractNumId w:val="37"/>
  </w:num>
  <w:num w:numId="48">
    <w:abstractNumId w:val="22"/>
  </w:num>
  <w:num w:numId="49">
    <w:abstractNumId w:val="15"/>
  </w:num>
  <w:num w:numId="50">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na de Jong">
    <w15:presenceInfo w15:providerId="Windows Live" w15:userId="37598f54e8d28ced"/>
  </w15:person>
  <w15:person w15:author="Joel Newman">
    <w15:presenceInfo w15:providerId="Windows Live" w15:userId="3b3ce1891c57f778"/>
  </w15:person>
  <w15:person w15:author="Dalton B">
    <w15:presenceInfo w15:providerId="Windows Live" w15:userId="3d9fa46c3fcc5780"/>
  </w15:person>
  <w15:person w15:author="Dan Kot">
    <w15:presenceInfo w15:providerId="Windows Live" w15:userId="0550cbd3e586390f"/>
  </w15:person>
  <w15:person w15:author="Shakil Hussain">
    <w15:presenceInfo w15:providerId="Windows Live" w15:userId="4521eedb4305c9d1"/>
  </w15:person>
  <w15:person w15:author="Dalton">
    <w15:presenceInfo w15:providerId="Windows Live" w15:userId="3d9fa46c3fcc5780"/>
  </w15:person>
  <w15:person w15:author="Dana de Jong [2]">
    <w15:presenceInfo w15:providerId="AD" w15:userId="S-1-5-21-278539713-1954808075-620655208-1941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embedTrueTypeFonts/>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BC9"/>
    <w:rsid w:val="00000389"/>
    <w:rsid w:val="00001930"/>
    <w:rsid w:val="00002A21"/>
    <w:rsid w:val="000045CE"/>
    <w:rsid w:val="000064EC"/>
    <w:rsid w:val="00013AF2"/>
    <w:rsid w:val="00013B63"/>
    <w:rsid w:val="00013F11"/>
    <w:rsid w:val="00014590"/>
    <w:rsid w:val="00016CD5"/>
    <w:rsid w:val="00016CF0"/>
    <w:rsid w:val="000173F7"/>
    <w:rsid w:val="00017567"/>
    <w:rsid w:val="00017EBB"/>
    <w:rsid w:val="000217EF"/>
    <w:rsid w:val="000221C4"/>
    <w:rsid w:val="000239AD"/>
    <w:rsid w:val="00025498"/>
    <w:rsid w:val="00025AC4"/>
    <w:rsid w:val="000261C3"/>
    <w:rsid w:val="0002714C"/>
    <w:rsid w:val="0002780F"/>
    <w:rsid w:val="00030D9E"/>
    <w:rsid w:val="000318F1"/>
    <w:rsid w:val="00031D75"/>
    <w:rsid w:val="00032896"/>
    <w:rsid w:val="00032DA1"/>
    <w:rsid w:val="0003322A"/>
    <w:rsid w:val="00033785"/>
    <w:rsid w:val="00034761"/>
    <w:rsid w:val="00034DB3"/>
    <w:rsid w:val="00036480"/>
    <w:rsid w:val="0003781D"/>
    <w:rsid w:val="00037CA1"/>
    <w:rsid w:val="00043602"/>
    <w:rsid w:val="00044584"/>
    <w:rsid w:val="0004679A"/>
    <w:rsid w:val="00050208"/>
    <w:rsid w:val="000502B5"/>
    <w:rsid w:val="00051F40"/>
    <w:rsid w:val="00055385"/>
    <w:rsid w:val="00055F0D"/>
    <w:rsid w:val="000563DA"/>
    <w:rsid w:val="000577C4"/>
    <w:rsid w:val="00057EF5"/>
    <w:rsid w:val="00060856"/>
    <w:rsid w:val="00061011"/>
    <w:rsid w:val="00061914"/>
    <w:rsid w:val="00061B22"/>
    <w:rsid w:val="000630E9"/>
    <w:rsid w:val="000634D7"/>
    <w:rsid w:val="000643F1"/>
    <w:rsid w:val="000652EB"/>
    <w:rsid w:val="0006535C"/>
    <w:rsid w:val="00065978"/>
    <w:rsid w:val="00066EED"/>
    <w:rsid w:val="00067502"/>
    <w:rsid w:val="00070834"/>
    <w:rsid w:val="00071512"/>
    <w:rsid w:val="000749EA"/>
    <w:rsid w:val="00074A4A"/>
    <w:rsid w:val="00080354"/>
    <w:rsid w:val="00081DEB"/>
    <w:rsid w:val="000824BA"/>
    <w:rsid w:val="00082AD8"/>
    <w:rsid w:val="00084D49"/>
    <w:rsid w:val="00084F34"/>
    <w:rsid w:val="00085119"/>
    <w:rsid w:val="00086F5F"/>
    <w:rsid w:val="000900BA"/>
    <w:rsid w:val="00091023"/>
    <w:rsid w:val="00092016"/>
    <w:rsid w:val="0009268B"/>
    <w:rsid w:val="00092863"/>
    <w:rsid w:val="000935CE"/>
    <w:rsid w:val="00093FF3"/>
    <w:rsid w:val="00096D44"/>
    <w:rsid w:val="0009747A"/>
    <w:rsid w:val="000A0EF5"/>
    <w:rsid w:val="000A125C"/>
    <w:rsid w:val="000A1709"/>
    <w:rsid w:val="000A47ED"/>
    <w:rsid w:val="000A4B12"/>
    <w:rsid w:val="000A5686"/>
    <w:rsid w:val="000A6DF4"/>
    <w:rsid w:val="000A702E"/>
    <w:rsid w:val="000B04F9"/>
    <w:rsid w:val="000B1C7F"/>
    <w:rsid w:val="000B2886"/>
    <w:rsid w:val="000B7E88"/>
    <w:rsid w:val="000C0729"/>
    <w:rsid w:val="000C11D2"/>
    <w:rsid w:val="000C1C1E"/>
    <w:rsid w:val="000C215A"/>
    <w:rsid w:val="000C286D"/>
    <w:rsid w:val="000C2B54"/>
    <w:rsid w:val="000C3398"/>
    <w:rsid w:val="000C4593"/>
    <w:rsid w:val="000C6414"/>
    <w:rsid w:val="000D0731"/>
    <w:rsid w:val="000D1831"/>
    <w:rsid w:val="000D2167"/>
    <w:rsid w:val="000D3155"/>
    <w:rsid w:val="000D458E"/>
    <w:rsid w:val="000D4CD1"/>
    <w:rsid w:val="000D51E3"/>
    <w:rsid w:val="000D6BFE"/>
    <w:rsid w:val="000D6D3A"/>
    <w:rsid w:val="000D74B3"/>
    <w:rsid w:val="000D7673"/>
    <w:rsid w:val="000E20A6"/>
    <w:rsid w:val="000E2D47"/>
    <w:rsid w:val="000E3D41"/>
    <w:rsid w:val="000E5606"/>
    <w:rsid w:val="000E68DC"/>
    <w:rsid w:val="000E7391"/>
    <w:rsid w:val="000F3143"/>
    <w:rsid w:val="000F31EC"/>
    <w:rsid w:val="000F3225"/>
    <w:rsid w:val="000F32B5"/>
    <w:rsid w:val="000F3FB5"/>
    <w:rsid w:val="000F6E1B"/>
    <w:rsid w:val="000F756A"/>
    <w:rsid w:val="000F7917"/>
    <w:rsid w:val="000F7B8F"/>
    <w:rsid w:val="000F7DDA"/>
    <w:rsid w:val="00100252"/>
    <w:rsid w:val="0010235B"/>
    <w:rsid w:val="001055C8"/>
    <w:rsid w:val="0010650C"/>
    <w:rsid w:val="0011097C"/>
    <w:rsid w:val="001115CA"/>
    <w:rsid w:val="001117F4"/>
    <w:rsid w:val="00112C03"/>
    <w:rsid w:val="001132C1"/>
    <w:rsid w:val="00113376"/>
    <w:rsid w:val="00115164"/>
    <w:rsid w:val="0011567B"/>
    <w:rsid w:val="00116B76"/>
    <w:rsid w:val="00120703"/>
    <w:rsid w:val="0012073A"/>
    <w:rsid w:val="00121B49"/>
    <w:rsid w:val="00124426"/>
    <w:rsid w:val="00124430"/>
    <w:rsid w:val="00126EDD"/>
    <w:rsid w:val="00130374"/>
    <w:rsid w:val="00130FDF"/>
    <w:rsid w:val="001312BC"/>
    <w:rsid w:val="0013139B"/>
    <w:rsid w:val="00131ECA"/>
    <w:rsid w:val="001325AB"/>
    <w:rsid w:val="00133D2E"/>
    <w:rsid w:val="00134933"/>
    <w:rsid w:val="00135D49"/>
    <w:rsid w:val="00137EC0"/>
    <w:rsid w:val="001408AF"/>
    <w:rsid w:val="00140B93"/>
    <w:rsid w:val="00143052"/>
    <w:rsid w:val="00145E64"/>
    <w:rsid w:val="00146AA7"/>
    <w:rsid w:val="0014790E"/>
    <w:rsid w:val="00147BD1"/>
    <w:rsid w:val="00150E6C"/>
    <w:rsid w:val="0015229A"/>
    <w:rsid w:val="00153FCD"/>
    <w:rsid w:val="001543A2"/>
    <w:rsid w:val="001559E8"/>
    <w:rsid w:val="00155ECC"/>
    <w:rsid w:val="00160450"/>
    <w:rsid w:val="00160D99"/>
    <w:rsid w:val="00161C50"/>
    <w:rsid w:val="0016351F"/>
    <w:rsid w:val="00164487"/>
    <w:rsid w:val="001651ED"/>
    <w:rsid w:val="0016584E"/>
    <w:rsid w:val="00166352"/>
    <w:rsid w:val="001669AB"/>
    <w:rsid w:val="00167D1A"/>
    <w:rsid w:val="00170E7C"/>
    <w:rsid w:val="001710F6"/>
    <w:rsid w:val="001724C0"/>
    <w:rsid w:val="00172D99"/>
    <w:rsid w:val="00173203"/>
    <w:rsid w:val="001732CD"/>
    <w:rsid w:val="00174B4B"/>
    <w:rsid w:val="0017712A"/>
    <w:rsid w:val="00177E4A"/>
    <w:rsid w:val="0018115E"/>
    <w:rsid w:val="001811F6"/>
    <w:rsid w:val="001814EC"/>
    <w:rsid w:val="001819D4"/>
    <w:rsid w:val="00181C44"/>
    <w:rsid w:val="00181E2A"/>
    <w:rsid w:val="00181FB2"/>
    <w:rsid w:val="001824A1"/>
    <w:rsid w:val="00182607"/>
    <w:rsid w:val="0018402B"/>
    <w:rsid w:val="001860A0"/>
    <w:rsid w:val="001874F6"/>
    <w:rsid w:val="001879AC"/>
    <w:rsid w:val="0019068D"/>
    <w:rsid w:val="001933D9"/>
    <w:rsid w:val="0019380F"/>
    <w:rsid w:val="00193DBE"/>
    <w:rsid w:val="00195437"/>
    <w:rsid w:val="00195617"/>
    <w:rsid w:val="001A17B3"/>
    <w:rsid w:val="001A2E13"/>
    <w:rsid w:val="001A514C"/>
    <w:rsid w:val="001A5248"/>
    <w:rsid w:val="001A64F8"/>
    <w:rsid w:val="001A6C62"/>
    <w:rsid w:val="001B01D6"/>
    <w:rsid w:val="001B03FB"/>
    <w:rsid w:val="001B0C08"/>
    <w:rsid w:val="001B1AB0"/>
    <w:rsid w:val="001B2BE2"/>
    <w:rsid w:val="001B57F9"/>
    <w:rsid w:val="001B6878"/>
    <w:rsid w:val="001C146F"/>
    <w:rsid w:val="001C1C12"/>
    <w:rsid w:val="001C2430"/>
    <w:rsid w:val="001C2777"/>
    <w:rsid w:val="001C2CC0"/>
    <w:rsid w:val="001C464B"/>
    <w:rsid w:val="001C4DDF"/>
    <w:rsid w:val="001C54B0"/>
    <w:rsid w:val="001C5C35"/>
    <w:rsid w:val="001C5F58"/>
    <w:rsid w:val="001C61AE"/>
    <w:rsid w:val="001C6250"/>
    <w:rsid w:val="001C6550"/>
    <w:rsid w:val="001C68B1"/>
    <w:rsid w:val="001C6D3B"/>
    <w:rsid w:val="001C7AA1"/>
    <w:rsid w:val="001C7E2A"/>
    <w:rsid w:val="001D0DED"/>
    <w:rsid w:val="001D1F83"/>
    <w:rsid w:val="001D328D"/>
    <w:rsid w:val="001D380D"/>
    <w:rsid w:val="001D3E61"/>
    <w:rsid w:val="001D4147"/>
    <w:rsid w:val="001D4400"/>
    <w:rsid w:val="001D7A89"/>
    <w:rsid w:val="001D7CD0"/>
    <w:rsid w:val="001D7CF1"/>
    <w:rsid w:val="001E0DA8"/>
    <w:rsid w:val="001E17DF"/>
    <w:rsid w:val="001E2400"/>
    <w:rsid w:val="001E2793"/>
    <w:rsid w:val="001E34E7"/>
    <w:rsid w:val="001E4134"/>
    <w:rsid w:val="001E4215"/>
    <w:rsid w:val="001E46CB"/>
    <w:rsid w:val="001E4AC6"/>
    <w:rsid w:val="001E5E43"/>
    <w:rsid w:val="001E643D"/>
    <w:rsid w:val="001E6840"/>
    <w:rsid w:val="001E6C07"/>
    <w:rsid w:val="001E6F44"/>
    <w:rsid w:val="001E787D"/>
    <w:rsid w:val="001F1CD8"/>
    <w:rsid w:val="001F2659"/>
    <w:rsid w:val="001F3651"/>
    <w:rsid w:val="001F3657"/>
    <w:rsid w:val="001F39FE"/>
    <w:rsid w:val="001F51C4"/>
    <w:rsid w:val="001F56A0"/>
    <w:rsid w:val="001F5D6B"/>
    <w:rsid w:val="001F64DD"/>
    <w:rsid w:val="001F7E7D"/>
    <w:rsid w:val="00200685"/>
    <w:rsid w:val="002007FD"/>
    <w:rsid w:val="00200D21"/>
    <w:rsid w:val="00200DCE"/>
    <w:rsid w:val="00200DD8"/>
    <w:rsid w:val="00202F5F"/>
    <w:rsid w:val="0020366A"/>
    <w:rsid w:val="002038C5"/>
    <w:rsid w:val="00204461"/>
    <w:rsid w:val="00205CC7"/>
    <w:rsid w:val="00205EB4"/>
    <w:rsid w:val="00206A16"/>
    <w:rsid w:val="00210024"/>
    <w:rsid w:val="00210BBB"/>
    <w:rsid w:val="002142D5"/>
    <w:rsid w:val="00214315"/>
    <w:rsid w:val="00214805"/>
    <w:rsid w:val="00215B17"/>
    <w:rsid w:val="002166B6"/>
    <w:rsid w:val="00217F32"/>
    <w:rsid w:val="002205EA"/>
    <w:rsid w:val="00220BEA"/>
    <w:rsid w:val="00220CD4"/>
    <w:rsid w:val="002214D7"/>
    <w:rsid w:val="002215A4"/>
    <w:rsid w:val="00222080"/>
    <w:rsid w:val="00222A05"/>
    <w:rsid w:val="002243D0"/>
    <w:rsid w:val="002273E2"/>
    <w:rsid w:val="00227530"/>
    <w:rsid w:val="002320F2"/>
    <w:rsid w:val="002330F5"/>
    <w:rsid w:val="00233494"/>
    <w:rsid w:val="002334B9"/>
    <w:rsid w:val="002352C6"/>
    <w:rsid w:val="002423FF"/>
    <w:rsid w:val="0024356A"/>
    <w:rsid w:val="0024365D"/>
    <w:rsid w:val="002444B5"/>
    <w:rsid w:val="00245CBE"/>
    <w:rsid w:val="00246A72"/>
    <w:rsid w:val="00246B46"/>
    <w:rsid w:val="0024724F"/>
    <w:rsid w:val="00247332"/>
    <w:rsid w:val="00247628"/>
    <w:rsid w:val="00247B41"/>
    <w:rsid w:val="00250F13"/>
    <w:rsid w:val="0025237F"/>
    <w:rsid w:val="002533CB"/>
    <w:rsid w:val="00253F8B"/>
    <w:rsid w:val="002547B0"/>
    <w:rsid w:val="00255590"/>
    <w:rsid w:val="00255934"/>
    <w:rsid w:val="00255EED"/>
    <w:rsid w:val="002578E7"/>
    <w:rsid w:val="00257B95"/>
    <w:rsid w:val="00262D17"/>
    <w:rsid w:val="002630A4"/>
    <w:rsid w:val="002639F6"/>
    <w:rsid w:val="00263CF1"/>
    <w:rsid w:val="00264254"/>
    <w:rsid w:val="002648C3"/>
    <w:rsid w:val="002652BC"/>
    <w:rsid w:val="002654AC"/>
    <w:rsid w:val="002656DD"/>
    <w:rsid w:val="00266881"/>
    <w:rsid w:val="00266B8B"/>
    <w:rsid w:val="00267E7C"/>
    <w:rsid w:val="00267EAE"/>
    <w:rsid w:val="00272BAF"/>
    <w:rsid w:val="0027415D"/>
    <w:rsid w:val="002743B8"/>
    <w:rsid w:val="00275B63"/>
    <w:rsid w:val="002763DA"/>
    <w:rsid w:val="00277C12"/>
    <w:rsid w:val="00280E17"/>
    <w:rsid w:val="00280E20"/>
    <w:rsid w:val="00281BE7"/>
    <w:rsid w:val="00281E6F"/>
    <w:rsid w:val="0028236B"/>
    <w:rsid w:val="00282873"/>
    <w:rsid w:val="00282A82"/>
    <w:rsid w:val="00285FFB"/>
    <w:rsid w:val="00286C9D"/>
    <w:rsid w:val="00287772"/>
    <w:rsid w:val="0029088C"/>
    <w:rsid w:val="00290B22"/>
    <w:rsid w:val="002933CC"/>
    <w:rsid w:val="00293EA4"/>
    <w:rsid w:val="00296245"/>
    <w:rsid w:val="00296536"/>
    <w:rsid w:val="0029678F"/>
    <w:rsid w:val="002A01DA"/>
    <w:rsid w:val="002A233E"/>
    <w:rsid w:val="002A2474"/>
    <w:rsid w:val="002A312B"/>
    <w:rsid w:val="002A33A5"/>
    <w:rsid w:val="002A36F3"/>
    <w:rsid w:val="002A3F54"/>
    <w:rsid w:val="002A4192"/>
    <w:rsid w:val="002A4ABD"/>
    <w:rsid w:val="002A539D"/>
    <w:rsid w:val="002A69B5"/>
    <w:rsid w:val="002A6B95"/>
    <w:rsid w:val="002A74E1"/>
    <w:rsid w:val="002B0D7A"/>
    <w:rsid w:val="002B40C7"/>
    <w:rsid w:val="002B5D76"/>
    <w:rsid w:val="002B7462"/>
    <w:rsid w:val="002B7ACF"/>
    <w:rsid w:val="002C201B"/>
    <w:rsid w:val="002C34E7"/>
    <w:rsid w:val="002C49C6"/>
    <w:rsid w:val="002C4F4C"/>
    <w:rsid w:val="002C58B4"/>
    <w:rsid w:val="002C6D8A"/>
    <w:rsid w:val="002C763E"/>
    <w:rsid w:val="002D08C5"/>
    <w:rsid w:val="002D1B40"/>
    <w:rsid w:val="002D2430"/>
    <w:rsid w:val="002D30BC"/>
    <w:rsid w:val="002D4669"/>
    <w:rsid w:val="002D5709"/>
    <w:rsid w:val="002E1004"/>
    <w:rsid w:val="002E113C"/>
    <w:rsid w:val="002E1284"/>
    <w:rsid w:val="002E185E"/>
    <w:rsid w:val="002E1903"/>
    <w:rsid w:val="002E2791"/>
    <w:rsid w:val="002E2B4B"/>
    <w:rsid w:val="002E3B6A"/>
    <w:rsid w:val="002E3DF0"/>
    <w:rsid w:val="002E429D"/>
    <w:rsid w:val="002E4771"/>
    <w:rsid w:val="002E4DE4"/>
    <w:rsid w:val="002E63DA"/>
    <w:rsid w:val="002E64C0"/>
    <w:rsid w:val="002E6D2C"/>
    <w:rsid w:val="002F0479"/>
    <w:rsid w:val="002F1485"/>
    <w:rsid w:val="002F162B"/>
    <w:rsid w:val="002F1E02"/>
    <w:rsid w:val="002F21E2"/>
    <w:rsid w:val="002F26C9"/>
    <w:rsid w:val="002F4CC9"/>
    <w:rsid w:val="002F508E"/>
    <w:rsid w:val="002F5831"/>
    <w:rsid w:val="002F5B0B"/>
    <w:rsid w:val="002F6028"/>
    <w:rsid w:val="002F6623"/>
    <w:rsid w:val="002F72C2"/>
    <w:rsid w:val="00300B14"/>
    <w:rsid w:val="003011F0"/>
    <w:rsid w:val="00302484"/>
    <w:rsid w:val="003037B8"/>
    <w:rsid w:val="00303BC2"/>
    <w:rsid w:val="00303D22"/>
    <w:rsid w:val="00304705"/>
    <w:rsid w:val="0030492F"/>
    <w:rsid w:val="00304B69"/>
    <w:rsid w:val="003052E3"/>
    <w:rsid w:val="00305752"/>
    <w:rsid w:val="00305C42"/>
    <w:rsid w:val="003072E0"/>
    <w:rsid w:val="00307933"/>
    <w:rsid w:val="00312ACB"/>
    <w:rsid w:val="00312F53"/>
    <w:rsid w:val="00313F5A"/>
    <w:rsid w:val="0031489C"/>
    <w:rsid w:val="003156C7"/>
    <w:rsid w:val="00316400"/>
    <w:rsid w:val="00317C96"/>
    <w:rsid w:val="00321D92"/>
    <w:rsid w:val="00322931"/>
    <w:rsid w:val="00324E30"/>
    <w:rsid w:val="00325F9D"/>
    <w:rsid w:val="0032691D"/>
    <w:rsid w:val="003269F1"/>
    <w:rsid w:val="00326F1A"/>
    <w:rsid w:val="003274C3"/>
    <w:rsid w:val="00327D10"/>
    <w:rsid w:val="0033581D"/>
    <w:rsid w:val="003358AB"/>
    <w:rsid w:val="00335EE6"/>
    <w:rsid w:val="00337A5D"/>
    <w:rsid w:val="00337C41"/>
    <w:rsid w:val="00337D63"/>
    <w:rsid w:val="003409FF"/>
    <w:rsid w:val="003412A1"/>
    <w:rsid w:val="0034249E"/>
    <w:rsid w:val="00343C70"/>
    <w:rsid w:val="00343F75"/>
    <w:rsid w:val="0034597C"/>
    <w:rsid w:val="003459B4"/>
    <w:rsid w:val="00345F69"/>
    <w:rsid w:val="00346FC7"/>
    <w:rsid w:val="00347BF0"/>
    <w:rsid w:val="0035001F"/>
    <w:rsid w:val="00350335"/>
    <w:rsid w:val="003515D3"/>
    <w:rsid w:val="00352099"/>
    <w:rsid w:val="00352961"/>
    <w:rsid w:val="00353E7A"/>
    <w:rsid w:val="00354814"/>
    <w:rsid w:val="003558ED"/>
    <w:rsid w:val="00356649"/>
    <w:rsid w:val="00357271"/>
    <w:rsid w:val="00357BDF"/>
    <w:rsid w:val="00357E34"/>
    <w:rsid w:val="00357E80"/>
    <w:rsid w:val="003607C6"/>
    <w:rsid w:val="00361472"/>
    <w:rsid w:val="00362B49"/>
    <w:rsid w:val="00362E23"/>
    <w:rsid w:val="00362FEC"/>
    <w:rsid w:val="00363066"/>
    <w:rsid w:val="003632FE"/>
    <w:rsid w:val="00364676"/>
    <w:rsid w:val="00364845"/>
    <w:rsid w:val="00365BCB"/>
    <w:rsid w:val="0036615B"/>
    <w:rsid w:val="003666EF"/>
    <w:rsid w:val="00366D5E"/>
    <w:rsid w:val="00367130"/>
    <w:rsid w:val="003671FF"/>
    <w:rsid w:val="00367D80"/>
    <w:rsid w:val="00370049"/>
    <w:rsid w:val="0037221D"/>
    <w:rsid w:val="003725FA"/>
    <w:rsid w:val="003735D3"/>
    <w:rsid w:val="00376F61"/>
    <w:rsid w:val="0037716D"/>
    <w:rsid w:val="0038299F"/>
    <w:rsid w:val="0038334A"/>
    <w:rsid w:val="00383955"/>
    <w:rsid w:val="00386516"/>
    <w:rsid w:val="0038748B"/>
    <w:rsid w:val="00390172"/>
    <w:rsid w:val="00390831"/>
    <w:rsid w:val="0039118A"/>
    <w:rsid w:val="00391C23"/>
    <w:rsid w:val="00393356"/>
    <w:rsid w:val="00394670"/>
    <w:rsid w:val="003947E4"/>
    <w:rsid w:val="00394901"/>
    <w:rsid w:val="00394CF7"/>
    <w:rsid w:val="0039710F"/>
    <w:rsid w:val="003975F2"/>
    <w:rsid w:val="00397881"/>
    <w:rsid w:val="003A00F2"/>
    <w:rsid w:val="003A0A46"/>
    <w:rsid w:val="003A3BD2"/>
    <w:rsid w:val="003A47A8"/>
    <w:rsid w:val="003A4DF2"/>
    <w:rsid w:val="003A4FFD"/>
    <w:rsid w:val="003A549F"/>
    <w:rsid w:val="003A6745"/>
    <w:rsid w:val="003A676C"/>
    <w:rsid w:val="003A6B06"/>
    <w:rsid w:val="003A7762"/>
    <w:rsid w:val="003B1EFA"/>
    <w:rsid w:val="003B20D2"/>
    <w:rsid w:val="003B3F4C"/>
    <w:rsid w:val="003B581B"/>
    <w:rsid w:val="003B5F67"/>
    <w:rsid w:val="003C0069"/>
    <w:rsid w:val="003C1355"/>
    <w:rsid w:val="003C1F60"/>
    <w:rsid w:val="003C233B"/>
    <w:rsid w:val="003C2C44"/>
    <w:rsid w:val="003C2CE3"/>
    <w:rsid w:val="003C2FC5"/>
    <w:rsid w:val="003C4B8A"/>
    <w:rsid w:val="003C62F7"/>
    <w:rsid w:val="003C7943"/>
    <w:rsid w:val="003D0ADE"/>
    <w:rsid w:val="003D0C47"/>
    <w:rsid w:val="003D35FD"/>
    <w:rsid w:val="003D461A"/>
    <w:rsid w:val="003D4C35"/>
    <w:rsid w:val="003D54A3"/>
    <w:rsid w:val="003D56CB"/>
    <w:rsid w:val="003D688A"/>
    <w:rsid w:val="003D68CF"/>
    <w:rsid w:val="003D7571"/>
    <w:rsid w:val="003E0422"/>
    <w:rsid w:val="003E0DA9"/>
    <w:rsid w:val="003E1257"/>
    <w:rsid w:val="003E24B1"/>
    <w:rsid w:val="003E2525"/>
    <w:rsid w:val="003E37B3"/>
    <w:rsid w:val="003E4731"/>
    <w:rsid w:val="003E50DD"/>
    <w:rsid w:val="003E5310"/>
    <w:rsid w:val="003E7B22"/>
    <w:rsid w:val="003F00FF"/>
    <w:rsid w:val="003F05AD"/>
    <w:rsid w:val="003F0B38"/>
    <w:rsid w:val="003F1A0E"/>
    <w:rsid w:val="003F212D"/>
    <w:rsid w:val="003F3384"/>
    <w:rsid w:val="003F52CD"/>
    <w:rsid w:val="003F5434"/>
    <w:rsid w:val="003F5821"/>
    <w:rsid w:val="003F5E9F"/>
    <w:rsid w:val="003F617A"/>
    <w:rsid w:val="003F76E9"/>
    <w:rsid w:val="003F7E04"/>
    <w:rsid w:val="003F7F78"/>
    <w:rsid w:val="004006B7"/>
    <w:rsid w:val="004036D5"/>
    <w:rsid w:val="00403E18"/>
    <w:rsid w:val="00404331"/>
    <w:rsid w:val="00405623"/>
    <w:rsid w:val="00405A39"/>
    <w:rsid w:val="0040600E"/>
    <w:rsid w:val="004065F0"/>
    <w:rsid w:val="004066B4"/>
    <w:rsid w:val="004078B5"/>
    <w:rsid w:val="00410721"/>
    <w:rsid w:val="00410A5E"/>
    <w:rsid w:val="00411859"/>
    <w:rsid w:val="00411DBB"/>
    <w:rsid w:val="00413BD9"/>
    <w:rsid w:val="00416D8F"/>
    <w:rsid w:val="00421748"/>
    <w:rsid w:val="004225A0"/>
    <w:rsid w:val="0042432A"/>
    <w:rsid w:val="00426D70"/>
    <w:rsid w:val="00433E69"/>
    <w:rsid w:val="004342D4"/>
    <w:rsid w:val="00434C16"/>
    <w:rsid w:val="00434E98"/>
    <w:rsid w:val="0043529A"/>
    <w:rsid w:val="00436641"/>
    <w:rsid w:val="004371CB"/>
    <w:rsid w:val="00437454"/>
    <w:rsid w:val="00437A26"/>
    <w:rsid w:val="00437D92"/>
    <w:rsid w:val="00440683"/>
    <w:rsid w:val="0044110E"/>
    <w:rsid w:val="0044174A"/>
    <w:rsid w:val="00442455"/>
    <w:rsid w:val="00444C71"/>
    <w:rsid w:val="00446631"/>
    <w:rsid w:val="00446B09"/>
    <w:rsid w:val="00447BC2"/>
    <w:rsid w:val="00451A37"/>
    <w:rsid w:val="00452279"/>
    <w:rsid w:val="0045297E"/>
    <w:rsid w:val="00452C23"/>
    <w:rsid w:val="00453B5C"/>
    <w:rsid w:val="004549D8"/>
    <w:rsid w:val="004600C6"/>
    <w:rsid w:val="00460243"/>
    <w:rsid w:val="0046096E"/>
    <w:rsid w:val="00461A04"/>
    <w:rsid w:val="00461B55"/>
    <w:rsid w:val="00463058"/>
    <w:rsid w:val="00463AE9"/>
    <w:rsid w:val="00463EE3"/>
    <w:rsid w:val="0046474B"/>
    <w:rsid w:val="00464D8E"/>
    <w:rsid w:val="004651F1"/>
    <w:rsid w:val="00466DDF"/>
    <w:rsid w:val="004670CA"/>
    <w:rsid w:val="00467EC3"/>
    <w:rsid w:val="00472F03"/>
    <w:rsid w:val="00472F81"/>
    <w:rsid w:val="0047319F"/>
    <w:rsid w:val="00475C02"/>
    <w:rsid w:val="00475C19"/>
    <w:rsid w:val="0047738F"/>
    <w:rsid w:val="004779A1"/>
    <w:rsid w:val="004803BC"/>
    <w:rsid w:val="00481DBE"/>
    <w:rsid w:val="00482883"/>
    <w:rsid w:val="00482EFD"/>
    <w:rsid w:val="00483870"/>
    <w:rsid w:val="00483E36"/>
    <w:rsid w:val="0048439D"/>
    <w:rsid w:val="00484976"/>
    <w:rsid w:val="004851CE"/>
    <w:rsid w:val="004856AF"/>
    <w:rsid w:val="004856C2"/>
    <w:rsid w:val="00485F46"/>
    <w:rsid w:val="00486295"/>
    <w:rsid w:val="00486419"/>
    <w:rsid w:val="0048692E"/>
    <w:rsid w:val="004906DC"/>
    <w:rsid w:val="00492B97"/>
    <w:rsid w:val="00494BAD"/>
    <w:rsid w:val="00494F0A"/>
    <w:rsid w:val="004971FC"/>
    <w:rsid w:val="004976EB"/>
    <w:rsid w:val="00497AB8"/>
    <w:rsid w:val="004A1C8B"/>
    <w:rsid w:val="004A1D65"/>
    <w:rsid w:val="004A2548"/>
    <w:rsid w:val="004A3099"/>
    <w:rsid w:val="004A3159"/>
    <w:rsid w:val="004A3A12"/>
    <w:rsid w:val="004A616B"/>
    <w:rsid w:val="004B00A4"/>
    <w:rsid w:val="004B24C0"/>
    <w:rsid w:val="004B3153"/>
    <w:rsid w:val="004B358E"/>
    <w:rsid w:val="004B38A5"/>
    <w:rsid w:val="004B3CB7"/>
    <w:rsid w:val="004B464D"/>
    <w:rsid w:val="004B48A3"/>
    <w:rsid w:val="004B66EA"/>
    <w:rsid w:val="004B7228"/>
    <w:rsid w:val="004C0177"/>
    <w:rsid w:val="004C1827"/>
    <w:rsid w:val="004C1A2D"/>
    <w:rsid w:val="004C2C0D"/>
    <w:rsid w:val="004C37A8"/>
    <w:rsid w:val="004C3E01"/>
    <w:rsid w:val="004C48D3"/>
    <w:rsid w:val="004C4B24"/>
    <w:rsid w:val="004C5354"/>
    <w:rsid w:val="004C6CF3"/>
    <w:rsid w:val="004C7BEF"/>
    <w:rsid w:val="004D2A42"/>
    <w:rsid w:val="004D33A2"/>
    <w:rsid w:val="004D3C46"/>
    <w:rsid w:val="004E0156"/>
    <w:rsid w:val="004E10D8"/>
    <w:rsid w:val="004E1BC9"/>
    <w:rsid w:val="004E201D"/>
    <w:rsid w:val="004E2DD7"/>
    <w:rsid w:val="004E4CE6"/>
    <w:rsid w:val="004E4D15"/>
    <w:rsid w:val="004E5835"/>
    <w:rsid w:val="004E5E66"/>
    <w:rsid w:val="004E6C6F"/>
    <w:rsid w:val="004E711D"/>
    <w:rsid w:val="004E7647"/>
    <w:rsid w:val="004F0546"/>
    <w:rsid w:val="004F1AA6"/>
    <w:rsid w:val="004F295A"/>
    <w:rsid w:val="004F372F"/>
    <w:rsid w:val="004F6D93"/>
    <w:rsid w:val="005011F3"/>
    <w:rsid w:val="00501C1B"/>
    <w:rsid w:val="005025C0"/>
    <w:rsid w:val="00502CA9"/>
    <w:rsid w:val="0050380A"/>
    <w:rsid w:val="005041D3"/>
    <w:rsid w:val="005059E1"/>
    <w:rsid w:val="0050642F"/>
    <w:rsid w:val="005064FA"/>
    <w:rsid w:val="00507932"/>
    <w:rsid w:val="00507B79"/>
    <w:rsid w:val="0051030B"/>
    <w:rsid w:val="00510DEB"/>
    <w:rsid w:val="0051134F"/>
    <w:rsid w:val="0051440E"/>
    <w:rsid w:val="005149E5"/>
    <w:rsid w:val="00516483"/>
    <w:rsid w:val="005164A1"/>
    <w:rsid w:val="005165A1"/>
    <w:rsid w:val="00516CE6"/>
    <w:rsid w:val="00517872"/>
    <w:rsid w:val="00517B4B"/>
    <w:rsid w:val="00521675"/>
    <w:rsid w:val="005224F7"/>
    <w:rsid w:val="0052301B"/>
    <w:rsid w:val="00523E04"/>
    <w:rsid w:val="00524001"/>
    <w:rsid w:val="00524044"/>
    <w:rsid w:val="0052432F"/>
    <w:rsid w:val="005244CC"/>
    <w:rsid w:val="00527DB8"/>
    <w:rsid w:val="005319FF"/>
    <w:rsid w:val="00531F2E"/>
    <w:rsid w:val="005333E1"/>
    <w:rsid w:val="00534224"/>
    <w:rsid w:val="005342D1"/>
    <w:rsid w:val="005355A3"/>
    <w:rsid w:val="00535A95"/>
    <w:rsid w:val="0053680D"/>
    <w:rsid w:val="00537D3E"/>
    <w:rsid w:val="0054067B"/>
    <w:rsid w:val="00540F8E"/>
    <w:rsid w:val="00542604"/>
    <w:rsid w:val="00542857"/>
    <w:rsid w:val="00543267"/>
    <w:rsid w:val="00544B8C"/>
    <w:rsid w:val="00544C3F"/>
    <w:rsid w:val="00544F40"/>
    <w:rsid w:val="005452D0"/>
    <w:rsid w:val="00545CD9"/>
    <w:rsid w:val="005464F2"/>
    <w:rsid w:val="00550A6E"/>
    <w:rsid w:val="00552832"/>
    <w:rsid w:val="00552A54"/>
    <w:rsid w:val="005543A3"/>
    <w:rsid w:val="005546CE"/>
    <w:rsid w:val="00554CBB"/>
    <w:rsid w:val="00555493"/>
    <w:rsid w:val="005562CF"/>
    <w:rsid w:val="005569D4"/>
    <w:rsid w:val="00561EA8"/>
    <w:rsid w:val="00561EB4"/>
    <w:rsid w:val="00562AD3"/>
    <w:rsid w:val="00562B9F"/>
    <w:rsid w:val="00563E5C"/>
    <w:rsid w:val="005643C9"/>
    <w:rsid w:val="00565C9C"/>
    <w:rsid w:val="00566C29"/>
    <w:rsid w:val="00567104"/>
    <w:rsid w:val="00567226"/>
    <w:rsid w:val="00567600"/>
    <w:rsid w:val="00567663"/>
    <w:rsid w:val="00567ABC"/>
    <w:rsid w:val="00574C1B"/>
    <w:rsid w:val="00575A32"/>
    <w:rsid w:val="00575B35"/>
    <w:rsid w:val="00576335"/>
    <w:rsid w:val="00580152"/>
    <w:rsid w:val="00580D97"/>
    <w:rsid w:val="00581C17"/>
    <w:rsid w:val="00582571"/>
    <w:rsid w:val="00583014"/>
    <w:rsid w:val="00583A6B"/>
    <w:rsid w:val="00583A81"/>
    <w:rsid w:val="00583CC7"/>
    <w:rsid w:val="005849F5"/>
    <w:rsid w:val="00584E43"/>
    <w:rsid w:val="00584F9E"/>
    <w:rsid w:val="005863C2"/>
    <w:rsid w:val="0058789C"/>
    <w:rsid w:val="00587D63"/>
    <w:rsid w:val="00591527"/>
    <w:rsid w:val="00591F50"/>
    <w:rsid w:val="00593F79"/>
    <w:rsid w:val="005966A7"/>
    <w:rsid w:val="00597C5C"/>
    <w:rsid w:val="005A0144"/>
    <w:rsid w:val="005A2258"/>
    <w:rsid w:val="005A2A8B"/>
    <w:rsid w:val="005A2D7F"/>
    <w:rsid w:val="005A3583"/>
    <w:rsid w:val="005A54E6"/>
    <w:rsid w:val="005A5A9F"/>
    <w:rsid w:val="005A5D69"/>
    <w:rsid w:val="005A686C"/>
    <w:rsid w:val="005A6E45"/>
    <w:rsid w:val="005B2BDD"/>
    <w:rsid w:val="005B3068"/>
    <w:rsid w:val="005B329D"/>
    <w:rsid w:val="005B47DB"/>
    <w:rsid w:val="005C02A1"/>
    <w:rsid w:val="005C0C1E"/>
    <w:rsid w:val="005C17FA"/>
    <w:rsid w:val="005C294B"/>
    <w:rsid w:val="005C3AAF"/>
    <w:rsid w:val="005C406A"/>
    <w:rsid w:val="005C4141"/>
    <w:rsid w:val="005C5159"/>
    <w:rsid w:val="005C7123"/>
    <w:rsid w:val="005C7F6C"/>
    <w:rsid w:val="005D05BE"/>
    <w:rsid w:val="005D0CA4"/>
    <w:rsid w:val="005D0D93"/>
    <w:rsid w:val="005D0FF7"/>
    <w:rsid w:val="005D1A48"/>
    <w:rsid w:val="005D1CC4"/>
    <w:rsid w:val="005D1E89"/>
    <w:rsid w:val="005D1F1B"/>
    <w:rsid w:val="005D3BA5"/>
    <w:rsid w:val="005E0DB1"/>
    <w:rsid w:val="005E5987"/>
    <w:rsid w:val="005E7213"/>
    <w:rsid w:val="005F04FE"/>
    <w:rsid w:val="005F0993"/>
    <w:rsid w:val="005F09E0"/>
    <w:rsid w:val="005F1123"/>
    <w:rsid w:val="005F1AD2"/>
    <w:rsid w:val="005F273A"/>
    <w:rsid w:val="005F6D09"/>
    <w:rsid w:val="005F75ED"/>
    <w:rsid w:val="005F7831"/>
    <w:rsid w:val="005F7D9D"/>
    <w:rsid w:val="005F7ECA"/>
    <w:rsid w:val="0060058B"/>
    <w:rsid w:val="00602235"/>
    <w:rsid w:val="00603C99"/>
    <w:rsid w:val="00603D0E"/>
    <w:rsid w:val="00604788"/>
    <w:rsid w:val="00604F6D"/>
    <w:rsid w:val="00606A62"/>
    <w:rsid w:val="006112B4"/>
    <w:rsid w:val="0061213E"/>
    <w:rsid w:val="00612AF1"/>
    <w:rsid w:val="00612C9A"/>
    <w:rsid w:val="00614758"/>
    <w:rsid w:val="00614B01"/>
    <w:rsid w:val="00615251"/>
    <w:rsid w:val="0061560F"/>
    <w:rsid w:val="00615D5F"/>
    <w:rsid w:val="00615E3F"/>
    <w:rsid w:val="00615F09"/>
    <w:rsid w:val="00617F95"/>
    <w:rsid w:val="00620FFE"/>
    <w:rsid w:val="00621CD2"/>
    <w:rsid w:val="00622118"/>
    <w:rsid w:val="006228A9"/>
    <w:rsid w:val="0062472F"/>
    <w:rsid w:val="00624DB2"/>
    <w:rsid w:val="006270B5"/>
    <w:rsid w:val="00627391"/>
    <w:rsid w:val="00627A19"/>
    <w:rsid w:val="00627CE4"/>
    <w:rsid w:val="00630597"/>
    <w:rsid w:val="00630B68"/>
    <w:rsid w:val="00631342"/>
    <w:rsid w:val="0063297B"/>
    <w:rsid w:val="00633119"/>
    <w:rsid w:val="0063398E"/>
    <w:rsid w:val="00634B4D"/>
    <w:rsid w:val="00636E6B"/>
    <w:rsid w:val="00640C84"/>
    <w:rsid w:val="006412EB"/>
    <w:rsid w:val="006453C3"/>
    <w:rsid w:val="0064548D"/>
    <w:rsid w:val="006460B8"/>
    <w:rsid w:val="00650DDD"/>
    <w:rsid w:val="006513C4"/>
    <w:rsid w:val="0065233A"/>
    <w:rsid w:val="0065559E"/>
    <w:rsid w:val="00655D2B"/>
    <w:rsid w:val="0065707A"/>
    <w:rsid w:val="00657C52"/>
    <w:rsid w:val="00660324"/>
    <w:rsid w:val="00661A06"/>
    <w:rsid w:val="00661B1D"/>
    <w:rsid w:val="00661C02"/>
    <w:rsid w:val="00661EF8"/>
    <w:rsid w:val="00662730"/>
    <w:rsid w:val="00662BD1"/>
    <w:rsid w:val="00663DC5"/>
    <w:rsid w:val="006654D0"/>
    <w:rsid w:val="00665737"/>
    <w:rsid w:val="00666274"/>
    <w:rsid w:val="0066736B"/>
    <w:rsid w:val="0066797C"/>
    <w:rsid w:val="00670D90"/>
    <w:rsid w:val="006712D5"/>
    <w:rsid w:val="0067270E"/>
    <w:rsid w:val="00675449"/>
    <w:rsid w:val="006758F1"/>
    <w:rsid w:val="006771F7"/>
    <w:rsid w:val="00677372"/>
    <w:rsid w:val="00680C6A"/>
    <w:rsid w:val="00681AB2"/>
    <w:rsid w:val="00683C03"/>
    <w:rsid w:val="00683EED"/>
    <w:rsid w:val="00685E0F"/>
    <w:rsid w:val="006868CE"/>
    <w:rsid w:val="00690F0C"/>
    <w:rsid w:val="006911B1"/>
    <w:rsid w:val="0069269E"/>
    <w:rsid w:val="00693772"/>
    <w:rsid w:val="00693B1B"/>
    <w:rsid w:val="006940E6"/>
    <w:rsid w:val="00694C52"/>
    <w:rsid w:val="0069508C"/>
    <w:rsid w:val="0069551E"/>
    <w:rsid w:val="00695738"/>
    <w:rsid w:val="00696EAE"/>
    <w:rsid w:val="00696F62"/>
    <w:rsid w:val="00697D4E"/>
    <w:rsid w:val="006A0485"/>
    <w:rsid w:val="006A04D4"/>
    <w:rsid w:val="006A237D"/>
    <w:rsid w:val="006A2A9B"/>
    <w:rsid w:val="006A3BA8"/>
    <w:rsid w:val="006A5C6E"/>
    <w:rsid w:val="006A70CD"/>
    <w:rsid w:val="006B0BAF"/>
    <w:rsid w:val="006B1451"/>
    <w:rsid w:val="006B2C9E"/>
    <w:rsid w:val="006B3328"/>
    <w:rsid w:val="006B3FC2"/>
    <w:rsid w:val="006B5519"/>
    <w:rsid w:val="006B69FE"/>
    <w:rsid w:val="006B7305"/>
    <w:rsid w:val="006B78AA"/>
    <w:rsid w:val="006C09AB"/>
    <w:rsid w:val="006C09EE"/>
    <w:rsid w:val="006C329D"/>
    <w:rsid w:val="006C37CC"/>
    <w:rsid w:val="006C3E15"/>
    <w:rsid w:val="006C433C"/>
    <w:rsid w:val="006C745F"/>
    <w:rsid w:val="006C7D8B"/>
    <w:rsid w:val="006D0983"/>
    <w:rsid w:val="006D1887"/>
    <w:rsid w:val="006D2765"/>
    <w:rsid w:val="006D2992"/>
    <w:rsid w:val="006D3102"/>
    <w:rsid w:val="006D4556"/>
    <w:rsid w:val="006D665F"/>
    <w:rsid w:val="006D6CA2"/>
    <w:rsid w:val="006D7569"/>
    <w:rsid w:val="006D79E1"/>
    <w:rsid w:val="006E0B2B"/>
    <w:rsid w:val="006E12AD"/>
    <w:rsid w:val="006E30CC"/>
    <w:rsid w:val="006E3687"/>
    <w:rsid w:val="006E39C8"/>
    <w:rsid w:val="006E3F21"/>
    <w:rsid w:val="006E42DB"/>
    <w:rsid w:val="006E5E23"/>
    <w:rsid w:val="006E6D6C"/>
    <w:rsid w:val="006E703B"/>
    <w:rsid w:val="006E7B8E"/>
    <w:rsid w:val="006F020E"/>
    <w:rsid w:val="006F21C5"/>
    <w:rsid w:val="006F3C10"/>
    <w:rsid w:val="006F635C"/>
    <w:rsid w:val="006F7926"/>
    <w:rsid w:val="007004B6"/>
    <w:rsid w:val="0070709F"/>
    <w:rsid w:val="00710A9E"/>
    <w:rsid w:val="00711020"/>
    <w:rsid w:val="0071106B"/>
    <w:rsid w:val="007112E0"/>
    <w:rsid w:val="00711907"/>
    <w:rsid w:val="0071261D"/>
    <w:rsid w:val="0071303C"/>
    <w:rsid w:val="007145B9"/>
    <w:rsid w:val="007161A2"/>
    <w:rsid w:val="00716AF7"/>
    <w:rsid w:val="00717BD7"/>
    <w:rsid w:val="007202F9"/>
    <w:rsid w:val="00720CB3"/>
    <w:rsid w:val="0072141F"/>
    <w:rsid w:val="00722007"/>
    <w:rsid w:val="00722094"/>
    <w:rsid w:val="00722374"/>
    <w:rsid w:val="00722473"/>
    <w:rsid w:val="007232A8"/>
    <w:rsid w:val="007233A1"/>
    <w:rsid w:val="00725D79"/>
    <w:rsid w:val="0072690B"/>
    <w:rsid w:val="00726E93"/>
    <w:rsid w:val="00727ACB"/>
    <w:rsid w:val="00731EF4"/>
    <w:rsid w:val="00733C8C"/>
    <w:rsid w:val="007346F8"/>
    <w:rsid w:val="00735993"/>
    <w:rsid w:val="00735CEC"/>
    <w:rsid w:val="00741711"/>
    <w:rsid w:val="00741936"/>
    <w:rsid w:val="00742098"/>
    <w:rsid w:val="007420B8"/>
    <w:rsid w:val="00742EE5"/>
    <w:rsid w:val="00743B2A"/>
    <w:rsid w:val="00743C8A"/>
    <w:rsid w:val="00743D1D"/>
    <w:rsid w:val="00746DBC"/>
    <w:rsid w:val="00747FF7"/>
    <w:rsid w:val="007501BB"/>
    <w:rsid w:val="00754054"/>
    <w:rsid w:val="00754F5F"/>
    <w:rsid w:val="00755516"/>
    <w:rsid w:val="007557EF"/>
    <w:rsid w:val="00755BAD"/>
    <w:rsid w:val="00755C04"/>
    <w:rsid w:val="0075672B"/>
    <w:rsid w:val="00756F0A"/>
    <w:rsid w:val="00757652"/>
    <w:rsid w:val="007609BE"/>
    <w:rsid w:val="00761D63"/>
    <w:rsid w:val="00766307"/>
    <w:rsid w:val="007664D4"/>
    <w:rsid w:val="00767728"/>
    <w:rsid w:val="007704E6"/>
    <w:rsid w:val="007706D0"/>
    <w:rsid w:val="00770E1B"/>
    <w:rsid w:val="0077442C"/>
    <w:rsid w:val="00775C77"/>
    <w:rsid w:val="00775CAC"/>
    <w:rsid w:val="007770B5"/>
    <w:rsid w:val="00777E90"/>
    <w:rsid w:val="00780BCB"/>
    <w:rsid w:val="007811B2"/>
    <w:rsid w:val="00781512"/>
    <w:rsid w:val="00781A00"/>
    <w:rsid w:val="007825F1"/>
    <w:rsid w:val="0078388B"/>
    <w:rsid w:val="00783E26"/>
    <w:rsid w:val="00784574"/>
    <w:rsid w:val="00784C74"/>
    <w:rsid w:val="0078599F"/>
    <w:rsid w:val="007860BA"/>
    <w:rsid w:val="00786AAF"/>
    <w:rsid w:val="00786CC5"/>
    <w:rsid w:val="00787790"/>
    <w:rsid w:val="00787998"/>
    <w:rsid w:val="00790E1C"/>
    <w:rsid w:val="007915FF"/>
    <w:rsid w:val="00793A60"/>
    <w:rsid w:val="00794919"/>
    <w:rsid w:val="00794FD2"/>
    <w:rsid w:val="007954F0"/>
    <w:rsid w:val="007959AE"/>
    <w:rsid w:val="00796820"/>
    <w:rsid w:val="00796915"/>
    <w:rsid w:val="007A0AF1"/>
    <w:rsid w:val="007A21F4"/>
    <w:rsid w:val="007A2308"/>
    <w:rsid w:val="007A3256"/>
    <w:rsid w:val="007A4959"/>
    <w:rsid w:val="007A7ABF"/>
    <w:rsid w:val="007A7DC7"/>
    <w:rsid w:val="007B00D2"/>
    <w:rsid w:val="007B0569"/>
    <w:rsid w:val="007B1603"/>
    <w:rsid w:val="007B2026"/>
    <w:rsid w:val="007B2684"/>
    <w:rsid w:val="007B2686"/>
    <w:rsid w:val="007B502C"/>
    <w:rsid w:val="007B61B9"/>
    <w:rsid w:val="007B65F7"/>
    <w:rsid w:val="007B68B0"/>
    <w:rsid w:val="007B7183"/>
    <w:rsid w:val="007B7446"/>
    <w:rsid w:val="007C01D7"/>
    <w:rsid w:val="007C0CC5"/>
    <w:rsid w:val="007C1866"/>
    <w:rsid w:val="007C1B57"/>
    <w:rsid w:val="007C1BA3"/>
    <w:rsid w:val="007C278C"/>
    <w:rsid w:val="007C2C78"/>
    <w:rsid w:val="007C534B"/>
    <w:rsid w:val="007C5951"/>
    <w:rsid w:val="007D06E6"/>
    <w:rsid w:val="007D06EC"/>
    <w:rsid w:val="007D1819"/>
    <w:rsid w:val="007D1A62"/>
    <w:rsid w:val="007D20B2"/>
    <w:rsid w:val="007D2994"/>
    <w:rsid w:val="007D2EE4"/>
    <w:rsid w:val="007D3614"/>
    <w:rsid w:val="007D454F"/>
    <w:rsid w:val="007D497A"/>
    <w:rsid w:val="007D542F"/>
    <w:rsid w:val="007D5C49"/>
    <w:rsid w:val="007D6E7D"/>
    <w:rsid w:val="007D73A1"/>
    <w:rsid w:val="007E0452"/>
    <w:rsid w:val="007E3837"/>
    <w:rsid w:val="007E3E74"/>
    <w:rsid w:val="007E43A8"/>
    <w:rsid w:val="007E4571"/>
    <w:rsid w:val="007E7F50"/>
    <w:rsid w:val="007F07EE"/>
    <w:rsid w:val="007F19AC"/>
    <w:rsid w:val="007F229B"/>
    <w:rsid w:val="007F34C2"/>
    <w:rsid w:val="007F4544"/>
    <w:rsid w:val="007F47CC"/>
    <w:rsid w:val="00800DFA"/>
    <w:rsid w:val="008023A0"/>
    <w:rsid w:val="008038C2"/>
    <w:rsid w:val="008040E9"/>
    <w:rsid w:val="008041B0"/>
    <w:rsid w:val="008044E7"/>
    <w:rsid w:val="00806055"/>
    <w:rsid w:val="0081105F"/>
    <w:rsid w:val="00811726"/>
    <w:rsid w:val="00811F02"/>
    <w:rsid w:val="00812496"/>
    <w:rsid w:val="00812F6D"/>
    <w:rsid w:val="00812FC0"/>
    <w:rsid w:val="00813CB2"/>
    <w:rsid w:val="008140DC"/>
    <w:rsid w:val="008160AE"/>
    <w:rsid w:val="00820D8F"/>
    <w:rsid w:val="00820E44"/>
    <w:rsid w:val="0082390B"/>
    <w:rsid w:val="00824EEB"/>
    <w:rsid w:val="00825015"/>
    <w:rsid w:val="0082559A"/>
    <w:rsid w:val="00832C4C"/>
    <w:rsid w:val="00833C06"/>
    <w:rsid w:val="0083429A"/>
    <w:rsid w:val="00834B9F"/>
    <w:rsid w:val="00835F83"/>
    <w:rsid w:val="00836FF8"/>
    <w:rsid w:val="00837DF2"/>
    <w:rsid w:val="00841087"/>
    <w:rsid w:val="00841C42"/>
    <w:rsid w:val="00843FBC"/>
    <w:rsid w:val="00845CBF"/>
    <w:rsid w:val="0084750B"/>
    <w:rsid w:val="00850363"/>
    <w:rsid w:val="008510E3"/>
    <w:rsid w:val="00852C82"/>
    <w:rsid w:val="008530E3"/>
    <w:rsid w:val="00853DEE"/>
    <w:rsid w:val="008547EE"/>
    <w:rsid w:val="00856D65"/>
    <w:rsid w:val="00856DA1"/>
    <w:rsid w:val="00857001"/>
    <w:rsid w:val="00860177"/>
    <w:rsid w:val="008606A8"/>
    <w:rsid w:val="00861E11"/>
    <w:rsid w:val="0086303F"/>
    <w:rsid w:val="00863E01"/>
    <w:rsid w:val="00864B2A"/>
    <w:rsid w:val="00864CEA"/>
    <w:rsid w:val="008651C8"/>
    <w:rsid w:val="00865699"/>
    <w:rsid w:val="0086592D"/>
    <w:rsid w:val="00865D62"/>
    <w:rsid w:val="008678D4"/>
    <w:rsid w:val="00870AA7"/>
    <w:rsid w:val="00870F37"/>
    <w:rsid w:val="00871569"/>
    <w:rsid w:val="00874575"/>
    <w:rsid w:val="008750D1"/>
    <w:rsid w:val="00875162"/>
    <w:rsid w:val="008751A7"/>
    <w:rsid w:val="00875FA0"/>
    <w:rsid w:val="008762D4"/>
    <w:rsid w:val="00877350"/>
    <w:rsid w:val="00877803"/>
    <w:rsid w:val="00881A1A"/>
    <w:rsid w:val="00881F78"/>
    <w:rsid w:val="0088422A"/>
    <w:rsid w:val="008847CC"/>
    <w:rsid w:val="00885414"/>
    <w:rsid w:val="00885AC0"/>
    <w:rsid w:val="00885B1E"/>
    <w:rsid w:val="00886386"/>
    <w:rsid w:val="00887375"/>
    <w:rsid w:val="00887488"/>
    <w:rsid w:val="00887543"/>
    <w:rsid w:val="008876ED"/>
    <w:rsid w:val="00887D4A"/>
    <w:rsid w:val="008900FA"/>
    <w:rsid w:val="00890E0A"/>
    <w:rsid w:val="00891D68"/>
    <w:rsid w:val="00891ECF"/>
    <w:rsid w:val="00892119"/>
    <w:rsid w:val="00892505"/>
    <w:rsid w:val="00892BC5"/>
    <w:rsid w:val="00893304"/>
    <w:rsid w:val="00895134"/>
    <w:rsid w:val="00896600"/>
    <w:rsid w:val="00896852"/>
    <w:rsid w:val="008A0B3B"/>
    <w:rsid w:val="008A2226"/>
    <w:rsid w:val="008A246A"/>
    <w:rsid w:val="008A26D5"/>
    <w:rsid w:val="008A3AE9"/>
    <w:rsid w:val="008A4AC6"/>
    <w:rsid w:val="008A5E6A"/>
    <w:rsid w:val="008A6339"/>
    <w:rsid w:val="008A657D"/>
    <w:rsid w:val="008A6A9A"/>
    <w:rsid w:val="008A73B5"/>
    <w:rsid w:val="008B1FEB"/>
    <w:rsid w:val="008B2A5A"/>
    <w:rsid w:val="008B3AF7"/>
    <w:rsid w:val="008B42B9"/>
    <w:rsid w:val="008B4A75"/>
    <w:rsid w:val="008B7F22"/>
    <w:rsid w:val="008C13E8"/>
    <w:rsid w:val="008C1FA8"/>
    <w:rsid w:val="008C3041"/>
    <w:rsid w:val="008C4416"/>
    <w:rsid w:val="008C4C91"/>
    <w:rsid w:val="008C55E1"/>
    <w:rsid w:val="008D050F"/>
    <w:rsid w:val="008D079F"/>
    <w:rsid w:val="008D0D8C"/>
    <w:rsid w:val="008D1AF9"/>
    <w:rsid w:val="008D221B"/>
    <w:rsid w:val="008D3D2B"/>
    <w:rsid w:val="008D6B29"/>
    <w:rsid w:val="008D759B"/>
    <w:rsid w:val="008D7B64"/>
    <w:rsid w:val="008E1FB3"/>
    <w:rsid w:val="008E2D68"/>
    <w:rsid w:val="008E44C6"/>
    <w:rsid w:val="008E4F3A"/>
    <w:rsid w:val="008E5772"/>
    <w:rsid w:val="008E5EC6"/>
    <w:rsid w:val="008E6F52"/>
    <w:rsid w:val="008E7C4B"/>
    <w:rsid w:val="008E7D20"/>
    <w:rsid w:val="008F1894"/>
    <w:rsid w:val="008F2419"/>
    <w:rsid w:val="008F2621"/>
    <w:rsid w:val="008F42BD"/>
    <w:rsid w:val="008F46AF"/>
    <w:rsid w:val="008F4EFD"/>
    <w:rsid w:val="008F5786"/>
    <w:rsid w:val="008F75F3"/>
    <w:rsid w:val="009000CA"/>
    <w:rsid w:val="00900228"/>
    <w:rsid w:val="00900B96"/>
    <w:rsid w:val="00901177"/>
    <w:rsid w:val="009016C3"/>
    <w:rsid w:val="00903CDE"/>
    <w:rsid w:val="00903FD5"/>
    <w:rsid w:val="00905353"/>
    <w:rsid w:val="00906F62"/>
    <w:rsid w:val="009073D2"/>
    <w:rsid w:val="009075BD"/>
    <w:rsid w:val="00907BCB"/>
    <w:rsid w:val="00910581"/>
    <w:rsid w:val="0091119F"/>
    <w:rsid w:val="009115DF"/>
    <w:rsid w:val="009128AB"/>
    <w:rsid w:val="009142B0"/>
    <w:rsid w:val="00915FF5"/>
    <w:rsid w:val="009167D1"/>
    <w:rsid w:val="00916868"/>
    <w:rsid w:val="00917274"/>
    <w:rsid w:val="00917448"/>
    <w:rsid w:val="009179B3"/>
    <w:rsid w:val="00917A40"/>
    <w:rsid w:val="00917E32"/>
    <w:rsid w:val="00920BB5"/>
    <w:rsid w:val="00920DA5"/>
    <w:rsid w:val="00922716"/>
    <w:rsid w:val="0092466B"/>
    <w:rsid w:val="00925989"/>
    <w:rsid w:val="00926206"/>
    <w:rsid w:val="00927918"/>
    <w:rsid w:val="00930187"/>
    <w:rsid w:val="009305D2"/>
    <w:rsid w:val="009316E1"/>
    <w:rsid w:val="009316F4"/>
    <w:rsid w:val="00933BF6"/>
    <w:rsid w:val="00934F50"/>
    <w:rsid w:val="009356E1"/>
    <w:rsid w:val="009371E1"/>
    <w:rsid w:val="00937B43"/>
    <w:rsid w:val="00940249"/>
    <w:rsid w:val="009405D9"/>
    <w:rsid w:val="00940B76"/>
    <w:rsid w:val="00941E58"/>
    <w:rsid w:val="009432D2"/>
    <w:rsid w:val="00943AB3"/>
    <w:rsid w:val="00944FC0"/>
    <w:rsid w:val="00945DF0"/>
    <w:rsid w:val="00946CC3"/>
    <w:rsid w:val="00947788"/>
    <w:rsid w:val="00947FA1"/>
    <w:rsid w:val="00950262"/>
    <w:rsid w:val="00950A13"/>
    <w:rsid w:val="00951AFB"/>
    <w:rsid w:val="00952B85"/>
    <w:rsid w:val="00952EA5"/>
    <w:rsid w:val="0095373F"/>
    <w:rsid w:val="009545A0"/>
    <w:rsid w:val="00954868"/>
    <w:rsid w:val="0095695E"/>
    <w:rsid w:val="009571DE"/>
    <w:rsid w:val="0095768A"/>
    <w:rsid w:val="0096082A"/>
    <w:rsid w:val="00961838"/>
    <w:rsid w:val="009624A9"/>
    <w:rsid w:val="00963037"/>
    <w:rsid w:val="00963A32"/>
    <w:rsid w:val="0096472C"/>
    <w:rsid w:val="00964E3F"/>
    <w:rsid w:val="009725ED"/>
    <w:rsid w:val="00974160"/>
    <w:rsid w:val="00974967"/>
    <w:rsid w:val="00974AF7"/>
    <w:rsid w:val="009750F9"/>
    <w:rsid w:val="009755F4"/>
    <w:rsid w:val="00976F4D"/>
    <w:rsid w:val="0098094B"/>
    <w:rsid w:val="00980F7B"/>
    <w:rsid w:val="009837DE"/>
    <w:rsid w:val="00983CC2"/>
    <w:rsid w:val="00984CD5"/>
    <w:rsid w:val="009858B2"/>
    <w:rsid w:val="0098670A"/>
    <w:rsid w:val="00986A85"/>
    <w:rsid w:val="00987B00"/>
    <w:rsid w:val="0099159D"/>
    <w:rsid w:val="009915D5"/>
    <w:rsid w:val="00993164"/>
    <w:rsid w:val="00993AED"/>
    <w:rsid w:val="00993D27"/>
    <w:rsid w:val="00993E58"/>
    <w:rsid w:val="00996538"/>
    <w:rsid w:val="00996940"/>
    <w:rsid w:val="00996B4D"/>
    <w:rsid w:val="00997AEA"/>
    <w:rsid w:val="009A007A"/>
    <w:rsid w:val="009A1C0F"/>
    <w:rsid w:val="009A1EEF"/>
    <w:rsid w:val="009A218B"/>
    <w:rsid w:val="009A3B43"/>
    <w:rsid w:val="009A4A99"/>
    <w:rsid w:val="009A53C9"/>
    <w:rsid w:val="009A7091"/>
    <w:rsid w:val="009B07AB"/>
    <w:rsid w:val="009B10E0"/>
    <w:rsid w:val="009B13F6"/>
    <w:rsid w:val="009B17DA"/>
    <w:rsid w:val="009B1A08"/>
    <w:rsid w:val="009B2249"/>
    <w:rsid w:val="009B3608"/>
    <w:rsid w:val="009B37DD"/>
    <w:rsid w:val="009B3AF7"/>
    <w:rsid w:val="009B5A0C"/>
    <w:rsid w:val="009B612D"/>
    <w:rsid w:val="009B6DB7"/>
    <w:rsid w:val="009B6E8D"/>
    <w:rsid w:val="009B7511"/>
    <w:rsid w:val="009C08A0"/>
    <w:rsid w:val="009C09F0"/>
    <w:rsid w:val="009C1B98"/>
    <w:rsid w:val="009C1CAB"/>
    <w:rsid w:val="009C3386"/>
    <w:rsid w:val="009C3491"/>
    <w:rsid w:val="009C3ED0"/>
    <w:rsid w:val="009C578E"/>
    <w:rsid w:val="009C6C60"/>
    <w:rsid w:val="009C6FD1"/>
    <w:rsid w:val="009C7367"/>
    <w:rsid w:val="009D0BB8"/>
    <w:rsid w:val="009D1939"/>
    <w:rsid w:val="009D1BA1"/>
    <w:rsid w:val="009D2053"/>
    <w:rsid w:val="009D207B"/>
    <w:rsid w:val="009D2448"/>
    <w:rsid w:val="009D269A"/>
    <w:rsid w:val="009D4A9A"/>
    <w:rsid w:val="009D4F94"/>
    <w:rsid w:val="009D52A4"/>
    <w:rsid w:val="009D538B"/>
    <w:rsid w:val="009D7C8D"/>
    <w:rsid w:val="009E07F2"/>
    <w:rsid w:val="009E0F24"/>
    <w:rsid w:val="009E2143"/>
    <w:rsid w:val="009E3DCE"/>
    <w:rsid w:val="009E3FB8"/>
    <w:rsid w:val="009E4695"/>
    <w:rsid w:val="009E4B1E"/>
    <w:rsid w:val="009E6698"/>
    <w:rsid w:val="009E6E6E"/>
    <w:rsid w:val="009E70AA"/>
    <w:rsid w:val="009E7331"/>
    <w:rsid w:val="009E79A6"/>
    <w:rsid w:val="009F1567"/>
    <w:rsid w:val="009F1C4E"/>
    <w:rsid w:val="009F2B51"/>
    <w:rsid w:val="009F347D"/>
    <w:rsid w:val="009F53FC"/>
    <w:rsid w:val="009F577F"/>
    <w:rsid w:val="009F589E"/>
    <w:rsid w:val="009F682E"/>
    <w:rsid w:val="009F7E19"/>
    <w:rsid w:val="00A00753"/>
    <w:rsid w:val="00A00CEF"/>
    <w:rsid w:val="00A0146D"/>
    <w:rsid w:val="00A04432"/>
    <w:rsid w:val="00A04E30"/>
    <w:rsid w:val="00A06374"/>
    <w:rsid w:val="00A064D3"/>
    <w:rsid w:val="00A066D3"/>
    <w:rsid w:val="00A07727"/>
    <w:rsid w:val="00A1334A"/>
    <w:rsid w:val="00A13BE9"/>
    <w:rsid w:val="00A150AE"/>
    <w:rsid w:val="00A1514D"/>
    <w:rsid w:val="00A157CB"/>
    <w:rsid w:val="00A15947"/>
    <w:rsid w:val="00A15BC3"/>
    <w:rsid w:val="00A160BF"/>
    <w:rsid w:val="00A16167"/>
    <w:rsid w:val="00A16494"/>
    <w:rsid w:val="00A16605"/>
    <w:rsid w:val="00A16F64"/>
    <w:rsid w:val="00A2220D"/>
    <w:rsid w:val="00A227BF"/>
    <w:rsid w:val="00A23AA1"/>
    <w:rsid w:val="00A24772"/>
    <w:rsid w:val="00A26424"/>
    <w:rsid w:val="00A26FA9"/>
    <w:rsid w:val="00A27D46"/>
    <w:rsid w:val="00A27F84"/>
    <w:rsid w:val="00A30113"/>
    <w:rsid w:val="00A32183"/>
    <w:rsid w:val="00A32E78"/>
    <w:rsid w:val="00A3375E"/>
    <w:rsid w:val="00A34E27"/>
    <w:rsid w:val="00A35C16"/>
    <w:rsid w:val="00A35D4C"/>
    <w:rsid w:val="00A364E2"/>
    <w:rsid w:val="00A41B4F"/>
    <w:rsid w:val="00A41EB4"/>
    <w:rsid w:val="00A4252D"/>
    <w:rsid w:val="00A4261A"/>
    <w:rsid w:val="00A4282D"/>
    <w:rsid w:val="00A42A08"/>
    <w:rsid w:val="00A43341"/>
    <w:rsid w:val="00A43C9F"/>
    <w:rsid w:val="00A43E3A"/>
    <w:rsid w:val="00A46A12"/>
    <w:rsid w:val="00A50311"/>
    <w:rsid w:val="00A50DB9"/>
    <w:rsid w:val="00A51383"/>
    <w:rsid w:val="00A516FA"/>
    <w:rsid w:val="00A51DA9"/>
    <w:rsid w:val="00A51E5B"/>
    <w:rsid w:val="00A51F17"/>
    <w:rsid w:val="00A522D6"/>
    <w:rsid w:val="00A52433"/>
    <w:rsid w:val="00A534AA"/>
    <w:rsid w:val="00A5378C"/>
    <w:rsid w:val="00A5413B"/>
    <w:rsid w:val="00A547D5"/>
    <w:rsid w:val="00A549E2"/>
    <w:rsid w:val="00A556CB"/>
    <w:rsid w:val="00A57185"/>
    <w:rsid w:val="00A6034C"/>
    <w:rsid w:val="00A60F05"/>
    <w:rsid w:val="00A61622"/>
    <w:rsid w:val="00A62B7F"/>
    <w:rsid w:val="00A63250"/>
    <w:rsid w:val="00A649EC"/>
    <w:rsid w:val="00A65FE3"/>
    <w:rsid w:val="00A66068"/>
    <w:rsid w:val="00A66197"/>
    <w:rsid w:val="00A67E8B"/>
    <w:rsid w:val="00A71DE6"/>
    <w:rsid w:val="00A71F37"/>
    <w:rsid w:val="00A74C95"/>
    <w:rsid w:val="00A76C9E"/>
    <w:rsid w:val="00A8184C"/>
    <w:rsid w:val="00A81AA2"/>
    <w:rsid w:val="00A8224D"/>
    <w:rsid w:val="00A82BF1"/>
    <w:rsid w:val="00A8426A"/>
    <w:rsid w:val="00A84AEF"/>
    <w:rsid w:val="00A84E5E"/>
    <w:rsid w:val="00A87191"/>
    <w:rsid w:val="00A8724E"/>
    <w:rsid w:val="00A87646"/>
    <w:rsid w:val="00A90CD8"/>
    <w:rsid w:val="00A911DE"/>
    <w:rsid w:val="00A91AA3"/>
    <w:rsid w:val="00A91BB1"/>
    <w:rsid w:val="00A9259B"/>
    <w:rsid w:val="00A92884"/>
    <w:rsid w:val="00A92A2E"/>
    <w:rsid w:val="00A94024"/>
    <w:rsid w:val="00A94BEB"/>
    <w:rsid w:val="00A954AA"/>
    <w:rsid w:val="00A956F5"/>
    <w:rsid w:val="00A9744F"/>
    <w:rsid w:val="00AA1433"/>
    <w:rsid w:val="00AA1469"/>
    <w:rsid w:val="00AA1992"/>
    <w:rsid w:val="00AA1C9D"/>
    <w:rsid w:val="00AA2266"/>
    <w:rsid w:val="00AA245F"/>
    <w:rsid w:val="00AA2B9A"/>
    <w:rsid w:val="00AA2EEF"/>
    <w:rsid w:val="00AA3AD4"/>
    <w:rsid w:val="00AB0E2D"/>
    <w:rsid w:val="00AB1A38"/>
    <w:rsid w:val="00AB2571"/>
    <w:rsid w:val="00AB3367"/>
    <w:rsid w:val="00AB531F"/>
    <w:rsid w:val="00AB584A"/>
    <w:rsid w:val="00AB65AC"/>
    <w:rsid w:val="00AB6A6C"/>
    <w:rsid w:val="00AB6D9C"/>
    <w:rsid w:val="00AB774E"/>
    <w:rsid w:val="00AB7A0A"/>
    <w:rsid w:val="00AC0858"/>
    <w:rsid w:val="00AC1836"/>
    <w:rsid w:val="00AC2E77"/>
    <w:rsid w:val="00AC3268"/>
    <w:rsid w:val="00AC3479"/>
    <w:rsid w:val="00AC398D"/>
    <w:rsid w:val="00AC47BE"/>
    <w:rsid w:val="00AC573A"/>
    <w:rsid w:val="00AC5A9E"/>
    <w:rsid w:val="00AC5B5F"/>
    <w:rsid w:val="00AC5C02"/>
    <w:rsid w:val="00AC6AE1"/>
    <w:rsid w:val="00AD099B"/>
    <w:rsid w:val="00AD0CAC"/>
    <w:rsid w:val="00AD1482"/>
    <w:rsid w:val="00AD1494"/>
    <w:rsid w:val="00AD600D"/>
    <w:rsid w:val="00AD6E20"/>
    <w:rsid w:val="00AD6FEA"/>
    <w:rsid w:val="00AD7A17"/>
    <w:rsid w:val="00AD7FC3"/>
    <w:rsid w:val="00AD7FE3"/>
    <w:rsid w:val="00AE017D"/>
    <w:rsid w:val="00AE0603"/>
    <w:rsid w:val="00AE0AA0"/>
    <w:rsid w:val="00AE0BD5"/>
    <w:rsid w:val="00AE297A"/>
    <w:rsid w:val="00AE2A29"/>
    <w:rsid w:val="00AE3C25"/>
    <w:rsid w:val="00AE412C"/>
    <w:rsid w:val="00AE4215"/>
    <w:rsid w:val="00AE4222"/>
    <w:rsid w:val="00AE4A80"/>
    <w:rsid w:val="00AE4BFC"/>
    <w:rsid w:val="00AE4DC9"/>
    <w:rsid w:val="00AE5A46"/>
    <w:rsid w:val="00AE5DA8"/>
    <w:rsid w:val="00AF22E0"/>
    <w:rsid w:val="00AF27EB"/>
    <w:rsid w:val="00AF2CA7"/>
    <w:rsid w:val="00AF50C8"/>
    <w:rsid w:val="00B01A6B"/>
    <w:rsid w:val="00B020EA"/>
    <w:rsid w:val="00B0269C"/>
    <w:rsid w:val="00B044F5"/>
    <w:rsid w:val="00B04579"/>
    <w:rsid w:val="00B046D4"/>
    <w:rsid w:val="00B059EA"/>
    <w:rsid w:val="00B05BD1"/>
    <w:rsid w:val="00B1168D"/>
    <w:rsid w:val="00B13EE7"/>
    <w:rsid w:val="00B15DC3"/>
    <w:rsid w:val="00B161F9"/>
    <w:rsid w:val="00B166DF"/>
    <w:rsid w:val="00B206FF"/>
    <w:rsid w:val="00B20DFE"/>
    <w:rsid w:val="00B22C82"/>
    <w:rsid w:val="00B2420C"/>
    <w:rsid w:val="00B252B7"/>
    <w:rsid w:val="00B25E25"/>
    <w:rsid w:val="00B263B8"/>
    <w:rsid w:val="00B265C8"/>
    <w:rsid w:val="00B2671A"/>
    <w:rsid w:val="00B26A61"/>
    <w:rsid w:val="00B27477"/>
    <w:rsid w:val="00B27C80"/>
    <w:rsid w:val="00B27F46"/>
    <w:rsid w:val="00B309D0"/>
    <w:rsid w:val="00B31285"/>
    <w:rsid w:val="00B33488"/>
    <w:rsid w:val="00B334A4"/>
    <w:rsid w:val="00B37520"/>
    <w:rsid w:val="00B40D6F"/>
    <w:rsid w:val="00B411C9"/>
    <w:rsid w:val="00B428AD"/>
    <w:rsid w:val="00B438E0"/>
    <w:rsid w:val="00B44DD6"/>
    <w:rsid w:val="00B456C4"/>
    <w:rsid w:val="00B45ED4"/>
    <w:rsid w:val="00B46011"/>
    <w:rsid w:val="00B4767D"/>
    <w:rsid w:val="00B4772C"/>
    <w:rsid w:val="00B51B3C"/>
    <w:rsid w:val="00B526FC"/>
    <w:rsid w:val="00B530DA"/>
    <w:rsid w:val="00B533BC"/>
    <w:rsid w:val="00B542E1"/>
    <w:rsid w:val="00B54331"/>
    <w:rsid w:val="00B546FB"/>
    <w:rsid w:val="00B54DED"/>
    <w:rsid w:val="00B54E75"/>
    <w:rsid w:val="00B56ECA"/>
    <w:rsid w:val="00B60987"/>
    <w:rsid w:val="00B61CE9"/>
    <w:rsid w:val="00B61F8B"/>
    <w:rsid w:val="00B62544"/>
    <w:rsid w:val="00B63418"/>
    <w:rsid w:val="00B63762"/>
    <w:rsid w:val="00B63882"/>
    <w:rsid w:val="00B63DB1"/>
    <w:rsid w:val="00B64367"/>
    <w:rsid w:val="00B6525B"/>
    <w:rsid w:val="00B65634"/>
    <w:rsid w:val="00B66F73"/>
    <w:rsid w:val="00B70A14"/>
    <w:rsid w:val="00B70F87"/>
    <w:rsid w:val="00B7115E"/>
    <w:rsid w:val="00B71A56"/>
    <w:rsid w:val="00B72A3C"/>
    <w:rsid w:val="00B72E19"/>
    <w:rsid w:val="00B73672"/>
    <w:rsid w:val="00B73D2A"/>
    <w:rsid w:val="00B74951"/>
    <w:rsid w:val="00B75BEA"/>
    <w:rsid w:val="00B77144"/>
    <w:rsid w:val="00B77431"/>
    <w:rsid w:val="00B80612"/>
    <w:rsid w:val="00B81361"/>
    <w:rsid w:val="00B814FE"/>
    <w:rsid w:val="00B833BD"/>
    <w:rsid w:val="00B86338"/>
    <w:rsid w:val="00B910C6"/>
    <w:rsid w:val="00B92BF7"/>
    <w:rsid w:val="00B94142"/>
    <w:rsid w:val="00B94886"/>
    <w:rsid w:val="00B94DDE"/>
    <w:rsid w:val="00B94E83"/>
    <w:rsid w:val="00B95A0E"/>
    <w:rsid w:val="00B965F4"/>
    <w:rsid w:val="00B96DD4"/>
    <w:rsid w:val="00B96FAC"/>
    <w:rsid w:val="00B971FC"/>
    <w:rsid w:val="00B9799F"/>
    <w:rsid w:val="00B97E4E"/>
    <w:rsid w:val="00BA1568"/>
    <w:rsid w:val="00BA210B"/>
    <w:rsid w:val="00BA27E2"/>
    <w:rsid w:val="00BA2B9C"/>
    <w:rsid w:val="00BA36CE"/>
    <w:rsid w:val="00BA412A"/>
    <w:rsid w:val="00BA4791"/>
    <w:rsid w:val="00BA4CE5"/>
    <w:rsid w:val="00BA59B0"/>
    <w:rsid w:val="00BA5EF4"/>
    <w:rsid w:val="00BA6688"/>
    <w:rsid w:val="00BA6B30"/>
    <w:rsid w:val="00BA796E"/>
    <w:rsid w:val="00BA7F9B"/>
    <w:rsid w:val="00BB0159"/>
    <w:rsid w:val="00BB07DB"/>
    <w:rsid w:val="00BB087F"/>
    <w:rsid w:val="00BB1D6F"/>
    <w:rsid w:val="00BB2CAF"/>
    <w:rsid w:val="00BB3EF9"/>
    <w:rsid w:val="00BB47FC"/>
    <w:rsid w:val="00BB7D69"/>
    <w:rsid w:val="00BC0D47"/>
    <w:rsid w:val="00BC2A13"/>
    <w:rsid w:val="00BC3FB2"/>
    <w:rsid w:val="00BC5C07"/>
    <w:rsid w:val="00BC6C3C"/>
    <w:rsid w:val="00BD00B1"/>
    <w:rsid w:val="00BD0B74"/>
    <w:rsid w:val="00BD1649"/>
    <w:rsid w:val="00BD1F92"/>
    <w:rsid w:val="00BD3A44"/>
    <w:rsid w:val="00BD3DF0"/>
    <w:rsid w:val="00BD3E90"/>
    <w:rsid w:val="00BD4117"/>
    <w:rsid w:val="00BD45A0"/>
    <w:rsid w:val="00BD6A71"/>
    <w:rsid w:val="00BD6F49"/>
    <w:rsid w:val="00BD6FD1"/>
    <w:rsid w:val="00BE133E"/>
    <w:rsid w:val="00BE17A0"/>
    <w:rsid w:val="00BE1BBB"/>
    <w:rsid w:val="00BE3E98"/>
    <w:rsid w:val="00BE44EF"/>
    <w:rsid w:val="00BE4B67"/>
    <w:rsid w:val="00BE53DA"/>
    <w:rsid w:val="00BE5FA0"/>
    <w:rsid w:val="00BE6196"/>
    <w:rsid w:val="00BE6417"/>
    <w:rsid w:val="00BE6BCE"/>
    <w:rsid w:val="00BF09C1"/>
    <w:rsid w:val="00BF0B78"/>
    <w:rsid w:val="00BF2711"/>
    <w:rsid w:val="00BF2850"/>
    <w:rsid w:val="00BF36BA"/>
    <w:rsid w:val="00BF394C"/>
    <w:rsid w:val="00BF3A5F"/>
    <w:rsid w:val="00BF40A3"/>
    <w:rsid w:val="00BF5575"/>
    <w:rsid w:val="00BF5928"/>
    <w:rsid w:val="00BF5FA7"/>
    <w:rsid w:val="00BF65FB"/>
    <w:rsid w:val="00C000A1"/>
    <w:rsid w:val="00C03A8D"/>
    <w:rsid w:val="00C03C37"/>
    <w:rsid w:val="00C04BB6"/>
    <w:rsid w:val="00C05072"/>
    <w:rsid w:val="00C05F11"/>
    <w:rsid w:val="00C05F7B"/>
    <w:rsid w:val="00C10A12"/>
    <w:rsid w:val="00C10B72"/>
    <w:rsid w:val="00C122A4"/>
    <w:rsid w:val="00C12FA2"/>
    <w:rsid w:val="00C14688"/>
    <w:rsid w:val="00C16328"/>
    <w:rsid w:val="00C177CA"/>
    <w:rsid w:val="00C178A1"/>
    <w:rsid w:val="00C200EF"/>
    <w:rsid w:val="00C202B5"/>
    <w:rsid w:val="00C250A4"/>
    <w:rsid w:val="00C25E82"/>
    <w:rsid w:val="00C26F5E"/>
    <w:rsid w:val="00C27259"/>
    <w:rsid w:val="00C30DA3"/>
    <w:rsid w:val="00C30EED"/>
    <w:rsid w:val="00C310CF"/>
    <w:rsid w:val="00C330B8"/>
    <w:rsid w:val="00C33E1D"/>
    <w:rsid w:val="00C34F03"/>
    <w:rsid w:val="00C351E1"/>
    <w:rsid w:val="00C40002"/>
    <w:rsid w:val="00C41F2D"/>
    <w:rsid w:val="00C42BCF"/>
    <w:rsid w:val="00C43242"/>
    <w:rsid w:val="00C44B96"/>
    <w:rsid w:val="00C45F6A"/>
    <w:rsid w:val="00C460BB"/>
    <w:rsid w:val="00C46977"/>
    <w:rsid w:val="00C46C01"/>
    <w:rsid w:val="00C46D6D"/>
    <w:rsid w:val="00C47775"/>
    <w:rsid w:val="00C50230"/>
    <w:rsid w:val="00C518C3"/>
    <w:rsid w:val="00C52BC5"/>
    <w:rsid w:val="00C53E9D"/>
    <w:rsid w:val="00C54BCD"/>
    <w:rsid w:val="00C55546"/>
    <w:rsid w:val="00C55A09"/>
    <w:rsid w:val="00C55F18"/>
    <w:rsid w:val="00C578E0"/>
    <w:rsid w:val="00C611D6"/>
    <w:rsid w:val="00C617A7"/>
    <w:rsid w:val="00C618A4"/>
    <w:rsid w:val="00C646CB"/>
    <w:rsid w:val="00C64A25"/>
    <w:rsid w:val="00C65A1E"/>
    <w:rsid w:val="00C6713B"/>
    <w:rsid w:val="00C6713F"/>
    <w:rsid w:val="00C67A83"/>
    <w:rsid w:val="00C70EB5"/>
    <w:rsid w:val="00C712F7"/>
    <w:rsid w:val="00C7199F"/>
    <w:rsid w:val="00C71F7B"/>
    <w:rsid w:val="00C72D6F"/>
    <w:rsid w:val="00C73ECB"/>
    <w:rsid w:val="00C74488"/>
    <w:rsid w:val="00C74D62"/>
    <w:rsid w:val="00C7545B"/>
    <w:rsid w:val="00C80F35"/>
    <w:rsid w:val="00C81E52"/>
    <w:rsid w:val="00C8234B"/>
    <w:rsid w:val="00C82E2D"/>
    <w:rsid w:val="00C83FB7"/>
    <w:rsid w:val="00C84572"/>
    <w:rsid w:val="00C84C08"/>
    <w:rsid w:val="00C85209"/>
    <w:rsid w:val="00C852FF"/>
    <w:rsid w:val="00C8753D"/>
    <w:rsid w:val="00C87611"/>
    <w:rsid w:val="00C87660"/>
    <w:rsid w:val="00C879E1"/>
    <w:rsid w:val="00C904E9"/>
    <w:rsid w:val="00C92965"/>
    <w:rsid w:val="00C95142"/>
    <w:rsid w:val="00C958E9"/>
    <w:rsid w:val="00C97B87"/>
    <w:rsid w:val="00CA16B6"/>
    <w:rsid w:val="00CA2071"/>
    <w:rsid w:val="00CA2145"/>
    <w:rsid w:val="00CA2D80"/>
    <w:rsid w:val="00CA5B1B"/>
    <w:rsid w:val="00CA717B"/>
    <w:rsid w:val="00CA7CA1"/>
    <w:rsid w:val="00CB0824"/>
    <w:rsid w:val="00CB10C3"/>
    <w:rsid w:val="00CB1583"/>
    <w:rsid w:val="00CB30A2"/>
    <w:rsid w:val="00CB333C"/>
    <w:rsid w:val="00CB338C"/>
    <w:rsid w:val="00CB34A6"/>
    <w:rsid w:val="00CB3A4C"/>
    <w:rsid w:val="00CB4D92"/>
    <w:rsid w:val="00CC0723"/>
    <w:rsid w:val="00CC07F8"/>
    <w:rsid w:val="00CC4448"/>
    <w:rsid w:val="00CC54AC"/>
    <w:rsid w:val="00CC6C54"/>
    <w:rsid w:val="00CC70E8"/>
    <w:rsid w:val="00CC7BAF"/>
    <w:rsid w:val="00CC7D2B"/>
    <w:rsid w:val="00CD04EC"/>
    <w:rsid w:val="00CD140D"/>
    <w:rsid w:val="00CD1997"/>
    <w:rsid w:val="00CD1BA9"/>
    <w:rsid w:val="00CD1F8F"/>
    <w:rsid w:val="00CD2FE3"/>
    <w:rsid w:val="00CD3F08"/>
    <w:rsid w:val="00CD4ACD"/>
    <w:rsid w:val="00CD4D21"/>
    <w:rsid w:val="00CD6089"/>
    <w:rsid w:val="00CD61F8"/>
    <w:rsid w:val="00CD65B3"/>
    <w:rsid w:val="00CE0840"/>
    <w:rsid w:val="00CE0F3F"/>
    <w:rsid w:val="00CE19B9"/>
    <w:rsid w:val="00CE35CD"/>
    <w:rsid w:val="00CE48E0"/>
    <w:rsid w:val="00CE495D"/>
    <w:rsid w:val="00CE59D6"/>
    <w:rsid w:val="00CE5D39"/>
    <w:rsid w:val="00CE5DDA"/>
    <w:rsid w:val="00CE6C29"/>
    <w:rsid w:val="00CE7F23"/>
    <w:rsid w:val="00CF0622"/>
    <w:rsid w:val="00CF1D41"/>
    <w:rsid w:val="00CF23DC"/>
    <w:rsid w:val="00CF3378"/>
    <w:rsid w:val="00CF34A9"/>
    <w:rsid w:val="00CF40B4"/>
    <w:rsid w:val="00CF4170"/>
    <w:rsid w:val="00CF5075"/>
    <w:rsid w:val="00CF697D"/>
    <w:rsid w:val="00CF7276"/>
    <w:rsid w:val="00CF7651"/>
    <w:rsid w:val="00CF7B01"/>
    <w:rsid w:val="00D002D6"/>
    <w:rsid w:val="00D0211A"/>
    <w:rsid w:val="00D0545C"/>
    <w:rsid w:val="00D06ACE"/>
    <w:rsid w:val="00D07083"/>
    <w:rsid w:val="00D1040B"/>
    <w:rsid w:val="00D106C7"/>
    <w:rsid w:val="00D11120"/>
    <w:rsid w:val="00D11AF0"/>
    <w:rsid w:val="00D11B15"/>
    <w:rsid w:val="00D13126"/>
    <w:rsid w:val="00D13E88"/>
    <w:rsid w:val="00D15020"/>
    <w:rsid w:val="00D15316"/>
    <w:rsid w:val="00D15B8C"/>
    <w:rsid w:val="00D160DE"/>
    <w:rsid w:val="00D161FC"/>
    <w:rsid w:val="00D16911"/>
    <w:rsid w:val="00D16BCC"/>
    <w:rsid w:val="00D16EF7"/>
    <w:rsid w:val="00D17FAB"/>
    <w:rsid w:val="00D204BC"/>
    <w:rsid w:val="00D204C2"/>
    <w:rsid w:val="00D20E49"/>
    <w:rsid w:val="00D225CA"/>
    <w:rsid w:val="00D24381"/>
    <w:rsid w:val="00D25755"/>
    <w:rsid w:val="00D25A92"/>
    <w:rsid w:val="00D26D25"/>
    <w:rsid w:val="00D26EA4"/>
    <w:rsid w:val="00D27DA6"/>
    <w:rsid w:val="00D3101A"/>
    <w:rsid w:val="00D32368"/>
    <w:rsid w:val="00D33BA9"/>
    <w:rsid w:val="00D344E2"/>
    <w:rsid w:val="00D346EB"/>
    <w:rsid w:val="00D352A0"/>
    <w:rsid w:val="00D36871"/>
    <w:rsid w:val="00D379B8"/>
    <w:rsid w:val="00D40239"/>
    <w:rsid w:val="00D42671"/>
    <w:rsid w:val="00D447B7"/>
    <w:rsid w:val="00D44925"/>
    <w:rsid w:val="00D454B5"/>
    <w:rsid w:val="00D46F80"/>
    <w:rsid w:val="00D47C97"/>
    <w:rsid w:val="00D50FBD"/>
    <w:rsid w:val="00D53A4D"/>
    <w:rsid w:val="00D5510C"/>
    <w:rsid w:val="00D56830"/>
    <w:rsid w:val="00D56D70"/>
    <w:rsid w:val="00D56FE0"/>
    <w:rsid w:val="00D57254"/>
    <w:rsid w:val="00D575E5"/>
    <w:rsid w:val="00D57E51"/>
    <w:rsid w:val="00D606D1"/>
    <w:rsid w:val="00D60CF2"/>
    <w:rsid w:val="00D620DB"/>
    <w:rsid w:val="00D635EE"/>
    <w:rsid w:val="00D636F7"/>
    <w:rsid w:val="00D63EB6"/>
    <w:rsid w:val="00D64B5B"/>
    <w:rsid w:val="00D65355"/>
    <w:rsid w:val="00D65AC6"/>
    <w:rsid w:val="00D65B87"/>
    <w:rsid w:val="00D66540"/>
    <w:rsid w:val="00D70B50"/>
    <w:rsid w:val="00D70EA0"/>
    <w:rsid w:val="00D72081"/>
    <w:rsid w:val="00D723FA"/>
    <w:rsid w:val="00D728C5"/>
    <w:rsid w:val="00D75250"/>
    <w:rsid w:val="00D7584A"/>
    <w:rsid w:val="00D75C7A"/>
    <w:rsid w:val="00D77683"/>
    <w:rsid w:val="00D77A30"/>
    <w:rsid w:val="00D81E76"/>
    <w:rsid w:val="00D838D0"/>
    <w:rsid w:val="00D84CD3"/>
    <w:rsid w:val="00D858AD"/>
    <w:rsid w:val="00D862F7"/>
    <w:rsid w:val="00D86467"/>
    <w:rsid w:val="00D90563"/>
    <w:rsid w:val="00D9086D"/>
    <w:rsid w:val="00D91466"/>
    <w:rsid w:val="00D9366F"/>
    <w:rsid w:val="00D95AB6"/>
    <w:rsid w:val="00D95DF7"/>
    <w:rsid w:val="00D95E84"/>
    <w:rsid w:val="00D96F14"/>
    <w:rsid w:val="00D97CDB"/>
    <w:rsid w:val="00DA0009"/>
    <w:rsid w:val="00DA02CD"/>
    <w:rsid w:val="00DA0AEE"/>
    <w:rsid w:val="00DA188A"/>
    <w:rsid w:val="00DA2490"/>
    <w:rsid w:val="00DA2909"/>
    <w:rsid w:val="00DA3645"/>
    <w:rsid w:val="00DA40FD"/>
    <w:rsid w:val="00DA4F35"/>
    <w:rsid w:val="00DA7B72"/>
    <w:rsid w:val="00DB1BE9"/>
    <w:rsid w:val="00DB2B47"/>
    <w:rsid w:val="00DB2FCE"/>
    <w:rsid w:val="00DB32A0"/>
    <w:rsid w:val="00DB41FC"/>
    <w:rsid w:val="00DB6598"/>
    <w:rsid w:val="00DB77B2"/>
    <w:rsid w:val="00DB7B41"/>
    <w:rsid w:val="00DB7C79"/>
    <w:rsid w:val="00DC070A"/>
    <w:rsid w:val="00DC0863"/>
    <w:rsid w:val="00DC155C"/>
    <w:rsid w:val="00DC1816"/>
    <w:rsid w:val="00DC1A5B"/>
    <w:rsid w:val="00DC31B2"/>
    <w:rsid w:val="00DC35E7"/>
    <w:rsid w:val="00DC4F3A"/>
    <w:rsid w:val="00DC4F66"/>
    <w:rsid w:val="00DC6274"/>
    <w:rsid w:val="00DC62ED"/>
    <w:rsid w:val="00DC7707"/>
    <w:rsid w:val="00DD061C"/>
    <w:rsid w:val="00DD19D2"/>
    <w:rsid w:val="00DD1C56"/>
    <w:rsid w:val="00DD426A"/>
    <w:rsid w:val="00DD4276"/>
    <w:rsid w:val="00DD52AE"/>
    <w:rsid w:val="00DD5395"/>
    <w:rsid w:val="00DD5758"/>
    <w:rsid w:val="00DD6294"/>
    <w:rsid w:val="00DD6924"/>
    <w:rsid w:val="00DD6E32"/>
    <w:rsid w:val="00DE0D9A"/>
    <w:rsid w:val="00DE1053"/>
    <w:rsid w:val="00DE163E"/>
    <w:rsid w:val="00DE245C"/>
    <w:rsid w:val="00DE2712"/>
    <w:rsid w:val="00DE3093"/>
    <w:rsid w:val="00DE4660"/>
    <w:rsid w:val="00DE777C"/>
    <w:rsid w:val="00DE77DF"/>
    <w:rsid w:val="00DF0359"/>
    <w:rsid w:val="00DF11E5"/>
    <w:rsid w:val="00DF5349"/>
    <w:rsid w:val="00DF54C2"/>
    <w:rsid w:val="00DF56B4"/>
    <w:rsid w:val="00DF5A6C"/>
    <w:rsid w:val="00E00F99"/>
    <w:rsid w:val="00E0140E"/>
    <w:rsid w:val="00E015D8"/>
    <w:rsid w:val="00E029AE"/>
    <w:rsid w:val="00E0313F"/>
    <w:rsid w:val="00E03CC3"/>
    <w:rsid w:val="00E047A8"/>
    <w:rsid w:val="00E04DD8"/>
    <w:rsid w:val="00E05569"/>
    <w:rsid w:val="00E069AE"/>
    <w:rsid w:val="00E1012F"/>
    <w:rsid w:val="00E10B9E"/>
    <w:rsid w:val="00E12848"/>
    <w:rsid w:val="00E12A4D"/>
    <w:rsid w:val="00E13ACC"/>
    <w:rsid w:val="00E140A0"/>
    <w:rsid w:val="00E1431C"/>
    <w:rsid w:val="00E152AF"/>
    <w:rsid w:val="00E158E8"/>
    <w:rsid w:val="00E16089"/>
    <w:rsid w:val="00E16C34"/>
    <w:rsid w:val="00E2123C"/>
    <w:rsid w:val="00E21614"/>
    <w:rsid w:val="00E22269"/>
    <w:rsid w:val="00E223C6"/>
    <w:rsid w:val="00E22BFE"/>
    <w:rsid w:val="00E23321"/>
    <w:rsid w:val="00E2353E"/>
    <w:rsid w:val="00E23D8A"/>
    <w:rsid w:val="00E27354"/>
    <w:rsid w:val="00E30746"/>
    <w:rsid w:val="00E31FE3"/>
    <w:rsid w:val="00E33141"/>
    <w:rsid w:val="00E340E3"/>
    <w:rsid w:val="00E34C3F"/>
    <w:rsid w:val="00E3515E"/>
    <w:rsid w:val="00E35D0E"/>
    <w:rsid w:val="00E407CD"/>
    <w:rsid w:val="00E4138F"/>
    <w:rsid w:val="00E42A7A"/>
    <w:rsid w:val="00E439D8"/>
    <w:rsid w:val="00E445D3"/>
    <w:rsid w:val="00E463DB"/>
    <w:rsid w:val="00E47083"/>
    <w:rsid w:val="00E47BC1"/>
    <w:rsid w:val="00E50232"/>
    <w:rsid w:val="00E5120D"/>
    <w:rsid w:val="00E5127A"/>
    <w:rsid w:val="00E52037"/>
    <w:rsid w:val="00E521FB"/>
    <w:rsid w:val="00E522EC"/>
    <w:rsid w:val="00E53759"/>
    <w:rsid w:val="00E537BF"/>
    <w:rsid w:val="00E54C4E"/>
    <w:rsid w:val="00E55077"/>
    <w:rsid w:val="00E556A4"/>
    <w:rsid w:val="00E56111"/>
    <w:rsid w:val="00E56506"/>
    <w:rsid w:val="00E61498"/>
    <w:rsid w:val="00E62B06"/>
    <w:rsid w:val="00E63E87"/>
    <w:rsid w:val="00E65AAC"/>
    <w:rsid w:val="00E66932"/>
    <w:rsid w:val="00E7017A"/>
    <w:rsid w:val="00E705F6"/>
    <w:rsid w:val="00E707C7"/>
    <w:rsid w:val="00E70D40"/>
    <w:rsid w:val="00E7196A"/>
    <w:rsid w:val="00E71AA0"/>
    <w:rsid w:val="00E71DD5"/>
    <w:rsid w:val="00E723A2"/>
    <w:rsid w:val="00E723E8"/>
    <w:rsid w:val="00E7309E"/>
    <w:rsid w:val="00E73BA1"/>
    <w:rsid w:val="00E741EB"/>
    <w:rsid w:val="00E7457A"/>
    <w:rsid w:val="00E74A2C"/>
    <w:rsid w:val="00E750BF"/>
    <w:rsid w:val="00E764CE"/>
    <w:rsid w:val="00E807C2"/>
    <w:rsid w:val="00E81FDF"/>
    <w:rsid w:val="00E82458"/>
    <w:rsid w:val="00E828D5"/>
    <w:rsid w:val="00E83804"/>
    <w:rsid w:val="00E84E56"/>
    <w:rsid w:val="00E8567F"/>
    <w:rsid w:val="00E85B9F"/>
    <w:rsid w:val="00E86935"/>
    <w:rsid w:val="00E86B49"/>
    <w:rsid w:val="00E87542"/>
    <w:rsid w:val="00E96CBB"/>
    <w:rsid w:val="00E97035"/>
    <w:rsid w:val="00E97D59"/>
    <w:rsid w:val="00EA1D5B"/>
    <w:rsid w:val="00EA2399"/>
    <w:rsid w:val="00EA2BA4"/>
    <w:rsid w:val="00EA309F"/>
    <w:rsid w:val="00EA323D"/>
    <w:rsid w:val="00EA32B4"/>
    <w:rsid w:val="00EA3A38"/>
    <w:rsid w:val="00EA3F64"/>
    <w:rsid w:val="00EA4E6B"/>
    <w:rsid w:val="00EA5091"/>
    <w:rsid w:val="00EA57D5"/>
    <w:rsid w:val="00EA5DC0"/>
    <w:rsid w:val="00EB0248"/>
    <w:rsid w:val="00EB0771"/>
    <w:rsid w:val="00EB16D6"/>
    <w:rsid w:val="00EB1E71"/>
    <w:rsid w:val="00EB2350"/>
    <w:rsid w:val="00EB3AD9"/>
    <w:rsid w:val="00EB3F40"/>
    <w:rsid w:val="00EB541A"/>
    <w:rsid w:val="00EB5E70"/>
    <w:rsid w:val="00EB6A77"/>
    <w:rsid w:val="00EC0FE4"/>
    <w:rsid w:val="00EC12E3"/>
    <w:rsid w:val="00EC2792"/>
    <w:rsid w:val="00EC3071"/>
    <w:rsid w:val="00EC3404"/>
    <w:rsid w:val="00EC4870"/>
    <w:rsid w:val="00EC5799"/>
    <w:rsid w:val="00EC61C1"/>
    <w:rsid w:val="00EC6F02"/>
    <w:rsid w:val="00EC731A"/>
    <w:rsid w:val="00EC7438"/>
    <w:rsid w:val="00EC758B"/>
    <w:rsid w:val="00EC7B23"/>
    <w:rsid w:val="00ED0F1A"/>
    <w:rsid w:val="00ED186F"/>
    <w:rsid w:val="00ED39AA"/>
    <w:rsid w:val="00ED3D98"/>
    <w:rsid w:val="00ED6200"/>
    <w:rsid w:val="00ED6340"/>
    <w:rsid w:val="00ED6C36"/>
    <w:rsid w:val="00EE0AD0"/>
    <w:rsid w:val="00EE1010"/>
    <w:rsid w:val="00EE3FAF"/>
    <w:rsid w:val="00EE401F"/>
    <w:rsid w:val="00EE70C3"/>
    <w:rsid w:val="00EE71CA"/>
    <w:rsid w:val="00EF208A"/>
    <w:rsid w:val="00EF2F0D"/>
    <w:rsid w:val="00EF358D"/>
    <w:rsid w:val="00EF5EBE"/>
    <w:rsid w:val="00EF6010"/>
    <w:rsid w:val="00EF6C9B"/>
    <w:rsid w:val="00F00956"/>
    <w:rsid w:val="00F0129D"/>
    <w:rsid w:val="00F02304"/>
    <w:rsid w:val="00F027DE"/>
    <w:rsid w:val="00F02C12"/>
    <w:rsid w:val="00F03982"/>
    <w:rsid w:val="00F03C63"/>
    <w:rsid w:val="00F04092"/>
    <w:rsid w:val="00F04D3D"/>
    <w:rsid w:val="00F04F04"/>
    <w:rsid w:val="00F04F6B"/>
    <w:rsid w:val="00F06836"/>
    <w:rsid w:val="00F07668"/>
    <w:rsid w:val="00F077CC"/>
    <w:rsid w:val="00F07B93"/>
    <w:rsid w:val="00F1001B"/>
    <w:rsid w:val="00F1188F"/>
    <w:rsid w:val="00F11C3A"/>
    <w:rsid w:val="00F11F7B"/>
    <w:rsid w:val="00F126CB"/>
    <w:rsid w:val="00F144F2"/>
    <w:rsid w:val="00F15D08"/>
    <w:rsid w:val="00F16235"/>
    <w:rsid w:val="00F21BF9"/>
    <w:rsid w:val="00F21FDF"/>
    <w:rsid w:val="00F22011"/>
    <w:rsid w:val="00F235F2"/>
    <w:rsid w:val="00F2546A"/>
    <w:rsid w:val="00F25640"/>
    <w:rsid w:val="00F2649D"/>
    <w:rsid w:val="00F26720"/>
    <w:rsid w:val="00F27599"/>
    <w:rsid w:val="00F27FE8"/>
    <w:rsid w:val="00F30C1B"/>
    <w:rsid w:val="00F30C1D"/>
    <w:rsid w:val="00F31B35"/>
    <w:rsid w:val="00F33208"/>
    <w:rsid w:val="00F33B92"/>
    <w:rsid w:val="00F33C46"/>
    <w:rsid w:val="00F33F6C"/>
    <w:rsid w:val="00F34636"/>
    <w:rsid w:val="00F346A1"/>
    <w:rsid w:val="00F34A04"/>
    <w:rsid w:val="00F35630"/>
    <w:rsid w:val="00F36194"/>
    <w:rsid w:val="00F36AB0"/>
    <w:rsid w:val="00F377FE"/>
    <w:rsid w:val="00F37B7A"/>
    <w:rsid w:val="00F409CA"/>
    <w:rsid w:val="00F409CC"/>
    <w:rsid w:val="00F40CA4"/>
    <w:rsid w:val="00F41BB8"/>
    <w:rsid w:val="00F42E05"/>
    <w:rsid w:val="00F44B5A"/>
    <w:rsid w:val="00F47A84"/>
    <w:rsid w:val="00F50002"/>
    <w:rsid w:val="00F51A7E"/>
    <w:rsid w:val="00F52276"/>
    <w:rsid w:val="00F52CD2"/>
    <w:rsid w:val="00F53625"/>
    <w:rsid w:val="00F543FD"/>
    <w:rsid w:val="00F551B9"/>
    <w:rsid w:val="00F55702"/>
    <w:rsid w:val="00F55A45"/>
    <w:rsid w:val="00F55F39"/>
    <w:rsid w:val="00F5763C"/>
    <w:rsid w:val="00F57ECA"/>
    <w:rsid w:val="00F60F69"/>
    <w:rsid w:val="00F612DD"/>
    <w:rsid w:val="00F6161F"/>
    <w:rsid w:val="00F61A1D"/>
    <w:rsid w:val="00F61F63"/>
    <w:rsid w:val="00F6319B"/>
    <w:rsid w:val="00F63F6C"/>
    <w:rsid w:val="00F6431E"/>
    <w:rsid w:val="00F64C6B"/>
    <w:rsid w:val="00F706B6"/>
    <w:rsid w:val="00F70B6E"/>
    <w:rsid w:val="00F70BAA"/>
    <w:rsid w:val="00F70CAA"/>
    <w:rsid w:val="00F70FF5"/>
    <w:rsid w:val="00F721C3"/>
    <w:rsid w:val="00F72DB2"/>
    <w:rsid w:val="00F7426E"/>
    <w:rsid w:val="00F75C26"/>
    <w:rsid w:val="00F75EF4"/>
    <w:rsid w:val="00F77B82"/>
    <w:rsid w:val="00F80BF5"/>
    <w:rsid w:val="00F81401"/>
    <w:rsid w:val="00F8164B"/>
    <w:rsid w:val="00F81AE6"/>
    <w:rsid w:val="00F86D97"/>
    <w:rsid w:val="00F870E3"/>
    <w:rsid w:val="00F879E2"/>
    <w:rsid w:val="00F9068E"/>
    <w:rsid w:val="00F907C8"/>
    <w:rsid w:val="00F92150"/>
    <w:rsid w:val="00F93DEC"/>
    <w:rsid w:val="00F954BE"/>
    <w:rsid w:val="00F96BC5"/>
    <w:rsid w:val="00F96C8E"/>
    <w:rsid w:val="00F97088"/>
    <w:rsid w:val="00F97DBC"/>
    <w:rsid w:val="00FA127C"/>
    <w:rsid w:val="00FA189E"/>
    <w:rsid w:val="00FA41CA"/>
    <w:rsid w:val="00FA587F"/>
    <w:rsid w:val="00FA59E3"/>
    <w:rsid w:val="00FA72DA"/>
    <w:rsid w:val="00FB0564"/>
    <w:rsid w:val="00FB0879"/>
    <w:rsid w:val="00FB0C10"/>
    <w:rsid w:val="00FB0E3F"/>
    <w:rsid w:val="00FB17B8"/>
    <w:rsid w:val="00FB1E0F"/>
    <w:rsid w:val="00FB25C8"/>
    <w:rsid w:val="00FB2C56"/>
    <w:rsid w:val="00FB347B"/>
    <w:rsid w:val="00FB3C09"/>
    <w:rsid w:val="00FB4CDE"/>
    <w:rsid w:val="00FB4D74"/>
    <w:rsid w:val="00FB5792"/>
    <w:rsid w:val="00FB63C7"/>
    <w:rsid w:val="00FB7371"/>
    <w:rsid w:val="00FC1F58"/>
    <w:rsid w:val="00FC2BC8"/>
    <w:rsid w:val="00FC3578"/>
    <w:rsid w:val="00FC3DD6"/>
    <w:rsid w:val="00FC3DF6"/>
    <w:rsid w:val="00FC55FB"/>
    <w:rsid w:val="00FC5D0D"/>
    <w:rsid w:val="00FC6095"/>
    <w:rsid w:val="00FC610D"/>
    <w:rsid w:val="00FC6885"/>
    <w:rsid w:val="00FC6B8F"/>
    <w:rsid w:val="00FD17B8"/>
    <w:rsid w:val="00FD248F"/>
    <w:rsid w:val="00FD4354"/>
    <w:rsid w:val="00FD4870"/>
    <w:rsid w:val="00FD4E86"/>
    <w:rsid w:val="00FD5C1A"/>
    <w:rsid w:val="00FD6118"/>
    <w:rsid w:val="00FD6207"/>
    <w:rsid w:val="00FD70F7"/>
    <w:rsid w:val="00FD711D"/>
    <w:rsid w:val="00FE249E"/>
    <w:rsid w:val="00FE2C45"/>
    <w:rsid w:val="00FE7A35"/>
    <w:rsid w:val="00FF0A47"/>
    <w:rsid w:val="00FF2A5E"/>
    <w:rsid w:val="00FF2DC6"/>
    <w:rsid w:val="00FF4129"/>
    <w:rsid w:val="00FF4A11"/>
    <w:rsid w:val="00FF4C24"/>
    <w:rsid w:val="00FF5233"/>
    <w:rsid w:val="00FF5530"/>
    <w:rsid w:val="00FF6B34"/>
    <w:rsid w:val="06E5D5D1"/>
    <w:rsid w:val="0E753E77"/>
    <w:rsid w:val="15EB48E9"/>
    <w:rsid w:val="1AFAF746"/>
    <w:rsid w:val="2B2587AD"/>
    <w:rsid w:val="30994C84"/>
    <w:rsid w:val="311199E9"/>
    <w:rsid w:val="32C434C7"/>
    <w:rsid w:val="36DF53CC"/>
    <w:rsid w:val="36EF32DA"/>
    <w:rsid w:val="37F409E9"/>
    <w:rsid w:val="393259EC"/>
    <w:rsid w:val="438EDBFC"/>
    <w:rsid w:val="445E76A6"/>
    <w:rsid w:val="4ACE0881"/>
    <w:rsid w:val="4C816DA8"/>
    <w:rsid w:val="50E1734D"/>
    <w:rsid w:val="5ACC9880"/>
    <w:rsid w:val="638A0CD6"/>
    <w:rsid w:val="65DE295D"/>
    <w:rsid w:val="66617AE6"/>
    <w:rsid w:val="6ECE85E5"/>
    <w:rsid w:val="6F8CC658"/>
    <w:rsid w:val="712992D8"/>
    <w:rsid w:val="71516656"/>
    <w:rsid w:val="7855B40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23FAB"/>
  <w15:docId w15:val="{A6D203C9-5C9D-490C-A558-65859DA08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CA"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47A84"/>
    <w:pPr>
      <w:keepNext/>
      <w:keepLines/>
      <w:widowControl w:val="0"/>
      <w:spacing w:line="240" w:lineRule="auto"/>
      <w:ind w:firstLine="567"/>
    </w:pPr>
    <w:rPr>
      <w:rFonts w:ascii="Times New Roman" w:hAnsi="Times New Roman"/>
      <w:sz w:val="24"/>
    </w:rPr>
  </w:style>
  <w:style w:type="paragraph" w:styleId="Heading1">
    <w:name w:val="heading 1"/>
    <w:basedOn w:val="Normal"/>
    <w:link w:val="Heading1Char"/>
    <w:uiPriority w:val="9"/>
    <w:qFormat/>
    <w:rsid w:val="002E6D2C"/>
    <w:pPr>
      <w:spacing w:before="400" w:after="120"/>
      <w:ind w:firstLine="0"/>
      <w:outlineLvl w:val="0"/>
    </w:pPr>
    <w:rPr>
      <w:sz w:val="40"/>
      <w:szCs w:val="40"/>
    </w:rPr>
  </w:style>
  <w:style w:type="paragraph" w:styleId="Heading2">
    <w:name w:val="heading 2"/>
    <w:basedOn w:val="Normal"/>
    <w:next w:val="Normal"/>
    <w:rsid w:val="003A7762"/>
    <w:pPr>
      <w:spacing w:before="360" w:after="120"/>
      <w:ind w:firstLine="0"/>
      <w:outlineLvl w:val="1"/>
    </w:pPr>
    <w:rPr>
      <w:sz w:val="32"/>
      <w:szCs w:val="32"/>
    </w:rPr>
  </w:style>
  <w:style w:type="paragraph" w:styleId="Heading3">
    <w:name w:val="heading 3"/>
    <w:basedOn w:val="Normal"/>
    <w:next w:val="Normal"/>
    <w:rsid w:val="003A7762"/>
    <w:pPr>
      <w:spacing w:before="320" w:after="80"/>
      <w:ind w:firstLine="0"/>
      <w:outlineLvl w:val="2"/>
    </w:pPr>
    <w:rPr>
      <w:color w:val="434343"/>
      <w:sz w:val="28"/>
      <w:szCs w:val="28"/>
    </w:rPr>
  </w:style>
  <w:style w:type="paragraph" w:styleId="Heading4">
    <w:name w:val="heading 4"/>
    <w:basedOn w:val="Heading3"/>
    <w:next w:val="Normal"/>
    <w:rsid w:val="00E84E56"/>
    <w:pPr>
      <w:ind w:left="720"/>
      <w:outlineLvl w:val="3"/>
    </w:pPr>
  </w:style>
  <w:style w:type="paragraph" w:styleId="Heading5">
    <w:name w:val="heading 5"/>
    <w:basedOn w:val="Normal"/>
    <w:next w:val="Normal"/>
    <w:pPr>
      <w:spacing w:before="240" w:after="80"/>
      <w:outlineLvl w:val="4"/>
    </w:pPr>
    <w:rPr>
      <w:color w:val="666666"/>
    </w:rPr>
  </w:style>
  <w:style w:type="paragraph" w:styleId="Heading6">
    <w:name w:val="heading 6"/>
    <w:basedOn w:val="Normal"/>
    <w:next w:val="Normal"/>
    <w:pP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60"/>
    </w:pPr>
    <w:rPr>
      <w:sz w:val="52"/>
      <w:szCs w:val="52"/>
    </w:rPr>
  </w:style>
  <w:style w:type="paragraph" w:styleId="Subtitle">
    <w:name w:val="Subtitle"/>
    <w:basedOn w:val="Normal"/>
    <w:next w:val="Normal"/>
    <w:link w:val="SubtitleChar"/>
    <w:qFormat/>
    <w:pPr>
      <w:spacing w:after="320"/>
    </w:pPr>
    <w:rPr>
      <w:color w:val="666666"/>
      <w:sz w:val="30"/>
      <w:szCs w:val="30"/>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A73B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73B5"/>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2F4CC9"/>
    <w:rPr>
      <w:b/>
      <w:bCs/>
    </w:rPr>
  </w:style>
  <w:style w:type="character" w:customStyle="1" w:styleId="CommentSubjectChar">
    <w:name w:val="Comment Subject Char"/>
    <w:basedOn w:val="CommentTextChar"/>
    <w:link w:val="CommentSubject"/>
    <w:uiPriority w:val="99"/>
    <w:semiHidden/>
    <w:rsid w:val="002F4CC9"/>
    <w:rPr>
      <w:rFonts w:ascii="Times New Roman" w:hAnsi="Times New Roman"/>
      <w:b/>
      <w:bCs/>
      <w:sz w:val="20"/>
      <w:szCs w:val="20"/>
    </w:rPr>
  </w:style>
  <w:style w:type="character" w:styleId="Hyperlink">
    <w:name w:val="Hyperlink"/>
    <w:basedOn w:val="DefaultParagraphFont"/>
    <w:uiPriority w:val="99"/>
    <w:unhideWhenUsed/>
    <w:rsid w:val="001B0C08"/>
    <w:rPr>
      <w:color w:val="0000FF" w:themeColor="hyperlink"/>
      <w:u w:val="single"/>
    </w:rPr>
  </w:style>
  <w:style w:type="paragraph" w:styleId="Caption">
    <w:name w:val="caption"/>
    <w:basedOn w:val="Normal"/>
    <w:next w:val="Normal"/>
    <w:uiPriority w:val="35"/>
    <w:unhideWhenUsed/>
    <w:qFormat/>
    <w:rsid w:val="003A7762"/>
    <w:pPr>
      <w:spacing w:after="200"/>
      <w:ind w:firstLine="0"/>
    </w:pPr>
    <w:rPr>
      <w:i/>
      <w:iCs/>
      <w:color w:val="1F497D" w:themeColor="text2"/>
      <w:szCs w:val="18"/>
    </w:rPr>
  </w:style>
  <w:style w:type="paragraph" w:styleId="ListParagraph">
    <w:name w:val="List Paragraph"/>
    <w:basedOn w:val="Normal"/>
    <w:uiPriority w:val="34"/>
    <w:qFormat/>
    <w:rsid w:val="00780BCB"/>
    <w:pPr>
      <w:ind w:left="720" w:firstLine="0"/>
    </w:pPr>
  </w:style>
  <w:style w:type="character" w:customStyle="1" w:styleId="Heading1Char">
    <w:name w:val="Heading 1 Char"/>
    <w:basedOn w:val="DefaultParagraphFont"/>
    <w:link w:val="Heading1"/>
    <w:uiPriority w:val="9"/>
    <w:rsid w:val="00044584"/>
    <w:rPr>
      <w:rFonts w:ascii="Times New Roman" w:hAnsi="Times New Roman"/>
      <w:sz w:val="40"/>
      <w:szCs w:val="40"/>
    </w:rPr>
  </w:style>
  <w:style w:type="paragraph" w:styleId="Bibliography">
    <w:name w:val="Bibliography"/>
    <w:basedOn w:val="Normal"/>
    <w:next w:val="Normal"/>
    <w:uiPriority w:val="37"/>
    <w:unhideWhenUsed/>
    <w:rsid w:val="00386516"/>
    <w:rPr>
      <w:sz w:val="20"/>
    </w:rPr>
  </w:style>
  <w:style w:type="paragraph" w:styleId="TableofFigures">
    <w:name w:val="table of figures"/>
    <w:basedOn w:val="Normal"/>
    <w:next w:val="Normal"/>
    <w:uiPriority w:val="99"/>
    <w:unhideWhenUsed/>
    <w:rsid w:val="001724C0"/>
  </w:style>
  <w:style w:type="paragraph" w:styleId="TOCHeading">
    <w:name w:val="TOC Heading"/>
    <w:basedOn w:val="Heading1"/>
    <w:next w:val="Normal"/>
    <w:uiPriority w:val="39"/>
    <w:unhideWhenUsed/>
    <w:qFormat/>
    <w:rsid w:val="00347BF0"/>
    <w:pPr>
      <w:spacing w:before="240" w:after="0" w:line="259" w:lineRule="auto"/>
      <w:contextualSpacing w:val="0"/>
      <w:outlineLvl w:val="9"/>
    </w:pPr>
    <w:rPr>
      <w:rFonts w:asciiTheme="majorHAnsi" w:eastAsiaTheme="majorEastAsia" w:hAnsiTheme="majorHAnsi" w:cstheme="majorBidi"/>
      <w:sz w:val="32"/>
      <w:szCs w:val="32"/>
      <w:lang w:val="en-US" w:eastAsia="en-US"/>
    </w:rPr>
  </w:style>
  <w:style w:type="paragraph" w:styleId="TOC2">
    <w:name w:val="toc 2"/>
    <w:basedOn w:val="Normal"/>
    <w:next w:val="Normal"/>
    <w:autoRedefine/>
    <w:uiPriority w:val="39"/>
    <w:unhideWhenUsed/>
    <w:pPr>
      <w:spacing w:after="100"/>
      <w:ind w:left="220"/>
    </w:pPr>
  </w:style>
  <w:style w:type="paragraph" w:styleId="TOC1">
    <w:name w:val="toc 1"/>
    <w:basedOn w:val="Normal"/>
    <w:next w:val="Normal"/>
    <w:autoRedefine/>
    <w:uiPriority w:val="39"/>
    <w:unhideWhenUsed/>
    <w:pPr>
      <w:spacing w:after="100"/>
    </w:pPr>
  </w:style>
  <w:style w:type="character" w:styleId="PlaceholderText">
    <w:name w:val="Placeholder Text"/>
    <w:basedOn w:val="DefaultParagraphFont"/>
    <w:uiPriority w:val="99"/>
    <w:semiHidden/>
    <w:rsid w:val="00B94142"/>
    <w:rPr>
      <w:color w:val="808080"/>
    </w:rPr>
  </w:style>
  <w:style w:type="paragraph" w:styleId="NoSpacing">
    <w:name w:val="No Spacing"/>
    <w:uiPriority w:val="1"/>
    <w:qFormat/>
    <w:rsid w:val="004A616B"/>
    <w:pPr>
      <w:spacing w:line="240" w:lineRule="auto"/>
    </w:pPr>
    <w:rPr>
      <w:rFonts w:ascii="Times New Roman" w:hAnsi="Times New Roman"/>
      <w:sz w:val="24"/>
    </w:rPr>
  </w:style>
  <w:style w:type="paragraph" w:customStyle="1" w:styleId="MathEquation">
    <w:name w:val="Math Equation"/>
    <w:basedOn w:val="Caption"/>
    <w:rsid w:val="00ED186F"/>
    <w:pPr>
      <w:jc w:val="both"/>
    </w:pPr>
    <w:rPr>
      <w:color w:val="auto"/>
    </w:rPr>
  </w:style>
  <w:style w:type="paragraph" w:styleId="Header">
    <w:name w:val="header"/>
    <w:basedOn w:val="Normal"/>
    <w:link w:val="HeaderChar"/>
    <w:uiPriority w:val="99"/>
    <w:unhideWhenUsed/>
    <w:rsid w:val="006E5E23"/>
    <w:pPr>
      <w:tabs>
        <w:tab w:val="center" w:pos="4680"/>
        <w:tab w:val="right" w:pos="9360"/>
      </w:tabs>
    </w:pPr>
  </w:style>
  <w:style w:type="character" w:customStyle="1" w:styleId="HeaderChar">
    <w:name w:val="Header Char"/>
    <w:basedOn w:val="DefaultParagraphFont"/>
    <w:link w:val="Header"/>
    <w:uiPriority w:val="99"/>
    <w:rsid w:val="006E5E23"/>
    <w:rPr>
      <w:rFonts w:ascii="Times New Roman" w:hAnsi="Times New Roman"/>
      <w:sz w:val="24"/>
    </w:rPr>
  </w:style>
  <w:style w:type="paragraph" w:styleId="Footer">
    <w:name w:val="footer"/>
    <w:basedOn w:val="Normal"/>
    <w:link w:val="FooterChar"/>
    <w:uiPriority w:val="99"/>
    <w:unhideWhenUsed/>
    <w:rsid w:val="006E5E23"/>
    <w:pPr>
      <w:tabs>
        <w:tab w:val="center" w:pos="4680"/>
        <w:tab w:val="right" w:pos="9360"/>
      </w:tabs>
    </w:pPr>
  </w:style>
  <w:style w:type="character" w:customStyle="1" w:styleId="FooterChar">
    <w:name w:val="Footer Char"/>
    <w:basedOn w:val="DefaultParagraphFont"/>
    <w:link w:val="Footer"/>
    <w:uiPriority w:val="99"/>
    <w:rsid w:val="006E5E23"/>
    <w:rPr>
      <w:rFonts w:ascii="Times New Roman" w:hAnsi="Times New Roman"/>
      <w:sz w:val="24"/>
    </w:rPr>
  </w:style>
  <w:style w:type="paragraph" w:customStyle="1" w:styleId="BasicParagraph">
    <w:name w:val="[Basic Paragraph]"/>
    <w:basedOn w:val="Normal"/>
    <w:uiPriority w:val="99"/>
    <w:rsid w:val="006E5E23"/>
    <w:pPr>
      <w:autoSpaceDE w:val="0"/>
      <w:autoSpaceDN w:val="0"/>
      <w:adjustRightInd w:val="0"/>
      <w:spacing w:line="288" w:lineRule="auto"/>
      <w:contextualSpacing w:val="0"/>
      <w:jc w:val="both"/>
      <w:textAlignment w:val="center"/>
    </w:pPr>
    <w:rPr>
      <w:rFonts w:ascii="MinionPro-Regular" w:eastAsiaTheme="minorEastAsia" w:hAnsi="MinionPro-Regular" w:cs="MinionPro-Regular"/>
      <w:color w:val="000000"/>
      <w:szCs w:val="24"/>
      <w:lang w:val="en-US" w:eastAsia="en-US"/>
    </w:rPr>
  </w:style>
  <w:style w:type="character" w:customStyle="1" w:styleId="TitleChar">
    <w:name w:val="Title Char"/>
    <w:basedOn w:val="DefaultParagraphFont"/>
    <w:link w:val="Title"/>
    <w:rsid w:val="006E5E23"/>
    <w:rPr>
      <w:rFonts w:ascii="Times New Roman" w:hAnsi="Times New Roman"/>
      <w:sz w:val="52"/>
      <w:szCs w:val="52"/>
    </w:rPr>
  </w:style>
  <w:style w:type="character" w:customStyle="1" w:styleId="SubtitleChar">
    <w:name w:val="Subtitle Char"/>
    <w:basedOn w:val="DefaultParagraphFont"/>
    <w:link w:val="Subtitle"/>
    <w:rsid w:val="006E5E23"/>
    <w:rPr>
      <w:rFonts w:ascii="Times New Roman" w:hAnsi="Times New Roman"/>
      <w:color w:val="666666"/>
      <w:sz w:val="30"/>
      <w:szCs w:val="30"/>
    </w:rPr>
  </w:style>
  <w:style w:type="table" w:styleId="TableGrid">
    <w:name w:val="Table Grid"/>
    <w:basedOn w:val="TableNormal"/>
    <w:uiPriority w:val="39"/>
    <w:rsid w:val="006E5E23"/>
    <w:pPr>
      <w:spacing w:line="240" w:lineRule="auto"/>
      <w:contextualSpacing w:val="0"/>
    </w:pPr>
    <w:rPr>
      <w:rFonts w:asciiTheme="minorHAnsi" w:eastAsiaTheme="minorHAnsi" w:hAnsiTheme="minorHAnsi" w:cstheme="minorBid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0">
    <w:name w:val="Unresolved Mention10"/>
    <w:basedOn w:val="DefaultParagraphFont"/>
    <w:uiPriority w:val="99"/>
    <w:semiHidden/>
    <w:unhideWhenUsed/>
    <w:rsid w:val="00755BAD"/>
    <w:rPr>
      <w:color w:val="605E5C"/>
      <w:shd w:val="clear" w:color="auto" w:fill="E1DFDD"/>
    </w:rPr>
  </w:style>
  <w:style w:type="character" w:styleId="FollowedHyperlink">
    <w:name w:val="FollowedHyperlink"/>
    <w:basedOn w:val="DefaultParagraphFont"/>
    <w:uiPriority w:val="99"/>
    <w:semiHidden/>
    <w:unhideWhenUsed/>
    <w:rsid w:val="00461A04"/>
    <w:rPr>
      <w:color w:val="800080" w:themeColor="followedHyperlink"/>
      <w:u w:val="single"/>
    </w:rPr>
  </w:style>
  <w:style w:type="paragraph" w:styleId="TOC3">
    <w:name w:val="toc 3"/>
    <w:basedOn w:val="Normal"/>
    <w:next w:val="Normal"/>
    <w:autoRedefine/>
    <w:uiPriority w:val="39"/>
    <w:unhideWhenUsed/>
    <w:rsid w:val="00461A04"/>
    <w:pPr>
      <w:spacing w:after="100"/>
      <w:ind w:left="440"/>
    </w:pPr>
  </w:style>
  <w:style w:type="character" w:customStyle="1" w:styleId="UnresolvedMention1">
    <w:name w:val="Unresolved Mention1"/>
    <w:basedOn w:val="DefaultParagraphFont"/>
    <w:uiPriority w:val="99"/>
    <w:semiHidden/>
    <w:unhideWhenUsed/>
    <w:rsid w:val="00E5120D"/>
    <w:rPr>
      <w:color w:val="605E5C"/>
      <w:shd w:val="clear" w:color="auto" w:fill="E1DFDD"/>
    </w:rPr>
  </w:style>
  <w:style w:type="paragraph" w:styleId="NormalWeb">
    <w:name w:val="Normal (Web)"/>
    <w:basedOn w:val="Normal"/>
    <w:uiPriority w:val="99"/>
    <w:semiHidden/>
    <w:unhideWhenUsed/>
    <w:rsid w:val="00E5120D"/>
    <w:pPr>
      <w:spacing w:before="100" w:beforeAutospacing="1" w:after="100" w:afterAutospacing="1"/>
      <w:contextualSpacing w:val="0"/>
    </w:pPr>
    <w:rPr>
      <w:rFonts w:eastAsia="Times New Roman" w:cs="Times New Roman"/>
      <w:szCs w:val="24"/>
      <w:lang w:val="en-US" w:eastAsia="en-US"/>
    </w:rPr>
  </w:style>
  <w:style w:type="paragraph" w:styleId="Revision">
    <w:name w:val="Revision"/>
    <w:hidden/>
    <w:uiPriority w:val="99"/>
    <w:semiHidden/>
    <w:rsid w:val="00950262"/>
    <w:pPr>
      <w:spacing w:line="240" w:lineRule="auto"/>
      <w:contextualSpacing w:val="0"/>
    </w:pPr>
    <w:rPr>
      <w:rFonts w:ascii="Times New Roman" w:hAnsi="Times New Roman"/>
      <w:sz w:val="24"/>
    </w:rPr>
  </w:style>
  <w:style w:type="table" w:styleId="PlainTable3">
    <w:name w:val="Plain Table 3"/>
    <w:basedOn w:val="TableNormal"/>
    <w:uiPriority w:val="43"/>
    <w:rsid w:val="00F52276"/>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401">
      <w:bodyDiv w:val="1"/>
      <w:marLeft w:val="0"/>
      <w:marRight w:val="0"/>
      <w:marTop w:val="0"/>
      <w:marBottom w:val="0"/>
      <w:divBdr>
        <w:top w:val="none" w:sz="0" w:space="0" w:color="auto"/>
        <w:left w:val="none" w:sz="0" w:space="0" w:color="auto"/>
        <w:bottom w:val="none" w:sz="0" w:space="0" w:color="auto"/>
        <w:right w:val="none" w:sz="0" w:space="0" w:color="auto"/>
      </w:divBdr>
    </w:div>
    <w:div w:id="1707155">
      <w:bodyDiv w:val="1"/>
      <w:marLeft w:val="0"/>
      <w:marRight w:val="0"/>
      <w:marTop w:val="0"/>
      <w:marBottom w:val="0"/>
      <w:divBdr>
        <w:top w:val="none" w:sz="0" w:space="0" w:color="auto"/>
        <w:left w:val="none" w:sz="0" w:space="0" w:color="auto"/>
        <w:bottom w:val="none" w:sz="0" w:space="0" w:color="auto"/>
        <w:right w:val="none" w:sz="0" w:space="0" w:color="auto"/>
      </w:divBdr>
    </w:div>
    <w:div w:id="6031802">
      <w:bodyDiv w:val="1"/>
      <w:marLeft w:val="0"/>
      <w:marRight w:val="0"/>
      <w:marTop w:val="0"/>
      <w:marBottom w:val="0"/>
      <w:divBdr>
        <w:top w:val="none" w:sz="0" w:space="0" w:color="auto"/>
        <w:left w:val="none" w:sz="0" w:space="0" w:color="auto"/>
        <w:bottom w:val="none" w:sz="0" w:space="0" w:color="auto"/>
        <w:right w:val="none" w:sz="0" w:space="0" w:color="auto"/>
      </w:divBdr>
    </w:div>
    <w:div w:id="8025076">
      <w:bodyDiv w:val="1"/>
      <w:marLeft w:val="0"/>
      <w:marRight w:val="0"/>
      <w:marTop w:val="0"/>
      <w:marBottom w:val="0"/>
      <w:divBdr>
        <w:top w:val="none" w:sz="0" w:space="0" w:color="auto"/>
        <w:left w:val="none" w:sz="0" w:space="0" w:color="auto"/>
        <w:bottom w:val="none" w:sz="0" w:space="0" w:color="auto"/>
        <w:right w:val="none" w:sz="0" w:space="0" w:color="auto"/>
      </w:divBdr>
    </w:div>
    <w:div w:id="10689716">
      <w:bodyDiv w:val="1"/>
      <w:marLeft w:val="0"/>
      <w:marRight w:val="0"/>
      <w:marTop w:val="0"/>
      <w:marBottom w:val="0"/>
      <w:divBdr>
        <w:top w:val="none" w:sz="0" w:space="0" w:color="auto"/>
        <w:left w:val="none" w:sz="0" w:space="0" w:color="auto"/>
        <w:bottom w:val="none" w:sz="0" w:space="0" w:color="auto"/>
        <w:right w:val="none" w:sz="0" w:space="0" w:color="auto"/>
      </w:divBdr>
    </w:div>
    <w:div w:id="12149804">
      <w:bodyDiv w:val="1"/>
      <w:marLeft w:val="0"/>
      <w:marRight w:val="0"/>
      <w:marTop w:val="0"/>
      <w:marBottom w:val="0"/>
      <w:divBdr>
        <w:top w:val="none" w:sz="0" w:space="0" w:color="auto"/>
        <w:left w:val="none" w:sz="0" w:space="0" w:color="auto"/>
        <w:bottom w:val="none" w:sz="0" w:space="0" w:color="auto"/>
        <w:right w:val="none" w:sz="0" w:space="0" w:color="auto"/>
      </w:divBdr>
    </w:div>
    <w:div w:id="12733436">
      <w:bodyDiv w:val="1"/>
      <w:marLeft w:val="0"/>
      <w:marRight w:val="0"/>
      <w:marTop w:val="0"/>
      <w:marBottom w:val="0"/>
      <w:divBdr>
        <w:top w:val="none" w:sz="0" w:space="0" w:color="auto"/>
        <w:left w:val="none" w:sz="0" w:space="0" w:color="auto"/>
        <w:bottom w:val="none" w:sz="0" w:space="0" w:color="auto"/>
        <w:right w:val="none" w:sz="0" w:space="0" w:color="auto"/>
      </w:divBdr>
    </w:div>
    <w:div w:id="13389662">
      <w:bodyDiv w:val="1"/>
      <w:marLeft w:val="0"/>
      <w:marRight w:val="0"/>
      <w:marTop w:val="0"/>
      <w:marBottom w:val="0"/>
      <w:divBdr>
        <w:top w:val="none" w:sz="0" w:space="0" w:color="auto"/>
        <w:left w:val="none" w:sz="0" w:space="0" w:color="auto"/>
        <w:bottom w:val="none" w:sz="0" w:space="0" w:color="auto"/>
        <w:right w:val="none" w:sz="0" w:space="0" w:color="auto"/>
      </w:divBdr>
    </w:div>
    <w:div w:id="15232546">
      <w:bodyDiv w:val="1"/>
      <w:marLeft w:val="0"/>
      <w:marRight w:val="0"/>
      <w:marTop w:val="0"/>
      <w:marBottom w:val="0"/>
      <w:divBdr>
        <w:top w:val="none" w:sz="0" w:space="0" w:color="auto"/>
        <w:left w:val="none" w:sz="0" w:space="0" w:color="auto"/>
        <w:bottom w:val="none" w:sz="0" w:space="0" w:color="auto"/>
        <w:right w:val="none" w:sz="0" w:space="0" w:color="auto"/>
      </w:divBdr>
    </w:div>
    <w:div w:id="15278092">
      <w:bodyDiv w:val="1"/>
      <w:marLeft w:val="0"/>
      <w:marRight w:val="0"/>
      <w:marTop w:val="0"/>
      <w:marBottom w:val="0"/>
      <w:divBdr>
        <w:top w:val="none" w:sz="0" w:space="0" w:color="auto"/>
        <w:left w:val="none" w:sz="0" w:space="0" w:color="auto"/>
        <w:bottom w:val="none" w:sz="0" w:space="0" w:color="auto"/>
        <w:right w:val="none" w:sz="0" w:space="0" w:color="auto"/>
      </w:divBdr>
    </w:div>
    <w:div w:id="16082861">
      <w:bodyDiv w:val="1"/>
      <w:marLeft w:val="0"/>
      <w:marRight w:val="0"/>
      <w:marTop w:val="0"/>
      <w:marBottom w:val="0"/>
      <w:divBdr>
        <w:top w:val="none" w:sz="0" w:space="0" w:color="auto"/>
        <w:left w:val="none" w:sz="0" w:space="0" w:color="auto"/>
        <w:bottom w:val="none" w:sz="0" w:space="0" w:color="auto"/>
        <w:right w:val="none" w:sz="0" w:space="0" w:color="auto"/>
      </w:divBdr>
    </w:div>
    <w:div w:id="16154163">
      <w:bodyDiv w:val="1"/>
      <w:marLeft w:val="0"/>
      <w:marRight w:val="0"/>
      <w:marTop w:val="0"/>
      <w:marBottom w:val="0"/>
      <w:divBdr>
        <w:top w:val="none" w:sz="0" w:space="0" w:color="auto"/>
        <w:left w:val="none" w:sz="0" w:space="0" w:color="auto"/>
        <w:bottom w:val="none" w:sz="0" w:space="0" w:color="auto"/>
        <w:right w:val="none" w:sz="0" w:space="0" w:color="auto"/>
      </w:divBdr>
    </w:div>
    <w:div w:id="16321713">
      <w:bodyDiv w:val="1"/>
      <w:marLeft w:val="0"/>
      <w:marRight w:val="0"/>
      <w:marTop w:val="0"/>
      <w:marBottom w:val="0"/>
      <w:divBdr>
        <w:top w:val="none" w:sz="0" w:space="0" w:color="auto"/>
        <w:left w:val="none" w:sz="0" w:space="0" w:color="auto"/>
        <w:bottom w:val="none" w:sz="0" w:space="0" w:color="auto"/>
        <w:right w:val="none" w:sz="0" w:space="0" w:color="auto"/>
      </w:divBdr>
    </w:div>
    <w:div w:id="17514136">
      <w:bodyDiv w:val="1"/>
      <w:marLeft w:val="0"/>
      <w:marRight w:val="0"/>
      <w:marTop w:val="0"/>
      <w:marBottom w:val="0"/>
      <w:divBdr>
        <w:top w:val="none" w:sz="0" w:space="0" w:color="auto"/>
        <w:left w:val="none" w:sz="0" w:space="0" w:color="auto"/>
        <w:bottom w:val="none" w:sz="0" w:space="0" w:color="auto"/>
        <w:right w:val="none" w:sz="0" w:space="0" w:color="auto"/>
      </w:divBdr>
    </w:div>
    <w:div w:id="19863053">
      <w:bodyDiv w:val="1"/>
      <w:marLeft w:val="0"/>
      <w:marRight w:val="0"/>
      <w:marTop w:val="0"/>
      <w:marBottom w:val="0"/>
      <w:divBdr>
        <w:top w:val="none" w:sz="0" w:space="0" w:color="auto"/>
        <w:left w:val="none" w:sz="0" w:space="0" w:color="auto"/>
        <w:bottom w:val="none" w:sz="0" w:space="0" w:color="auto"/>
        <w:right w:val="none" w:sz="0" w:space="0" w:color="auto"/>
      </w:divBdr>
    </w:div>
    <w:div w:id="23289102">
      <w:bodyDiv w:val="1"/>
      <w:marLeft w:val="0"/>
      <w:marRight w:val="0"/>
      <w:marTop w:val="0"/>
      <w:marBottom w:val="0"/>
      <w:divBdr>
        <w:top w:val="none" w:sz="0" w:space="0" w:color="auto"/>
        <w:left w:val="none" w:sz="0" w:space="0" w:color="auto"/>
        <w:bottom w:val="none" w:sz="0" w:space="0" w:color="auto"/>
        <w:right w:val="none" w:sz="0" w:space="0" w:color="auto"/>
      </w:divBdr>
    </w:div>
    <w:div w:id="23599711">
      <w:bodyDiv w:val="1"/>
      <w:marLeft w:val="0"/>
      <w:marRight w:val="0"/>
      <w:marTop w:val="0"/>
      <w:marBottom w:val="0"/>
      <w:divBdr>
        <w:top w:val="none" w:sz="0" w:space="0" w:color="auto"/>
        <w:left w:val="none" w:sz="0" w:space="0" w:color="auto"/>
        <w:bottom w:val="none" w:sz="0" w:space="0" w:color="auto"/>
        <w:right w:val="none" w:sz="0" w:space="0" w:color="auto"/>
      </w:divBdr>
    </w:div>
    <w:div w:id="25100954">
      <w:bodyDiv w:val="1"/>
      <w:marLeft w:val="0"/>
      <w:marRight w:val="0"/>
      <w:marTop w:val="0"/>
      <w:marBottom w:val="0"/>
      <w:divBdr>
        <w:top w:val="none" w:sz="0" w:space="0" w:color="auto"/>
        <w:left w:val="none" w:sz="0" w:space="0" w:color="auto"/>
        <w:bottom w:val="none" w:sz="0" w:space="0" w:color="auto"/>
        <w:right w:val="none" w:sz="0" w:space="0" w:color="auto"/>
      </w:divBdr>
    </w:div>
    <w:div w:id="25183459">
      <w:bodyDiv w:val="1"/>
      <w:marLeft w:val="0"/>
      <w:marRight w:val="0"/>
      <w:marTop w:val="0"/>
      <w:marBottom w:val="0"/>
      <w:divBdr>
        <w:top w:val="none" w:sz="0" w:space="0" w:color="auto"/>
        <w:left w:val="none" w:sz="0" w:space="0" w:color="auto"/>
        <w:bottom w:val="none" w:sz="0" w:space="0" w:color="auto"/>
        <w:right w:val="none" w:sz="0" w:space="0" w:color="auto"/>
      </w:divBdr>
    </w:div>
    <w:div w:id="28645596">
      <w:bodyDiv w:val="1"/>
      <w:marLeft w:val="0"/>
      <w:marRight w:val="0"/>
      <w:marTop w:val="0"/>
      <w:marBottom w:val="0"/>
      <w:divBdr>
        <w:top w:val="none" w:sz="0" w:space="0" w:color="auto"/>
        <w:left w:val="none" w:sz="0" w:space="0" w:color="auto"/>
        <w:bottom w:val="none" w:sz="0" w:space="0" w:color="auto"/>
        <w:right w:val="none" w:sz="0" w:space="0" w:color="auto"/>
      </w:divBdr>
    </w:div>
    <w:div w:id="29964355">
      <w:bodyDiv w:val="1"/>
      <w:marLeft w:val="0"/>
      <w:marRight w:val="0"/>
      <w:marTop w:val="0"/>
      <w:marBottom w:val="0"/>
      <w:divBdr>
        <w:top w:val="none" w:sz="0" w:space="0" w:color="auto"/>
        <w:left w:val="none" w:sz="0" w:space="0" w:color="auto"/>
        <w:bottom w:val="none" w:sz="0" w:space="0" w:color="auto"/>
        <w:right w:val="none" w:sz="0" w:space="0" w:color="auto"/>
      </w:divBdr>
    </w:div>
    <w:div w:id="30420308">
      <w:bodyDiv w:val="1"/>
      <w:marLeft w:val="0"/>
      <w:marRight w:val="0"/>
      <w:marTop w:val="0"/>
      <w:marBottom w:val="0"/>
      <w:divBdr>
        <w:top w:val="none" w:sz="0" w:space="0" w:color="auto"/>
        <w:left w:val="none" w:sz="0" w:space="0" w:color="auto"/>
        <w:bottom w:val="none" w:sz="0" w:space="0" w:color="auto"/>
        <w:right w:val="none" w:sz="0" w:space="0" w:color="auto"/>
      </w:divBdr>
    </w:div>
    <w:div w:id="33123430">
      <w:bodyDiv w:val="1"/>
      <w:marLeft w:val="0"/>
      <w:marRight w:val="0"/>
      <w:marTop w:val="0"/>
      <w:marBottom w:val="0"/>
      <w:divBdr>
        <w:top w:val="none" w:sz="0" w:space="0" w:color="auto"/>
        <w:left w:val="none" w:sz="0" w:space="0" w:color="auto"/>
        <w:bottom w:val="none" w:sz="0" w:space="0" w:color="auto"/>
        <w:right w:val="none" w:sz="0" w:space="0" w:color="auto"/>
      </w:divBdr>
    </w:div>
    <w:div w:id="34668612">
      <w:bodyDiv w:val="1"/>
      <w:marLeft w:val="0"/>
      <w:marRight w:val="0"/>
      <w:marTop w:val="0"/>
      <w:marBottom w:val="0"/>
      <w:divBdr>
        <w:top w:val="none" w:sz="0" w:space="0" w:color="auto"/>
        <w:left w:val="none" w:sz="0" w:space="0" w:color="auto"/>
        <w:bottom w:val="none" w:sz="0" w:space="0" w:color="auto"/>
        <w:right w:val="none" w:sz="0" w:space="0" w:color="auto"/>
      </w:divBdr>
    </w:div>
    <w:div w:id="37708838">
      <w:bodyDiv w:val="1"/>
      <w:marLeft w:val="0"/>
      <w:marRight w:val="0"/>
      <w:marTop w:val="0"/>
      <w:marBottom w:val="0"/>
      <w:divBdr>
        <w:top w:val="none" w:sz="0" w:space="0" w:color="auto"/>
        <w:left w:val="none" w:sz="0" w:space="0" w:color="auto"/>
        <w:bottom w:val="none" w:sz="0" w:space="0" w:color="auto"/>
        <w:right w:val="none" w:sz="0" w:space="0" w:color="auto"/>
      </w:divBdr>
    </w:div>
    <w:div w:id="45421082">
      <w:bodyDiv w:val="1"/>
      <w:marLeft w:val="0"/>
      <w:marRight w:val="0"/>
      <w:marTop w:val="0"/>
      <w:marBottom w:val="0"/>
      <w:divBdr>
        <w:top w:val="none" w:sz="0" w:space="0" w:color="auto"/>
        <w:left w:val="none" w:sz="0" w:space="0" w:color="auto"/>
        <w:bottom w:val="none" w:sz="0" w:space="0" w:color="auto"/>
        <w:right w:val="none" w:sz="0" w:space="0" w:color="auto"/>
      </w:divBdr>
    </w:div>
    <w:div w:id="45642136">
      <w:bodyDiv w:val="1"/>
      <w:marLeft w:val="0"/>
      <w:marRight w:val="0"/>
      <w:marTop w:val="0"/>
      <w:marBottom w:val="0"/>
      <w:divBdr>
        <w:top w:val="none" w:sz="0" w:space="0" w:color="auto"/>
        <w:left w:val="none" w:sz="0" w:space="0" w:color="auto"/>
        <w:bottom w:val="none" w:sz="0" w:space="0" w:color="auto"/>
        <w:right w:val="none" w:sz="0" w:space="0" w:color="auto"/>
      </w:divBdr>
    </w:div>
    <w:div w:id="47464355">
      <w:bodyDiv w:val="1"/>
      <w:marLeft w:val="0"/>
      <w:marRight w:val="0"/>
      <w:marTop w:val="0"/>
      <w:marBottom w:val="0"/>
      <w:divBdr>
        <w:top w:val="none" w:sz="0" w:space="0" w:color="auto"/>
        <w:left w:val="none" w:sz="0" w:space="0" w:color="auto"/>
        <w:bottom w:val="none" w:sz="0" w:space="0" w:color="auto"/>
        <w:right w:val="none" w:sz="0" w:space="0" w:color="auto"/>
      </w:divBdr>
    </w:div>
    <w:div w:id="51393903">
      <w:bodyDiv w:val="1"/>
      <w:marLeft w:val="0"/>
      <w:marRight w:val="0"/>
      <w:marTop w:val="0"/>
      <w:marBottom w:val="0"/>
      <w:divBdr>
        <w:top w:val="none" w:sz="0" w:space="0" w:color="auto"/>
        <w:left w:val="none" w:sz="0" w:space="0" w:color="auto"/>
        <w:bottom w:val="none" w:sz="0" w:space="0" w:color="auto"/>
        <w:right w:val="none" w:sz="0" w:space="0" w:color="auto"/>
      </w:divBdr>
    </w:div>
    <w:div w:id="53746291">
      <w:bodyDiv w:val="1"/>
      <w:marLeft w:val="0"/>
      <w:marRight w:val="0"/>
      <w:marTop w:val="0"/>
      <w:marBottom w:val="0"/>
      <w:divBdr>
        <w:top w:val="none" w:sz="0" w:space="0" w:color="auto"/>
        <w:left w:val="none" w:sz="0" w:space="0" w:color="auto"/>
        <w:bottom w:val="none" w:sz="0" w:space="0" w:color="auto"/>
        <w:right w:val="none" w:sz="0" w:space="0" w:color="auto"/>
      </w:divBdr>
    </w:div>
    <w:div w:id="54355242">
      <w:bodyDiv w:val="1"/>
      <w:marLeft w:val="0"/>
      <w:marRight w:val="0"/>
      <w:marTop w:val="0"/>
      <w:marBottom w:val="0"/>
      <w:divBdr>
        <w:top w:val="none" w:sz="0" w:space="0" w:color="auto"/>
        <w:left w:val="none" w:sz="0" w:space="0" w:color="auto"/>
        <w:bottom w:val="none" w:sz="0" w:space="0" w:color="auto"/>
        <w:right w:val="none" w:sz="0" w:space="0" w:color="auto"/>
      </w:divBdr>
    </w:div>
    <w:div w:id="54745311">
      <w:bodyDiv w:val="1"/>
      <w:marLeft w:val="0"/>
      <w:marRight w:val="0"/>
      <w:marTop w:val="0"/>
      <w:marBottom w:val="0"/>
      <w:divBdr>
        <w:top w:val="none" w:sz="0" w:space="0" w:color="auto"/>
        <w:left w:val="none" w:sz="0" w:space="0" w:color="auto"/>
        <w:bottom w:val="none" w:sz="0" w:space="0" w:color="auto"/>
        <w:right w:val="none" w:sz="0" w:space="0" w:color="auto"/>
      </w:divBdr>
    </w:div>
    <w:div w:id="55588538">
      <w:bodyDiv w:val="1"/>
      <w:marLeft w:val="0"/>
      <w:marRight w:val="0"/>
      <w:marTop w:val="0"/>
      <w:marBottom w:val="0"/>
      <w:divBdr>
        <w:top w:val="none" w:sz="0" w:space="0" w:color="auto"/>
        <w:left w:val="none" w:sz="0" w:space="0" w:color="auto"/>
        <w:bottom w:val="none" w:sz="0" w:space="0" w:color="auto"/>
        <w:right w:val="none" w:sz="0" w:space="0" w:color="auto"/>
      </w:divBdr>
    </w:div>
    <w:div w:id="55713972">
      <w:bodyDiv w:val="1"/>
      <w:marLeft w:val="0"/>
      <w:marRight w:val="0"/>
      <w:marTop w:val="0"/>
      <w:marBottom w:val="0"/>
      <w:divBdr>
        <w:top w:val="none" w:sz="0" w:space="0" w:color="auto"/>
        <w:left w:val="none" w:sz="0" w:space="0" w:color="auto"/>
        <w:bottom w:val="none" w:sz="0" w:space="0" w:color="auto"/>
        <w:right w:val="none" w:sz="0" w:space="0" w:color="auto"/>
      </w:divBdr>
    </w:div>
    <w:div w:id="56051531">
      <w:bodyDiv w:val="1"/>
      <w:marLeft w:val="0"/>
      <w:marRight w:val="0"/>
      <w:marTop w:val="0"/>
      <w:marBottom w:val="0"/>
      <w:divBdr>
        <w:top w:val="none" w:sz="0" w:space="0" w:color="auto"/>
        <w:left w:val="none" w:sz="0" w:space="0" w:color="auto"/>
        <w:bottom w:val="none" w:sz="0" w:space="0" w:color="auto"/>
        <w:right w:val="none" w:sz="0" w:space="0" w:color="auto"/>
      </w:divBdr>
    </w:div>
    <w:div w:id="57486838">
      <w:bodyDiv w:val="1"/>
      <w:marLeft w:val="0"/>
      <w:marRight w:val="0"/>
      <w:marTop w:val="0"/>
      <w:marBottom w:val="0"/>
      <w:divBdr>
        <w:top w:val="none" w:sz="0" w:space="0" w:color="auto"/>
        <w:left w:val="none" w:sz="0" w:space="0" w:color="auto"/>
        <w:bottom w:val="none" w:sz="0" w:space="0" w:color="auto"/>
        <w:right w:val="none" w:sz="0" w:space="0" w:color="auto"/>
      </w:divBdr>
    </w:div>
    <w:div w:id="58092120">
      <w:bodyDiv w:val="1"/>
      <w:marLeft w:val="0"/>
      <w:marRight w:val="0"/>
      <w:marTop w:val="0"/>
      <w:marBottom w:val="0"/>
      <w:divBdr>
        <w:top w:val="none" w:sz="0" w:space="0" w:color="auto"/>
        <w:left w:val="none" w:sz="0" w:space="0" w:color="auto"/>
        <w:bottom w:val="none" w:sz="0" w:space="0" w:color="auto"/>
        <w:right w:val="none" w:sz="0" w:space="0" w:color="auto"/>
      </w:divBdr>
    </w:div>
    <w:div w:id="61176724">
      <w:bodyDiv w:val="1"/>
      <w:marLeft w:val="0"/>
      <w:marRight w:val="0"/>
      <w:marTop w:val="0"/>
      <w:marBottom w:val="0"/>
      <w:divBdr>
        <w:top w:val="none" w:sz="0" w:space="0" w:color="auto"/>
        <w:left w:val="none" w:sz="0" w:space="0" w:color="auto"/>
        <w:bottom w:val="none" w:sz="0" w:space="0" w:color="auto"/>
        <w:right w:val="none" w:sz="0" w:space="0" w:color="auto"/>
      </w:divBdr>
    </w:div>
    <w:div w:id="62604860">
      <w:bodyDiv w:val="1"/>
      <w:marLeft w:val="0"/>
      <w:marRight w:val="0"/>
      <w:marTop w:val="0"/>
      <w:marBottom w:val="0"/>
      <w:divBdr>
        <w:top w:val="none" w:sz="0" w:space="0" w:color="auto"/>
        <w:left w:val="none" w:sz="0" w:space="0" w:color="auto"/>
        <w:bottom w:val="none" w:sz="0" w:space="0" w:color="auto"/>
        <w:right w:val="none" w:sz="0" w:space="0" w:color="auto"/>
      </w:divBdr>
    </w:div>
    <w:div w:id="64381516">
      <w:bodyDiv w:val="1"/>
      <w:marLeft w:val="0"/>
      <w:marRight w:val="0"/>
      <w:marTop w:val="0"/>
      <w:marBottom w:val="0"/>
      <w:divBdr>
        <w:top w:val="none" w:sz="0" w:space="0" w:color="auto"/>
        <w:left w:val="none" w:sz="0" w:space="0" w:color="auto"/>
        <w:bottom w:val="none" w:sz="0" w:space="0" w:color="auto"/>
        <w:right w:val="none" w:sz="0" w:space="0" w:color="auto"/>
      </w:divBdr>
    </w:div>
    <w:div w:id="64651039">
      <w:bodyDiv w:val="1"/>
      <w:marLeft w:val="0"/>
      <w:marRight w:val="0"/>
      <w:marTop w:val="0"/>
      <w:marBottom w:val="0"/>
      <w:divBdr>
        <w:top w:val="none" w:sz="0" w:space="0" w:color="auto"/>
        <w:left w:val="none" w:sz="0" w:space="0" w:color="auto"/>
        <w:bottom w:val="none" w:sz="0" w:space="0" w:color="auto"/>
        <w:right w:val="none" w:sz="0" w:space="0" w:color="auto"/>
      </w:divBdr>
    </w:div>
    <w:div w:id="67192872">
      <w:bodyDiv w:val="1"/>
      <w:marLeft w:val="0"/>
      <w:marRight w:val="0"/>
      <w:marTop w:val="0"/>
      <w:marBottom w:val="0"/>
      <w:divBdr>
        <w:top w:val="none" w:sz="0" w:space="0" w:color="auto"/>
        <w:left w:val="none" w:sz="0" w:space="0" w:color="auto"/>
        <w:bottom w:val="none" w:sz="0" w:space="0" w:color="auto"/>
        <w:right w:val="none" w:sz="0" w:space="0" w:color="auto"/>
      </w:divBdr>
    </w:div>
    <w:div w:id="67852599">
      <w:bodyDiv w:val="1"/>
      <w:marLeft w:val="0"/>
      <w:marRight w:val="0"/>
      <w:marTop w:val="0"/>
      <w:marBottom w:val="0"/>
      <w:divBdr>
        <w:top w:val="none" w:sz="0" w:space="0" w:color="auto"/>
        <w:left w:val="none" w:sz="0" w:space="0" w:color="auto"/>
        <w:bottom w:val="none" w:sz="0" w:space="0" w:color="auto"/>
        <w:right w:val="none" w:sz="0" w:space="0" w:color="auto"/>
      </w:divBdr>
    </w:div>
    <w:div w:id="72432968">
      <w:bodyDiv w:val="1"/>
      <w:marLeft w:val="0"/>
      <w:marRight w:val="0"/>
      <w:marTop w:val="0"/>
      <w:marBottom w:val="0"/>
      <w:divBdr>
        <w:top w:val="none" w:sz="0" w:space="0" w:color="auto"/>
        <w:left w:val="none" w:sz="0" w:space="0" w:color="auto"/>
        <w:bottom w:val="none" w:sz="0" w:space="0" w:color="auto"/>
        <w:right w:val="none" w:sz="0" w:space="0" w:color="auto"/>
      </w:divBdr>
      <w:divsChild>
        <w:div w:id="274674531">
          <w:marLeft w:val="-100"/>
          <w:marRight w:val="0"/>
          <w:marTop w:val="0"/>
          <w:marBottom w:val="0"/>
          <w:divBdr>
            <w:top w:val="none" w:sz="0" w:space="0" w:color="auto"/>
            <w:left w:val="none" w:sz="0" w:space="0" w:color="auto"/>
            <w:bottom w:val="none" w:sz="0" w:space="0" w:color="auto"/>
            <w:right w:val="none" w:sz="0" w:space="0" w:color="auto"/>
          </w:divBdr>
        </w:div>
      </w:divsChild>
    </w:div>
    <w:div w:id="72817452">
      <w:bodyDiv w:val="1"/>
      <w:marLeft w:val="0"/>
      <w:marRight w:val="0"/>
      <w:marTop w:val="0"/>
      <w:marBottom w:val="0"/>
      <w:divBdr>
        <w:top w:val="none" w:sz="0" w:space="0" w:color="auto"/>
        <w:left w:val="none" w:sz="0" w:space="0" w:color="auto"/>
        <w:bottom w:val="none" w:sz="0" w:space="0" w:color="auto"/>
        <w:right w:val="none" w:sz="0" w:space="0" w:color="auto"/>
      </w:divBdr>
    </w:div>
    <w:div w:id="73430784">
      <w:bodyDiv w:val="1"/>
      <w:marLeft w:val="0"/>
      <w:marRight w:val="0"/>
      <w:marTop w:val="0"/>
      <w:marBottom w:val="0"/>
      <w:divBdr>
        <w:top w:val="none" w:sz="0" w:space="0" w:color="auto"/>
        <w:left w:val="none" w:sz="0" w:space="0" w:color="auto"/>
        <w:bottom w:val="none" w:sz="0" w:space="0" w:color="auto"/>
        <w:right w:val="none" w:sz="0" w:space="0" w:color="auto"/>
      </w:divBdr>
    </w:div>
    <w:div w:id="73865018">
      <w:bodyDiv w:val="1"/>
      <w:marLeft w:val="0"/>
      <w:marRight w:val="0"/>
      <w:marTop w:val="0"/>
      <w:marBottom w:val="0"/>
      <w:divBdr>
        <w:top w:val="none" w:sz="0" w:space="0" w:color="auto"/>
        <w:left w:val="none" w:sz="0" w:space="0" w:color="auto"/>
        <w:bottom w:val="none" w:sz="0" w:space="0" w:color="auto"/>
        <w:right w:val="none" w:sz="0" w:space="0" w:color="auto"/>
      </w:divBdr>
    </w:div>
    <w:div w:id="74743680">
      <w:bodyDiv w:val="1"/>
      <w:marLeft w:val="0"/>
      <w:marRight w:val="0"/>
      <w:marTop w:val="0"/>
      <w:marBottom w:val="0"/>
      <w:divBdr>
        <w:top w:val="none" w:sz="0" w:space="0" w:color="auto"/>
        <w:left w:val="none" w:sz="0" w:space="0" w:color="auto"/>
        <w:bottom w:val="none" w:sz="0" w:space="0" w:color="auto"/>
        <w:right w:val="none" w:sz="0" w:space="0" w:color="auto"/>
      </w:divBdr>
    </w:div>
    <w:div w:id="77291982">
      <w:bodyDiv w:val="1"/>
      <w:marLeft w:val="0"/>
      <w:marRight w:val="0"/>
      <w:marTop w:val="0"/>
      <w:marBottom w:val="0"/>
      <w:divBdr>
        <w:top w:val="none" w:sz="0" w:space="0" w:color="auto"/>
        <w:left w:val="none" w:sz="0" w:space="0" w:color="auto"/>
        <w:bottom w:val="none" w:sz="0" w:space="0" w:color="auto"/>
        <w:right w:val="none" w:sz="0" w:space="0" w:color="auto"/>
      </w:divBdr>
    </w:div>
    <w:div w:id="78332703">
      <w:bodyDiv w:val="1"/>
      <w:marLeft w:val="0"/>
      <w:marRight w:val="0"/>
      <w:marTop w:val="0"/>
      <w:marBottom w:val="0"/>
      <w:divBdr>
        <w:top w:val="none" w:sz="0" w:space="0" w:color="auto"/>
        <w:left w:val="none" w:sz="0" w:space="0" w:color="auto"/>
        <w:bottom w:val="none" w:sz="0" w:space="0" w:color="auto"/>
        <w:right w:val="none" w:sz="0" w:space="0" w:color="auto"/>
      </w:divBdr>
    </w:div>
    <w:div w:id="81072292">
      <w:bodyDiv w:val="1"/>
      <w:marLeft w:val="0"/>
      <w:marRight w:val="0"/>
      <w:marTop w:val="0"/>
      <w:marBottom w:val="0"/>
      <w:divBdr>
        <w:top w:val="none" w:sz="0" w:space="0" w:color="auto"/>
        <w:left w:val="none" w:sz="0" w:space="0" w:color="auto"/>
        <w:bottom w:val="none" w:sz="0" w:space="0" w:color="auto"/>
        <w:right w:val="none" w:sz="0" w:space="0" w:color="auto"/>
      </w:divBdr>
    </w:div>
    <w:div w:id="82803433">
      <w:bodyDiv w:val="1"/>
      <w:marLeft w:val="0"/>
      <w:marRight w:val="0"/>
      <w:marTop w:val="0"/>
      <w:marBottom w:val="0"/>
      <w:divBdr>
        <w:top w:val="none" w:sz="0" w:space="0" w:color="auto"/>
        <w:left w:val="none" w:sz="0" w:space="0" w:color="auto"/>
        <w:bottom w:val="none" w:sz="0" w:space="0" w:color="auto"/>
        <w:right w:val="none" w:sz="0" w:space="0" w:color="auto"/>
      </w:divBdr>
    </w:div>
    <w:div w:id="84620535">
      <w:bodyDiv w:val="1"/>
      <w:marLeft w:val="0"/>
      <w:marRight w:val="0"/>
      <w:marTop w:val="0"/>
      <w:marBottom w:val="0"/>
      <w:divBdr>
        <w:top w:val="none" w:sz="0" w:space="0" w:color="auto"/>
        <w:left w:val="none" w:sz="0" w:space="0" w:color="auto"/>
        <w:bottom w:val="none" w:sz="0" w:space="0" w:color="auto"/>
        <w:right w:val="none" w:sz="0" w:space="0" w:color="auto"/>
      </w:divBdr>
    </w:div>
    <w:div w:id="86198090">
      <w:bodyDiv w:val="1"/>
      <w:marLeft w:val="0"/>
      <w:marRight w:val="0"/>
      <w:marTop w:val="0"/>
      <w:marBottom w:val="0"/>
      <w:divBdr>
        <w:top w:val="none" w:sz="0" w:space="0" w:color="auto"/>
        <w:left w:val="none" w:sz="0" w:space="0" w:color="auto"/>
        <w:bottom w:val="none" w:sz="0" w:space="0" w:color="auto"/>
        <w:right w:val="none" w:sz="0" w:space="0" w:color="auto"/>
      </w:divBdr>
    </w:div>
    <w:div w:id="86268874">
      <w:bodyDiv w:val="1"/>
      <w:marLeft w:val="0"/>
      <w:marRight w:val="0"/>
      <w:marTop w:val="0"/>
      <w:marBottom w:val="0"/>
      <w:divBdr>
        <w:top w:val="none" w:sz="0" w:space="0" w:color="auto"/>
        <w:left w:val="none" w:sz="0" w:space="0" w:color="auto"/>
        <w:bottom w:val="none" w:sz="0" w:space="0" w:color="auto"/>
        <w:right w:val="none" w:sz="0" w:space="0" w:color="auto"/>
      </w:divBdr>
    </w:div>
    <w:div w:id="86314965">
      <w:bodyDiv w:val="1"/>
      <w:marLeft w:val="0"/>
      <w:marRight w:val="0"/>
      <w:marTop w:val="0"/>
      <w:marBottom w:val="0"/>
      <w:divBdr>
        <w:top w:val="none" w:sz="0" w:space="0" w:color="auto"/>
        <w:left w:val="none" w:sz="0" w:space="0" w:color="auto"/>
        <w:bottom w:val="none" w:sz="0" w:space="0" w:color="auto"/>
        <w:right w:val="none" w:sz="0" w:space="0" w:color="auto"/>
      </w:divBdr>
    </w:div>
    <w:div w:id="87848536">
      <w:bodyDiv w:val="1"/>
      <w:marLeft w:val="0"/>
      <w:marRight w:val="0"/>
      <w:marTop w:val="0"/>
      <w:marBottom w:val="0"/>
      <w:divBdr>
        <w:top w:val="none" w:sz="0" w:space="0" w:color="auto"/>
        <w:left w:val="none" w:sz="0" w:space="0" w:color="auto"/>
        <w:bottom w:val="none" w:sz="0" w:space="0" w:color="auto"/>
        <w:right w:val="none" w:sz="0" w:space="0" w:color="auto"/>
      </w:divBdr>
    </w:div>
    <w:div w:id="91585726">
      <w:bodyDiv w:val="1"/>
      <w:marLeft w:val="0"/>
      <w:marRight w:val="0"/>
      <w:marTop w:val="0"/>
      <w:marBottom w:val="0"/>
      <w:divBdr>
        <w:top w:val="none" w:sz="0" w:space="0" w:color="auto"/>
        <w:left w:val="none" w:sz="0" w:space="0" w:color="auto"/>
        <w:bottom w:val="none" w:sz="0" w:space="0" w:color="auto"/>
        <w:right w:val="none" w:sz="0" w:space="0" w:color="auto"/>
      </w:divBdr>
    </w:div>
    <w:div w:id="92021762">
      <w:bodyDiv w:val="1"/>
      <w:marLeft w:val="0"/>
      <w:marRight w:val="0"/>
      <w:marTop w:val="0"/>
      <w:marBottom w:val="0"/>
      <w:divBdr>
        <w:top w:val="none" w:sz="0" w:space="0" w:color="auto"/>
        <w:left w:val="none" w:sz="0" w:space="0" w:color="auto"/>
        <w:bottom w:val="none" w:sz="0" w:space="0" w:color="auto"/>
        <w:right w:val="none" w:sz="0" w:space="0" w:color="auto"/>
      </w:divBdr>
    </w:div>
    <w:div w:id="93983640">
      <w:bodyDiv w:val="1"/>
      <w:marLeft w:val="0"/>
      <w:marRight w:val="0"/>
      <w:marTop w:val="0"/>
      <w:marBottom w:val="0"/>
      <w:divBdr>
        <w:top w:val="none" w:sz="0" w:space="0" w:color="auto"/>
        <w:left w:val="none" w:sz="0" w:space="0" w:color="auto"/>
        <w:bottom w:val="none" w:sz="0" w:space="0" w:color="auto"/>
        <w:right w:val="none" w:sz="0" w:space="0" w:color="auto"/>
      </w:divBdr>
    </w:div>
    <w:div w:id="95714712">
      <w:bodyDiv w:val="1"/>
      <w:marLeft w:val="0"/>
      <w:marRight w:val="0"/>
      <w:marTop w:val="0"/>
      <w:marBottom w:val="0"/>
      <w:divBdr>
        <w:top w:val="none" w:sz="0" w:space="0" w:color="auto"/>
        <w:left w:val="none" w:sz="0" w:space="0" w:color="auto"/>
        <w:bottom w:val="none" w:sz="0" w:space="0" w:color="auto"/>
        <w:right w:val="none" w:sz="0" w:space="0" w:color="auto"/>
      </w:divBdr>
    </w:div>
    <w:div w:id="97918405">
      <w:bodyDiv w:val="1"/>
      <w:marLeft w:val="0"/>
      <w:marRight w:val="0"/>
      <w:marTop w:val="0"/>
      <w:marBottom w:val="0"/>
      <w:divBdr>
        <w:top w:val="none" w:sz="0" w:space="0" w:color="auto"/>
        <w:left w:val="none" w:sz="0" w:space="0" w:color="auto"/>
        <w:bottom w:val="none" w:sz="0" w:space="0" w:color="auto"/>
        <w:right w:val="none" w:sz="0" w:space="0" w:color="auto"/>
      </w:divBdr>
    </w:div>
    <w:div w:id="100153129">
      <w:bodyDiv w:val="1"/>
      <w:marLeft w:val="0"/>
      <w:marRight w:val="0"/>
      <w:marTop w:val="0"/>
      <w:marBottom w:val="0"/>
      <w:divBdr>
        <w:top w:val="none" w:sz="0" w:space="0" w:color="auto"/>
        <w:left w:val="none" w:sz="0" w:space="0" w:color="auto"/>
        <w:bottom w:val="none" w:sz="0" w:space="0" w:color="auto"/>
        <w:right w:val="none" w:sz="0" w:space="0" w:color="auto"/>
      </w:divBdr>
    </w:div>
    <w:div w:id="100607777">
      <w:bodyDiv w:val="1"/>
      <w:marLeft w:val="0"/>
      <w:marRight w:val="0"/>
      <w:marTop w:val="0"/>
      <w:marBottom w:val="0"/>
      <w:divBdr>
        <w:top w:val="none" w:sz="0" w:space="0" w:color="auto"/>
        <w:left w:val="none" w:sz="0" w:space="0" w:color="auto"/>
        <w:bottom w:val="none" w:sz="0" w:space="0" w:color="auto"/>
        <w:right w:val="none" w:sz="0" w:space="0" w:color="auto"/>
      </w:divBdr>
    </w:div>
    <w:div w:id="101924688">
      <w:bodyDiv w:val="1"/>
      <w:marLeft w:val="0"/>
      <w:marRight w:val="0"/>
      <w:marTop w:val="0"/>
      <w:marBottom w:val="0"/>
      <w:divBdr>
        <w:top w:val="none" w:sz="0" w:space="0" w:color="auto"/>
        <w:left w:val="none" w:sz="0" w:space="0" w:color="auto"/>
        <w:bottom w:val="none" w:sz="0" w:space="0" w:color="auto"/>
        <w:right w:val="none" w:sz="0" w:space="0" w:color="auto"/>
      </w:divBdr>
    </w:div>
    <w:div w:id="106851697">
      <w:bodyDiv w:val="1"/>
      <w:marLeft w:val="0"/>
      <w:marRight w:val="0"/>
      <w:marTop w:val="0"/>
      <w:marBottom w:val="0"/>
      <w:divBdr>
        <w:top w:val="none" w:sz="0" w:space="0" w:color="auto"/>
        <w:left w:val="none" w:sz="0" w:space="0" w:color="auto"/>
        <w:bottom w:val="none" w:sz="0" w:space="0" w:color="auto"/>
        <w:right w:val="none" w:sz="0" w:space="0" w:color="auto"/>
      </w:divBdr>
    </w:div>
    <w:div w:id="109709854">
      <w:bodyDiv w:val="1"/>
      <w:marLeft w:val="0"/>
      <w:marRight w:val="0"/>
      <w:marTop w:val="0"/>
      <w:marBottom w:val="0"/>
      <w:divBdr>
        <w:top w:val="none" w:sz="0" w:space="0" w:color="auto"/>
        <w:left w:val="none" w:sz="0" w:space="0" w:color="auto"/>
        <w:bottom w:val="none" w:sz="0" w:space="0" w:color="auto"/>
        <w:right w:val="none" w:sz="0" w:space="0" w:color="auto"/>
      </w:divBdr>
    </w:div>
    <w:div w:id="110903476">
      <w:bodyDiv w:val="1"/>
      <w:marLeft w:val="0"/>
      <w:marRight w:val="0"/>
      <w:marTop w:val="0"/>
      <w:marBottom w:val="0"/>
      <w:divBdr>
        <w:top w:val="none" w:sz="0" w:space="0" w:color="auto"/>
        <w:left w:val="none" w:sz="0" w:space="0" w:color="auto"/>
        <w:bottom w:val="none" w:sz="0" w:space="0" w:color="auto"/>
        <w:right w:val="none" w:sz="0" w:space="0" w:color="auto"/>
      </w:divBdr>
    </w:div>
    <w:div w:id="112747946">
      <w:bodyDiv w:val="1"/>
      <w:marLeft w:val="0"/>
      <w:marRight w:val="0"/>
      <w:marTop w:val="0"/>
      <w:marBottom w:val="0"/>
      <w:divBdr>
        <w:top w:val="none" w:sz="0" w:space="0" w:color="auto"/>
        <w:left w:val="none" w:sz="0" w:space="0" w:color="auto"/>
        <w:bottom w:val="none" w:sz="0" w:space="0" w:color="auto"/>
        <w:right w:val="none" w:sz="0" w:space="0" w:color="auto"/>
      </w:divBdr>
    </w:div>
    <w:div w:id="114956125">
      <w:bodyDiv w:val="1"/>
      <w:marLeft w:val="0"/>
      <w:marRight w:val="0"/>
      <w:marTop w:val="0"/>
      <w:marBottom w:val="0"/>
      <w:divBdr>
        <w:top w:val="none" w:sz="0" w:space="0" w:color="auto"/>
        <w:left w:val="none" w:sz="0" w:space="0" w:color="auto"/>
        <w:bottom w:val="none" w:sz="0" w:space="0" w:color="auto"/>
        <w:right w:val="none" w:sz="0" w:space="0" w:color="auto"/>
      </w:divBdr>
    </w:div>
    <w:div w:id="118187677">
      <w:bodyDiv w:val="1"/>
      <w:marLeft w:val="0"/>
      <w:marRight w:val="0"/>
      <w:marTop w:val="0"/>
      <w:marBottom w:val="0"/>
      <w:divBdr>
        <w:top w:val="none" w:sz="0" w:space="0" w:color="auto"/>
        <w:left w:val="none" w:sz="0" w:space="0" w:color="auto"/>
        <w:bottom w:val="none" w:sz="0" w:space="0" w:color="auto"/>
        <w:right w:val="none" w:sz="0" w:space="0" w:color="auto"/>
      </w:divBdr>
    </w:div>
    <w:div w:id="120224705">
      <w:bodyDiv w:val="1"/>
      <w:marLeft w:val="0"/>
      <w:marRight w:val="0"/>
      <w:marTop w:val="0"/>
      <w:marBottom w:val="0"/>
      <w:divBdr>
        <w:top w:val="none" w:sz="0" w:space="0" w:color="auto"/>
        <w:left w:val="none" w:sz="0" w:space="0" w:color="auto"/>
        <w:bottom w:val="none" w:sz="0" w:space="0" w:color="auto"/>
        <w:right w:val="none" w:sz="0" w:space="0" w:color="auto"/>
      </w:divBdr>
    </w:div>
    <w:div w:id="121390822">
      <w:bodyDiv w:val="1"/>
      <w:marLeft w:val="0"/>
      <w:marRight w:val="0"/>
      <w:marTop w:val="0"/>
      <w:marBottom w:val="0"/>
      <w:divBdr>
        <w:top w:val="none" w:sz="0" w:space="0" w:color="auto"/>
        <w:left w:val="none" w:sz="0" w:space="0" w:color="auto"/>
        <w:bottom w:val="none" w:sz="0" w:space="0" w:color="auto"/>
        <w:right w:val="none" w:sz="0" w:space="0" w:color="auto"/>
      </w:divBdr>
    </w:div>
    <w:div w:id="126706767">
      <w:bodyDiv w:val="1"/>
      <w:marLeft w:val="0"/>
      <w:marRight w:val="0"/>
      <w:marTop w:val="0"/>
      <w:marBottom w:val="0"/>
      <w:divBdr>
        <w:top w:val="none" w:sz="0" w:space="0" w:color="auto"/>
        <w:left w:val="none" w:sz="0" w:space="0" w:color="auto"/>
        <w:bottom w:val="none" w:sz="0" w:space="0" w:color="auto"/>
        <w:right w:val="none" w:sz="0" w:space="0" w:color="auto"/>
      </w:divBdr>
    </w:div>
    <w:div w:id="126943778">
      <w:bodyDiv w:val="1"/>
      <w:marLeft w:val="0"/>
      <w:marRight w:val="0"/>
      <w:marTop w:val="0"/>
      <w:marBottom w:val="0"/>
      <w:divBdr>
        <w:top w:val="none" w:sz="0" w:space="0" w:color="auto"/>
        <w:left w:val="none" w:sz="0" w:space="0" w:color="auto"/>
        <w:bottom w:val="none" w:sz="0" w:space="0" w:color="auto"/>
        <w:right w:val="none" w:sz="0" w:space="0" w:color="auto"/>
      </w:divBdr>
    </w:div>
    <w:div w:id="128088872">
      <w:bodyDiv w:val="1"/>
      <w:marLeft w:val="0"/>
      <w:marRight w:val="0"/>
      <w:marTop w:val="0"/>
      <w:marBottom w:val="0"/>
      <w:divBdr>
        <w:top w:val="none" w:sz="0" w:space="0" w:color="auto"/>
        <w:left w:val="none" w:sz="0" w:space="0" w:color="auto"/>
        <w:bottom w:val="none" w:sz="0" w:space="0" w:color="auto"/>
        <w:right w:val="none" w:sz="0" w:space="0" w:color="auto"/>
      </w:divBdr>
    </w:div>
    <w:div w:id="128788761">
      <w:bodyDiv w:val="1"/>
      <w:marLeft w:val="0"/>
      <w:marRight w:val="0"/>
      <w:marTop w:val="0"/>
      <w:marBottom w:val="0"/>
      <w:divBdr>
        <w:top w:val="none" w:sz="0" w:space="0" w:color="auto"/>
        <w:left w:val="none" w:sz="0" w:space="0" w:color="auto"/>
        <w:bottom w:val="none" w:sz="0" w:space="0" w:color="auto"/>
        <w:right w:val="none" w:sz="0" w:space="0" w:color="auto"/>
      </w:divBdr>
    </w:div>
    <w:div w:id="129566564">
      <w:bodyDiv w:val="1"/>
      <w:marLeft w:val="0"/>
      <w:marRight w:val="0"/>
      <w:marTop w:val="0"/>
      <w:marBottom w:val="0"/>
      <w:divBdr>
        <w:top w:val="none" w:sz="0" w:space="0" w:color="auto"/>
        <w:left w:val="none" w:sz="0" w:space="0" w:color="auto"/>
        <w:bottom w:val="none" w:sz="0" w:space="0" w:color="auto"/>
        <w:right w:val="none" w:sz="0" w:space="0" w:color="auto"/>
      </w:divBdr>
    </w:div>
    <w:div w:id="129715435">
      <w:bodyDiv w:val="1"/>
      <w:marLeft w:val="0"/>
      <w:marRight w:val="0"/>
      <w:marTop w:val="0"/>
      <w:marBottom w:val="0"/>
      <w:divBdr>
        <w:top w:val="none" w:sz="0" w:space="0" w:color="auto"/>
        <w:left w:val="none" w:sz="0" w:space="0" w:color="auto"/>
        <w:bottom w:val="none" w:sz="0" w:space="0" w:color="auto"/>
        <w:right w:val="none" w:sz="0" w:space="0" w:color="auto"/>
      </w:divBdr>
    </w:div>
    <w:div w:id="134221192">
      <w:bodyDiv w:val="1"/>
      <w:marLeft w:val="0"/>
      <w:marRight w:val="0"/>
      <w:marTop w:val="0"/>
      <w:marBottom w:val="0"/>
      <w:divBdr>
        <w:top w:val="none" w:sz="0" w:space="0" w:color="auto"/>
        <w:left w:val="none" w:sz="0" w:space="0" w:color="auto"/>
        <w:bottom w:val="none" w:sz="0" w:space="0" w:color="auto"/>
        <w:right w:val="none" w:sz="0" w:space="0" w:color="auto"/>
      </w:divBdr>
    </w:div>
    <w:div w:id="136266696">
      <w:bodyDiv w:val="1"/>
      <w:marLeft w:val="0"/>
      <w:marRight w:val="0"/>
      <w:marTop w:val="0"/>
      <w:marBottom w:val="0"/>
      <w:divBdr>
        <w:top w:val="none" w:sz="0" w:space="0" w:color="auto"/>
        <w:left w:val="none" w:sz="0" w:space="0" w:color="auto"/>
        <w:bottom w:val="none" w:sz="0" w:space="0" w:color="auto"/>
        <w:right w:val="none" w:sz="0" w:space="0" w:color="auto"/>
      </w:divBdr>
    </w:div>
    <w:div w:id="141585365">
      <w:bodyDiv w:val="1"/>
      <w:marLeft w:val="0"/>
      <w:marRight w:val="0"/>
      <w:marTop w:val="0"/>
      <w:marBottom w:val="0"/>
      <w:divBdr>
        <w:top w:val="none" w:sz="0" w:space="0" w:color="auto"/>
        <w:left w:val="none" w:sz="0" w:space="0" w:color="auto"/>
        <w:bottom w:val="none" w:sz="0" w:space="0" w:color="auto"/>
        <w:right w:val="none" w:sz="0" w:space="0" w:color="auto"/>
      </w:divBdr>
    </w:div>
    <w:div w:id="153492022">
      <w:bodyDiv w:val="1"/>
      <w:marLeft w:val="0"/>
      <w:marRight w:val="0"/>
      <w:marTop w:val="0"/>
      <w:marBottom w:val="0"/>
      <w:divBdr>
        <w:top w:val="none" w:sz="0" w:space="0" w:color="auto"/>
        <w:left w:val="none" w:sz="0" w:space="0" w:color="auto"/>
        <w:bottom w:val="none" w:sz="0" w:space="0" w:color="auto"/>
        <w:right w:val="none" w:sz="0" w:space="0" w:color="auto"/>
      </w:divBdr>
    </w:div>
    <w:div w:id="156113917">
      <w:bodyDiv w:val="1"/>
      <w:marLeft w:val="0"/>
      <w:marRight w:val="0"/>
      <w:marTop w:val="0"/>
      <w:marBottom w:val="0"/>
      <w:divBdr>
        <w:top w:val="none" w:sz="0" w:space="0" w:color="auto"/>
        <w:left w:val="none" w:sz="0" w:space="0" w:color="auto"/>
        <w:bottom w:val="none" w:sz="0" w:space="0" w:color="auto"/>
        <w:right w:val="none" w:sz="0" w:space="0" w:color="auto"/>
      </w:divBdr>
    </w:div>
    <w:div w:id="156310095">
      <w:bodyDiv w:val="1"/>
      <w:marLeft w:val="0"/>
      <w:marRight w:val="0"/>
      <w:marTop w:val="0"/>
      <w:marBottom w:val="0"/>
      <w:divBdr>
        <w:top w:val="none" w:sz="0" w:space="0" w:color="auto"/>
        <w:left w:val="none" w:sz="0" w:space="0" w:color="auto"/>
        <w:bottom w:val="none" w:sz="0" w:space="0" w:color="auto"/>
        <w:right w:val="none" w:sz="0" w:space="0" w:color="auto"/>
      </w:divBdr>
    </w:div>
    <w:div w:id="159735816">
      <w:bodyDiv w:val="1"/>
      <w:marLeft w:val="0"/>
      <w:marRight w:val="0"/>
      <w:marTop w:val="0"/>
      <w:marBottom w:val="0"/>
      <w:divBdr>
        <w:top w:val="none" w:sz="0" w:space="0" w:color="auto"/>
        <w:left w:val="none" w:sz="0" w:space="0" w:color="auto"/>
        <w:bottom w:val="none" w:sz="0" w:space="0" w:color="auto"/>
        <w:right w:val="none" w:sz="0" w:space="0" w:color="auto"/>
      </w:divBdr>
    </w:div>
    <w:div w:id="159780310">
      <w:bodyDiv w:val="1"/>
      <w:marLeft w:val="0"/>
      <w:marRight w:val="0"/>
      <w:marTop w:val="0"/>
      <w:marBottom w:val="0"/>
      <w:divBdr>
        <w:top w:val="none" w:sz="0" w:space="0" w:color="auto"/>
        <w:left w:val="none" w:sz="0" w:space="0" w:color="auto"/>
        <w:bottom w:val="none" w:sz="0" w:space="0" w:color="auto"/>
        <w:right w:val="none" w:sz="0" w:space="0" w:color="auto"/>
      </w:divBdr>
    </w:div>
    <w:div w:id="164636852">
      <w:bodyDiv w:val="1"/>
      <w:marLeft w:val="0"/>
      <w:marRight w:val="0"/>
      <w:marTop w:val="0"/>
      <w:marBottom w:val="0"/>
      <w:divBdr>
        <w:top w:val="none" w:sz="0" w:space="0" w:color="auto"/>
        <w:left w:val="none" w:sz="0" w:space="0" w:color="auto"/>
        <w:bottom w:val="none" w:sz="0" w:space="0" w:color="auto"/>
        <w:right w:val="none" w:sz="0" w:space="0" w:color="auto"/>
      </w:divBdr>
    </w:div>
    <w:div w:id="169217248">
      <w:bodyDiv w:val="1"/>
      <w:marLeft w:val="0"/>
      <w:marRight w:val="0"/>
      <w:marTop w:val="0"/>
      <w:marBottom w:val="0"/>
      <w:divBdr>
        <w:top w:val="none" w:sz="0" w:space="0" w:color="auto"/>
        <w:left w:val="none" w:sz="0" w:space="0" w:color="auto"/>
        <w:bottom w:val="none" w:sz="0" w:space="0" w:color="auto"/>
        <w:right w:val="none" w:sz="0" w:space="0" w:color="auto"/>
      </w:divBdr>
    </w:div>
    <w:div w:id="173692291">
      <w:bodyDiv w:val="1"/>
      <w:marLeft w:val="0"/>
      <w:marRight w:val="0"/>
      <w:marTop w:val="0"/>
      <w:marBottom w:val="0"/>
      <w:divBdr>
        <w:top w:val="none" w:sz="0" w:space="0" w:color="auto"/>
        <w:left w:val="none" w:sz="0" w:space="0" w:color="auto"/>
        <w:bottom w:val="none" w:sz="0" w:space="0" w:color="auto"/>
        <w:right w:val="none" w:sz="0" w:space="0" w:color="auto"/>
      </w:divBdr>
    </w:div>
    <w:div w:id="174006697">
      <w:bodyDiv w:val="1"/>
      <w:marLeft w:val="0"/>
      <w:marRight w:val="0"/>
      <w:marTop w:val="0"/>
      <w:marBottom w:val="0"/>
      <w:divBdr>
        <w:top w:val="none" w:sz="0" w:space="0" w:color="auto"/>
        <w:left w:val="none" w:sz="0" w:space="0" w:color="auto"/>
        <w:bottom w:val="none" w:sz="0" w:space="0" w:color="auto"/>
        <w:right w:val="none" w:sz="0" w:space="0" w:color="auto"/>
      </w:divBdr>
    </w:div>
    <w:div w:id="175921362">
      <w:bodyDiv w:val="1"/>
      <w:marLeft w:val="0"/>
      <w:marRight w:val="0"/>
      <w:marTop w:val="0"/>
      <w:marBottom w:val="0"/>
      <w:divBdr>
        <w:top w:val="none" w:sz="0" w:space="0" w:color="auto"/>
        <w:left w:val="none" w:sz="0" w:space="0" w:color="auto"/>
        <w:bottom w:val="none" w:sz="0" w:space="0" w:color="auto"/>
        <w:right w:val="none" w:sz="0" w:space="0" w:color="auto"/>
      </w:divBdr>
    </w:div>
    <w:div w:id="178471051">
      <w:bodyDiv w:val="1"/>
      <w:marLeft w:val="0"/>
      <w:marRight w:val="0"/>
      <w:marTop w:val="0"/>
      <w:marBottom w:val="0"/>
      <w:divBdr>
        <w:top w:val="none" w:sz="0" w:space="0" w:color="auto"/>
        <w:left w:val="none" w:sz="0" w:space="0" w:color="auto"/>
        <w:bottom w:val="none" w:sz="0" w:space="0" w:color="auto"/>
        <w:right w:val="none" w:sz="0" w:space="0" w:color="auto"/>
      </w:divBdr>
    </w:div>
    <w:div w:id="178549349">
      <w:bodyDiv w:val="1"/>
      <w:marLeft w:val="0"/>
      <w:marRight w:val="0"/>
      <w:marTop w:val="0"/>
      <w:marBottom w:val="0"/>
      <w:divBdr>
        <w:top w:val="none" w:sz="0" w:space="0" w:color="auto"/>
        <w:left w:val="none" w:sz="0" w:space="0" w:color="auto"/>
        <w:bottom w:val="none" w:sz="0" w:space="0" w:color="auto"/>
        <w:right w:val="none" w:sz="0" w:space="0" w:color="auto"/>
      </w:divBdr>
    </w:div>
    <w:div w:id="180582894">
      <w:bodyDiv w:val="1"/>
      <w:marLeft w:val="0"/>
      <w:marRight w:val="0"/>
      <w:marTop w:val="0"/>
      <w:marBottom w:val="0"/>
      <w:divBdr>
        <w:top w:val="none" w:sz="0" w:space="0" w:color="auto"/>
        <w:left w:val="none" w:sz="0" w:space="0" w:color="auto"/>
        <w:bottom w:val="none" w:sz="0" w:space="0" w:color="auto"/>
        <w:right w:val="none" w:sz="0" w:space="0" w:color="auto"/>
      </w:divBdr>
    </w:div>
    <w:div w:id="180899729">
      <w:bodyDiv w:val="1"/>
      <w:marLeft w:val="0"/>
      <w:marRight w:val="0"/>
      <w:marTop w:val="0"/>
      <w:marBottom w:val="0"/>
      <w:divBdr>
        <w:top w:val="none" w:sz="0" w:space="0" w:color="auto"/>
        <w:left w:val="none" w:sz="0" w:space="0" w:color="auto"/>
        <w:bottom w:val="none" w:sz="0" w:space="0" w:color="auto"/>
        <w:right w:val="none" w:sz="0" w:space="0" w:color="auto"/>
      </w:divBdr>
    </w:div>
    <w:div w:id="184102563">
      <w:bodyDiv w:val="1"/>
      <w:marLeft w:val="0"/>
      <w:marRight w:val="0"/>
      <w:marTop w:val="0"/>
      <w:marBottom w:val="0"/>
      <w:divBdr>
        <w:top w:val="none" w:sz="0" w:space="0" w:color="auto"/>
        <w:left w:val="none" w:sz="0" w:space="0" w:color="auto"/>
        <w:bottom w:val="none" w:sz="0" w:space="0" w:color="auto"/>
        <w:right w:val="none" w:sz="0" w:space="0" w:color="auto"/>
      </w:divBdr>
    </w:div>
    <w:div w:id="184370001">
      <w:bodyDiv w:val="1"/>
      <w:marLeft w:val="0"/>
      <w:marRight w:val="0"/>
      <w:marTop w:val="0"/>
      <w:marBottom w:val="0"/>
      <w:divBdr>
        <w:top w:val="none" w:sz="0" w:space="0" w:color="auto"/>
        <w:left w:val="none" w:sz="0" w:space="0" w:color="auto"/>
        <w:bottom w:val="none" w:sz="0" w:space="0" w:color="auto"/>
        <w:right w:val="none" w:sz="0" w:space="0" w:color="auto"/>
      </w:divBdr>
    </w:div>
    <w:div w:id="187136110">
      <w:bodyDiv w:val="1"/>
      <w:marLeft w:val="0"/>
      <w:marRight w:val="0"/>
      <w:marTop w:val="0"/>
      <w:marBottom w:val="0"/>
      <w:divBdr>
        <w:top w:val="none" w:sz="0" w:space="0" w:color="auto"/>
        <w:left w:val="none" w:sz="0" w:space="0" w:color="auto"/>
        <w:bottom w:val="none" w:sz="0" w:space="0" w:color="auto"/>
        <w:right w:val="none" w:sz="0" w:space="0" w:color="auto"/>
      </w:divBdr>
    </w:div>
    <w:div w:id="196818075">
      <w:bodyDiv w:val="1"/>
      <w:marLeft w:val="0"/>
      <w:marRight w:val="0"/>
      <w:marTop w:val="0"/>
      <w:marBottom w:val="0"/>
      <w:divBdr>
        <w:top w:val="none" w:sz="0" w:space="0" w:color="auto"/>
        <w:left w:val="none" w:sz="0" w:space="0" w:color="auto"/>
        <w:bottom w:val="none" w:sz="0" w:space="0" w:color="auto"/>
        <w:right w:val="none" w:sz="0" w:space="0" w:color="auto"/>
      </w:divBdr>
    </w:div>
    <w:div w:id="200173732">
      <w:bodyDiv w:val="1"/>
      <w:marLeft w:val="0"/>
      <w:marRight w:val="0"/>
      <w:marTop w:val="0"/>
      <w:marBottom w:val="0"/>
      <w:divBdr>
        <w:top w:val="none" w:sz="0" w:space="0" w:color="auto"/>
        <w:left w:val="none" w:sz="0" w:space="0" w:color="auto"/>
        <w:bottom w:val="none" w:sz="0" w:space="0" w:color="auto"/>
        <w:right w:val="none" w:sz="0" w:space="0" w:color="auto"/>
      </w:divBdr>
    </w:div>
    <w:div w:id="200671965">
      <w:bodyDiv w:val="1"/>
      <w:marLeft w:val="0"/>
      <w:marRight w:val="0"/>
      <w:marTop w:val="0"/>
      <w:marBottom w:val="0"/>
      <w:divBdr>
        <w:top w:val="none" w:sz="0" w:space="0" w:color="auto"/>
        <w:left w:val="none" w:sz="0" w:space="0" w:color="auto"/>
        <w:bottom w:val="none" w:sz="0" w:space="0" w:color="auto"/>
        <w:right w:val="none" w:sz="0" w:space="0" w:color="auto"/>
      </w:divBdr>
    </w:div>
    <w:div w:id="201752556">
      <w:bodyDiv w:val="1"/>
      <w:marLeft w:val="0"/>
      <w:marRight w:val="0"/>
      <w:marTop w:val="0"/>
      <w:marBottom w:val="0"/>
      <w:divBdr>
        <w:top w:val="none" w:sz="0" w:space="0" w:color="auto"/>
        <w:left w:val="none" w:sz="0" w:space="0" w:color="auto"/>
        <w:bottom w:val="none" w:sz="0" w:space="0" w:color="auto"/>
        <w:right w:val="none" w:sz="0" w:space="0" w:color="auto"/>
      </w:divBdr>
    </w:div>
    <w:div w:id="203372129">
      <w:bodyDiv w:val="1"/>
      <w:marLeft w:val="0"/>
      <w:marRight w:val="0"/>
      <w:marTop w:val="0"/>
      <w:marBottom w:val="0"/>
      <w:divBdr>
        <w:top w:val="none" w:sz="0" w:space="0" w:color="auto"/>
        <w:left w:val="none" w:sz="0" w:space="0" w:color="auto"/>
        <w:bottom w:val="none" w:sz="0" w:space="0" w:color="auto"/>
        <w:right w:val="none" w:sz="0" w:space="0" w:color="auto"/>
      </w:divBdr>
    </w:div>
    <w:div w:id="205063838">
      <w:bodyDiv w:val="1"/>
      <w:marLeft w:val="0"/>
      <w:marRight w:val="0"/>
      <w:marTop w:val="0"/>
      <w:marBottom w:val="0"/>
      <w:divBdr>
        <w:top w:val="none" w:sz="0" w:space="0" w:color="auto"/>
        <w:left w:val="none" w:sz="0" w:space="0" w:color="auto"/>
        <w:bottom w:val="none" w:sz="0" w:space="0" w:color="auto"/>
        <w:right w:val="none" w:sz="0" w:space="0" w:color="auto"/>
      </w:divBdr>
    </w:div>
    <w:div w:id="207382314">
      <w:bodyDiv w:val="1"/>
      <w:marLeft w:val="0"/>
      <w:marRight w:val="0"/>
      <w:marTop w:val="0"/>
      <w:marBottom w:val="0"/>
      <w:divBdr>
        <w:top w:val="none" w:sz="0" w:space="0" w:color="auto"/>
        <w:left w:val="none" w:sz="0" w:space="0" w:color="auto"/>
        <w:bottom w:val="none" w:sz="0" w:space="0" w:color="auto"/>
        <w:right w:val="none" w:sz="0" w:space="0" w:color="auto"/>
      </w:divBdr>
    </w:div>
    <w:div w:id="209196744">
      <w:bodyDiv w:val="1"/>
      <w:marLeft w:val="0"/>
      <w:marRight w:val="0"/>
      <w:marTop w:val="0"/>
      <w:marBottom w:val="0"/>
      <w:divBdr>
        <w:top w:val="none" w:sz="0" w:space="0" w:color="auto"/>
        <w:left w:val="none" w:sz="0" w:space="0" w:color="auto"/>
        <w:bottom w:val="none" w:sz="0" w:space="0" w:color="auto"/>
        <w:right w:val="none" w:sz="0" w:space="0" w:color="auto"/>
      </w:divBdr>
    </w:div>
    <w:div w:id="211694711">
      <w:bodyDiv w:val="1"/>
      <w:marLeft w:val="0"/>
      <w:marRight w:val="0"/>
      <w:marTop w:val="0"/>
      <w:marBottom w:val="0"/>
      <w:divBdr>
        <w:top w:val="none" w:sz="0" w:space="0" w:color="auto"/>
        <w:left w:val="none" w:sz="0" w:space="0" w:color="auto"/>
        <w:bottom w:val="none" w:sz="0" w:space="0" w:color="auto"/>
        <w:right w:val="none" w:sz="0" w:space="0" w:color="auto"/>
      </w:divBdr>
    </w:div>
    <w:div w:id="212691094">
      <w:bodyDiv w:val="1"/>
      <w:marLeft w:val="0"/>
      <w:marRight w:val="0"/>
      <w:marTop w:val="0"/>
      <w:marBottom w:val="0"/>
      <w:divBdr>
        <w:top w:val="none" w:sz="0" w:space="0" w:color="auto"/>
        <w:left w:val="none" w:sz="0" w:space="0" w:color="auto"/>
        <w:bottom w:val="none" w:sz="0" w:space="0" w:color="auto"/>
        <w:right w:val="none" w:sz="0" w:space="0" w:color="auto"/>
      </w:divBdr>
    </w:div>
    <w:div w:id="218588918">
      <w:bodyDiv w:val="1"/>
      <w:marLeft w:val="0"/>
      <w:marRight w:val="0"/>
      <w:marTop w:val="0"/>
      <w:marBottom w:val="0"/>
      <w:divBdr>
        <w:top w:val="none" w:sz="0" w:space="0" w:color="auto"/>
        <w:left w:val="none" w:sz="0" w:space="0" w:color="auto"/>
        <w:bottom w:val="none" w:sz="0" w:space="0" w:color="auto"/>
        <w:right w:val="none" w:sz="0" w:space="0" w:color="auto"/>
      </w:divBdr>
    </w:div>
    <w:div w:id="219245345">
      <w:bodyDiv w:val="1"/>
      <w:marLeft w:val="0"/>
      <w:marRight w:val="0"/>
      <w:marTop w:val="0"/>
      <w:marBottom w:val="0"/>
      <w:divBdr>
        <w:top w:val="none" w:sz="0" w:space="0" w:color="auto"/>
        <w:left w:val="none" w:sz="0" w:space="0" w:color="auto"/>
        <w:bottom w:val="none" w:sz="0" w:space="0" w:color="auto"/>
        <w:right w:val="none" w:sz="0" w:space="0" w:color="auto"/>
      </w:divBdr>
    </w:div>
    <w:div w:id="219903171">
      <w:bodyDiv w:val="1"/>
      <w:marLeft w:val="0"/>
      <w:marRight w:val="0"/>
      <w:marTop w:val="0"/>
      <w:marBottom w:val="0"/>
      <w:divBdr>
        <w:top w:val="none" w:sz="0" w:space="0" w:color="auto"/>
        <w:left w:val="none" w:sz="0" w:space="0" w:color="auto"/>
        <w:bottom w:val="none" w:sz="0" w:space="0" w:color="auto"/>
        <w:right w:val="none" w:sz="0" w:space="0" w:color="auto"/>
      </w:divBdr>
    </w:div>
    <w:div w:id="223761932">
      <w:bodyDiv w:val="1"/>
      <w:marLeft w:val="0"/>
      <w:marRight w:val="0"/>
      <w:marTop w:val="0"/>
      <w:marBottom w:val="0"/>
      <w:divBdr>
        <w:top w:val="none" w:sz="0" w:space="0" w:color="auto"/>
        <w:left w:val="none" w:sz="0" w:space="0" w:color="auto"/>
        <w:bottom w:val="none" w:sz="0" w:space="0" w:color="auto"/>
        <w:right w:val="none" w:sz="0" w:space="0" w:color="auto"/>
      </w:divBdr>
    </w:div>
    <w:div w:id="223837529">
      <w:bodyDiv w:val="1"/>
      <w:marLeft w:val="0"/>
      <w:marRight w:val="0"/>
      <w:marTop w:val="0"/>
      <w:marBottom w:val="0"/>
      <w:divBdr>
        <w:top w:val="none" w:sz="0" w:space="0" w:color="auto"/>
        <w:left w:val="none" w:sz="0" w:space="0" w:color="auto"/>
        <w:bottom w:val="none" w:sz="0" w:space="0" w:color="auto"/>
        <w:right w:val="none" w:sz="0" w:space="0" w:color="auto"/>
      </w:divBdr>
    </w:div>
    <w:div w:id="231278385">
      <w:bodyDiv w:val="1"/>
      <w:marLeft w:val="0"/>
      <w:marRight w:val="0"/>
      <w:marTop w:val="0"/>
      <w:marBottom w:val="0"/>
      <w:divBdr>
        <w:top w:val="none" w:sz="0" w:space="0" w:color="auto"/>
        <w:left w:val="none" w:sz="0" w:space="0" w:color="auto"/>
        <w:bottom w:val="none" w:sz="0" w:space="0" w:color="auto"/>
        <w:right w:val="none" w:sz="0" w:space="0" w:color="auto"/>
      </w:divBdr>
    </w:div>
    <w:div w:id="231813158">
      <w:bodyDiv w:val="1"/>
      <w:marLeft w:val="0"/>
      <w:marRight w:val="0"/>
      <w:marTop w:val="0"/>
      <w:marBottom w:val="0"/>
      <w:divBdr>
        <w:top w:val="none" w:sz="0" w:space="0" w:color="auto"/>
        <w:left w:val="none" w:sz="0" w:space="0" w:color="auto"/>
        <w:bottom w:val="none" w:sz="0" w:space="0" w:color="auto"/>
        <w:right w:val="none" w:sz="0" w:space="0" w:color="auto"/>
      </w:divBdr>
    </w:div>
    <w:div w:id="233247516">
      <w:bodyDiv w:val="1"/>
      <w:marLeft w:val="0"/>
      <w:marRight w:val="0"/>
      <w:marTop w:val="0"/>
      <w:marBottom w:val="0"/>
      <w:divBdr>
        <w:top w:val="none" w:sz="0" w:space="0" w:color="auto"/>
        <w:left w:val="none" w:sz="0" w:space="0" w:color="auto"/>
        <w:bottom w:val="none" w:sz="0" w:space="0" w:color="auto"/>
        <w:right w:val="none" w:sz="0" w:space="0" w:color="auto"/>
      </w:divBdr>
    </w:div>
    <w:div w:id="237638957">
      <w:bodyDiv w:val="1"/>
      <w:marLeft w:val="0"/>
      <w:marRight w:val="0"/>
      <w:marTop w:val="0"/>
      <w:marBottom w:val="0"/>
      <w:divBdr>
        <w:top w:val="none" w:sz="0" w:space="0" w:color="auto"/>
        <w:left w:val="none" w:sz="0" w:space="0" w:color="auto"/>
        <w:bottom w:val="none" w:sz="0" w:space="0" w:color="auto"/>
        <w:right w:val="none" w:sz="0" w:space="0" w:color="auto"/>
      </w:divBdr>
    </w:div>
    <w:div w:id="238442339">
      <w:bodyDiv w:val="1"/>
      <w:marLeft w:val="0"/>
      <w:marRight w:val="0"/>
      <w:marTop w:val="0"/>
      <w:marBottom w:val="0"/>
      <w:divBdr>
        <w:top w:val="none" w:sz="0" w:space="0" w:color="auto"/>
        <w:left w:val="none" w:sz="0" w:space="0" w:color="auto"/>
        <w:bottom w:val="none" w:sz="0" w:space="0" w:color="auto"/>
        <w:right w:val="none" w:sz="0" w:space="0" w:color="auto"/>
      </w:divBdr>
    </w:div>
    <w:div w:id="242568564">
      <w:bodyDiv w:val="1"/>
      <w:marLeft w:val="0"/>
      <w:marRight w:val="0"/>
      <w:marTop w:val="0"/>
      <w:marBottom w:val="0"/>
      <w:divBdr>
        <w:top w:val="none" w:sz="0" w:space="0" w:color="auto"/>
        <w:left w:val="none" w:sz="0" w:space="0" w:color="auto"/>
        <w:bottom w:val="none" w:sz="0" w:space="0" w:color="auto"/>
        <w:right w:val="none" w:sz="0" w:space="0" w:color="auto"/>
      </w:divBdr>
    </w:div>
    <w:div w:id="244535980">
      <w:bodyDiv w:val="1"/>
      <w:marLeft w:val="0"/>
      <w:marRight w:val="0"/>
      <w:marTop w:val="0"/>
      <w:marBottom w:val="0"/>
      <w:divBdr>
        <w:top w:val="none" w:sz="0" w:space="0" w:color="auto"/>
        <w:left w:val="none" w:sz="0" w:space="0" w:color="auto"/>
        <w:bottom w:val="none" w:sz="0" w:space="0" w:color="auto"/>
        <w:right w:val="none" w:sz="0" w:space="0" w:color="auto"/>
      </w:divBdr>
    </w:div>
    <w:div w:id="244993411">
      <w:bodyDiv w:val="1"/>
      <w:marLeft w:val="0"/>
      <w:marRight w:val="0"/>
      <w:marTop w:val="0"/>
      <w:marBottom w:val="0"/>
      <w:divBdr>
        <w:top w:val="none" w:sz="0" w:space="0" w:color="auto"/>
        <w:left w:val="none" w:sz="0" w:space="0" w:color="auto"/>
        <w:bottom w:val="none" w:sz="0" w:space="0" w:color="auto"/>
        <w:right w:val="none" w:sz="0" w:space="0" w:color="auto"/>
      </w:divBdr>
    </w:div>
    <w:div w:id="246691369">
      <w:bodyDiv w:val="1"/>
      <w:marLeft w:val="0"/>
      <w:marRight w:val="0"/>
      <w:marTop w:val="0"/>
      <w:marBottom w:val="0"/>
      <w:divBdr>
        <w:top w:val="none" w:sz="0" w:space="0" w:color="auto"/>
        <w:left w:val="none" w:sz="0" w:space="0" w:color="auto"/>
        <w:bottom w:val="none" w:sz="0" w:space="0" w:color="auto"/>
        <w:right w:val="none" w:sz="0" w:space="0" w:color="auto"/>
      </w:divBdr>
    </w:div>
    <w:div w:id="246965978">
      <w:bodyDiv w:val="1"/>
      <w:marLeft w:val="0"/>
      <w:marRight w:val="0"/>
      <w:marTop w:val="0"/>
      <w:marBottom w:val="0"/>
      <w:divBdr>
        <w:top w:val="none" w:sz="0" w:space="0" w:color="auto"/>
        <w:left w:val="none" w:sz="0" w:space="0" w:color="auto"/>
        <w:bottom w:val="none" w:sz="0" w:space="0" w:color="auto"/>
        <w:right w:val="none" w:sz="0" w:space="0" w:color="auto"/>
      </w:divBdr>
    </w:div>
    <w:div w:id="248196110">
      <w:bodyDiv w:val="1"/>
      <w:marLeft w:val="0"/>
      <w:marRight w:val="0"/>
      <w:marTop w:val="0"/>
      <w:marBottom w:val="0"/>
      <w:divBdr>
        <w:top w:val="none" w:sz="0" w:space="0" w:color="auto"/>
        <w:left w:val="none" w:sz="0" w:space="0" w:color="auto"/>
        <w:bottom w:val="none" w:sz="0" w:space="0" w:color="auto"/>
        <w:right w:val="none" w:sz="0" w:space="0" w:color="auto"/>
      </w:divBdr>
    </w:div>
    <w:div w:id="250702123">
      <w:bodyDiv w:val="1"/>
      <w:marLeft w:val="0"/>
      <w:marRight w:val="0"/>
      <w:marTop w:val="0"/>
      <w:marBottom w:val="0"/>
      <w:divBdr>
        <w:top w:val="none" w:sz="0" w:space="0" w:color="auto"/>
        <w:left w:val="none" w:sz="0" w:space="0" w:color="auto"/>
        <w:bottom w:val="none" w:sz="0" w:space="0" w:color="auto"/>
        <w:right w:val="none" w:sz="0" w:space="0" w:color="auto"/>
      </w:divBdr>
    </w:div>
    <w:div w:id="259678928">
      <w:bodyDiv w:val="1"/>
      <w:marLeft w:val="0"/>
      <w:marRight w:val="0"/>
      <w:marTop w:val="0"/>
      <w:marBottom w:val="0"/>
      <w:divBdr>
        <w:top w:val="none" w:sz="0" w:space="0" w:color="auto"/>
        <w:left w:val="none" w:sz="0" w:space="0" w:color="auto"/>
        <w:bottom w:val="none" w:sz="0" w:space="0" w:color="auto"/>
        <w:right w:val="none" w:sz="0" w:space="0" w:color="auto"/>
      </w:divBdr>
    </w:div>
    <w:div w:id="259797352">
      <w:bodyDiv w:val="1"/>
      <w:marLeft w:val="0"/>
      <w:marRight w:val="0"/>
      <w:marTop w:val="0"/>
      <w:marBottom w:val="0"/>
      <w:divBdr>
        <w:top w:val="none" w:sz="0" w:space="0" w:color="auto"/>
        <w:left w:val="none" w:sz="0" w:space="0" w:color="auto"/>
        <w:bottom w:val="none" w:sz="0" w:space="0" w:color="auto"/>
        <w:right w:val="none" w:sz="0" w:space="0" w:color="auto"/>
      </w:divBdr>
    </w:div>
    <w:div w:id="260070550">
      <w:bodyDiv w:val="1"/>
      <w:marLeft w:val="0"/>
      <w:marRight w:val="0"/>
      <w:marTop w:val="0"/>
      <w:marBottom w:val="0"/>
      <w:divBdr>
        <w:top w:val="none" w:sz="0" w:space="0" w:color="auto"/>
        <w:left w:val="none" w:sz="0" w:space="0" w:color="auto"/>
        <w:bottom w:val="none" w:sz="0" w:space="0" w:color="auto"/>
        <w:right w:val="none" w:sz="0" w:space="0" w:color="auto"/>
      </w:divBdr>
    </w:div>
    <w:div w:id="260574359">
      <w:bodyDiv w:val="1"/>
      <w:marLeft w:val="0"/>
      <w:marRight w:val="0"/>
      <w:marTop w:val="0"/>
      <w:marBottom w:val="0"/>
      <w:divBdr>
        <w:top w:val="none" w:sz="0" w:space="0" w:color="auto"/>
        <w:left w:val="none" w:sz="0" w:space="0" w:color="auto"/>
        <w:bottom w:val="none" w:sz="0" w:space="0" w:color="auto"/>
        <w:right w:val="none" w:sz="0" w:space="0" w:color="auto"/>
      </w:divBdr>
    </w:div>
    <w:div w:id="261958603">
      <w:bodyDiv w:val="1"/>
      <w:marLeft w:val="0"/>
      <w:marRight w:val="0"/>
      <w:marTop w:val="0"/>
      <w:marBottom w:val="0"/>
      <w:divBdr>
        <w:top w:val="none" w:sz="0" w:space="0" w:color="auto"/>
        <w:left w:val="none" w:sz="0" w:space="0" w:color="auto"/>
        <w:bottom w:val="none" w:sz="0" w:space="0" w:color="auto"/>
        <w:right w:val="none" w:sz="0" w:space="0" w:color="auto"/>
      </w:divBdr>
    </w:div>
    <w:div w:id="262110245">
      <w:bodyDiv w:val="1"/>
      <w:marLeft w:val="0"/>
      <w:marRight w:val="0"/>
      <w:marTop w:val="0"/>
      <w:marBottom w:val="0"/>
      <w:divBdr>
        <w:top w:val="none" w:sz="0" w:space="0" w:color="auto"/>
        <w:left w:val="none" w:sz="0" w:space="0" w:color="auto"/>
        <w:bottom w:val="none" w:sz="0" w:space="0" w:color="auto"/>
        <w:right w:val="none" w:sz="0" w:space="0" w:color="auto"/>
      </w:divBdr>
    </w:div>
    <w:div w:id="262961660">
      <w:bodyDiv w:val="1"/>
      <w:marLeft w:val="0"/>
      <w:marRight w:val="0"/>
      <w:marTop w:val="0"/>
      <w:marBottom w:val="0"/>
      <w:divBdr>
        <w:top w:val="none" w:sz="0" w:space="0" w:color="auto"/>
        <w:left w:val="none" w:sz="0" w:space="0" w:color="auto"/>
        <w:bottom w:val="none" w:sz="0" w:space="0" w:color="auto"/>
        <w:right w:val="none" w:sz="0" w:space="0" w:color="auto"/>
      </w:divBdr>
    </w:div>
    <w:div w:id="264001023">
      <w:bodyDiv w:val="1"/>
      <w:marLeft w:val="0"/>
      <w:marRight w:val="0"/>
      <w:marTop w:val="0"/>
      <w:marBottom w:val="0"/>
      <w:divBdr>
        <w:top w:val="none" w:sz="0" w:space="0" w:color="auto"/>
        <w:left w:val="none" w:sz="0" w:space="0" w:color="auto"/>
        <w:bottom w:val="none" w:sz="0" w:space="0" w:color="auto"/>
        <w:right w:val="none" w:sz="0" w:space="0" w:color="auto"/>
      </w:divBdr>
    </w:div>
    <w:div w:id="264777100">
      <w:bodyDiv w:val="1"/>
      <w:marLeft w:val="0"/>
      <w:marRight w:val="0"/>
      <w:marTop w:val="0"/>
      <w:marBottom w:val="0"/>
      <w:divBdr>
        <w:top w:val="none" w:sz="0" w:space="0" w:color="auto"/>
        <w:left w:val="none" w:sz="0" w:space="0" w:color="auto"/>
        <w:bottom w:val="none" w:sz="0" w:space="0" w:color="auto"/>
        <w:right w:val="none" w:sz="0" w:space="0" w:color="auto"/>
      </w:divBdr>
    </w:div>
    <w:div w:id="265508391">
      <w:bodyDiv w:val="1"/>
      <w:marLeft w:val="0"/>
      <w:marRight w:val="0"/>
      <w:marTop w:val="0"/>
      <w:marBottom w:val="0"/>
      <w:divBdr>
        <w:top w:val="none" w:sz="0" w:space="0" w:color="auto"/>
        <w:left w:val="none" w:sz="0" w:space="0" w:color="auto"/>
        <w:bottom w:val="none" w:sz="0" w:space="0" w:color="auto"/>
        <w:right w:val="none" w:sz="0" w:space="0" w:color="auto"/>
      </w:divBdr>
    </w:div>
    <w:div w:id="274993729">
      <w:bodyDiv w:val="1"/>
      <w:marLeft w:val="0"/>
      <w:marRight w:val="0"/>
      <w:marTop w:val="0"/>
      <w:marBottom w:val="0"/>
      <w:divBdr>
        <w:top w:val="none" w:sz="0" w:space="0" w:color="auto"/>
        <w:left w:val="none" w:sz="0" w:space="0" w:color="auto"/>
        <w:bottom w:val="none" w:sz="0" w:space="0" w:color="auto"/>
        <w:right w:val="none" w:sz="0" w:space="0" w:color="auto"/>
      </w:divBdr>
    </w:div>
    <w:div w:id="278335981">
      <w:bodyDiv w:val="1"/>
      <w:marLeft w:val="0"/>
      <w:marRight w:val="0"/>
      <w:marTop w:val="0"/>
      <w:marBottom w:val="0"/>
      <w:divBdr>
        <w:top w:val="none" w:sz="0" w:space="0" w:color="auto"/>
        <w:left w:val="none" w:sz="0" w:space="0" w:color="auto"/>
        <w:bottom w:val="none" w:sz="0" w:space="0" w:color="auto"/>
        <w:right w:val="none" w:sz="0" w:space="0" w:color="auto"/>
      </w:divBdr>
    </w:div>
    <w:div w:id="279267047">
      <w:bodyDiv w:val="1"/>
      <w:marLeft w:val="0"/>
      <w:marRight w:val="0"/>
      <w:marTop w:val="0"/>
      <w:marBottom w:val="0"/>
      <w:divBdr>
        <w:top w:val="none" w:sz="0" w:space="0" w:color="auto"/>
        <w:left w:val="none" w:sz="0" w:space="0" w:color="auto"/>
        <w:bottom w:val="none" w:sz="0" w:space="0" w:color="auto"/>
        <w:right w:val="none" w:sz="0" w:space="0" w:color="auto"/>
      </w:divBdr>
    </w:div>
    <w:div w:id="279724316">
      <w:bodyDiv w:val="1"/>
      <w:marLeft w:val="0"/>
      <w:marRight w:val="0"/>
      <w:marTop w:val="0"/>
      <w:marBottom w:val="0"/>
      <w:divBdr>
        <w:top w:val="none" w:sz="0" w:space="0" w:color="auto"/>
        <w:left w:val="none" w:sz="0" w:space="0" w:color="auto"/>
        <w:bottom w:val="none" w:sz="0" w:space="0" w:color="auto"/>
        <w:right w:val="none" w:sz="0" w:space="0" w:color="auto"/>
      </w:divBdr>
    </w:div>
    <w:div w:id="280186305">
      <w:bodyDiv w:val="1"/>
      <w:marLeft w:val="0"/>
      <w:marRight w:val="0"/>
      <w:marTop w:val="0"/>
      <w:marBottom w:val="0"/>
      <w:divBdr>
        <w:top w:val="none" w:sz="0" w:space="0" w:color="auto"/>
        <w:left w:val="none" w:sz="0" w:space="0" w:color="auto"/>
        <w:bottom w:val="none" w:sz="0" w:space="0" w:color="auto"/>
        <w:right w:val="none" w:sz="0" w:space="0" w:color="auto"/>
      </w:divBdr>
    </w:div>
    <w:div w:id="280499130">
      <w:bodyDiv w:val="1"/>
      <w:marLeft w:val="0"/>
      <w:marRight w:val="0"/>
      <w:marTop w:val="0"/>
      <w:marBottom w:val="0"/>
      <w:divBdr>
        <w:top w:val="none" w:sz="0" w:space="0" w:color="auto"/>
        <w:left w:val="none" w:sz="0" w:space="0" w:color="auto"/>
        <w:bottom w:val="none" w:sz="0" w:space="0" w:color="auto"/>
        <w:right w:val="none" w:sz="0" w:space="0" w:color="auto"/>
      </w:divBdr>
    </w:div>
    <w:div w:id="283122493">
      <w:bodyDiv w:val="1"/>
      <w:marLeft w:val="0"/>
      <w:marRight w:val="0"/>
      <w:marTop w:val="0"/>
      <w:marBottom w:val="0"/>
      <w:divBdr>
        <w:top w:val="none" w:sz="0" w:space="0" w:color="auto"/>
        <w:left w:val="none" w:sz="0" w:space="0" w:color="auto"/>
        <w:bottom w:val="none" w:sz="0" w:space="0" w:color="auto"/>
        <w:right w:val="none" w:sz="0" w:space="0" w:color="auto"/>
      </w:divBdr>
    </w:div>
    <w:div w:id="283587058">
      <w:bodyDiv w:val="1"/>
      <w:marLeft w:val="0"/>
      <w:marRight w:val="0"/>
      <w:marTop w:val="0"/>
      <w:marBottom w:val="0"/>
      <w:divBdr>
        <w:top w:val="none" w:sz="0" w:space="0" w:color="auto"/>
        <w:left w:val="none" w:sz="0" w:space="0" w:color="auto"/>
        <w:bottom w:val="none" w:sz="0" w:space="0" w:color="auto"/>
        <w:right w:val="none" w:sz="0" w:space="0" w:color="auto"/>
      </w:divBdr>
    </w:div>
    <w:div w:id="283777032">
      <w:bodyDiv w:val="1"/>
      <w:marLeft w:val="0"/>
      <w:marRight w:val="0"/>
      <w:marTop w:val="0"/>
      <w:marBottom w:val="0"/>
      <w:divBdr>
        <w:top w:val="none" w:sz="0" w:space="0" w:color="auto"/>
        <w:left w:val="none" w:sz="0" w:space="0" w:color="auto"/>
        <w:bottom w:val="none" w:sz="0" w:space="0" w:color="auto"/>
        <w:right w:val="none" w:sz="0" w:space="0" w:color="auto"/>
      </w:divBdr>
    </w:div>
    <w:div w:id="285695788">
      <w:bodyDiv w:val="1"/>
      <w:marLeft w:val="0"/>
      <w:marRight w:val="0"/>
      <w:marTop w:val="0"/>
      <w:marBottom w:val="0"/>
      <w:divBdr>
        <w:top w:val="none" w:sz="0" w:space="0" w:color="auto"/>
        <w:left w:val="none" w:sz="0" w:space="0" w:color="auto"/>
        <w:bottom w:val="none" w:sz="0" w:space="0" w:color="auto"/>
        <w:right w:val="none" w:sz="0" w:space="0" w:color="auto"/>
      </w:divBdr>
    </w:div>
    <w:div w:id="287399650">
      <w:bodyDiv w:val="1"/>
      <w:marLeft w:val="0"/>
      <w:marRight w:val="0"/>
      <w:marTop w:val="0"/>
      <w:marBottom w:val="0"/>
      <w:divBdr>
        <w:top w:val="none" w:sz="0" w:space="0" w:color="auto"/>
        <w:left w:val="none" w:sz="0" w:space="0" w:color="auto"/>
        <w:bottom w:val="none" w:sz="0" w:space="0" w:color="auto"/>
        <w:right w:val="none" w:sz="0" w:space="0" w:color="auto"/>
      </w:divBdr>
    </w:div>
    <w:div w:id="288975621">
      <w:bodyDiv w:val="1"/>
      <w:marLeft w:val="0"/>
      <w:marRight w:val="0"/>
      <w:marTop w:val="0"/>
      <w:marBottom w:val="0"/>
      <w:divBdr>
        <w:top w:val="none" w:sz="0" w:space="0" w:color="auto"/>
        <w:left w:val="none" w:sz="0" w:space="0" w:color="auto"/>
        <w:bottom w:val="none" w:sz="0" w:space="0" w:color="auto"/>
        <w:right w:val="none" w:sz="0" w:space="0" w:color="auto"/>
      </w:divBdr>
    </w:div>
    <w:div w:id="293676408">
      <w:bodyDiv w:val="1"/>
      <w:marLeft w:val="0"/>
      <w:marRight w:val="0"/>
      <w:marTop w:val="0"/>
      <w:marBottom w:val="0"/>
      <w:divBdr>
        <w:top w:val="none" w:sz="0" w:space="0" w:color="auto"/>
        <w:left w:val="none" w:sz="0" w:space="0" w:color="auto"/>
        <w:bottom w:val="none" w:sz="0" w:space="0" w:color="auto"/>
        <w:right w:val="none" w:sz="0" w:space="0" w:color="auto"/>
      </w:divBdr>
    </w:div>
    <w:div w:id="296108115">
      <w:bodyDiv w:val="1"/>
      <w:marLeft w:val="0"/>
      <w:marRight w:val="0"/>
      <w:marTop w:val="0"/>
      <w:marBottom w:val="0"/>
      <w:divBdr>
        <w:top w:val="none" w:sz="0" w:space="0" w:color="auto"/>
        <w:left w:val="none" w:sz="0" w:space="0" w:color="auto"/>
        <w:bottom w:val="none" w:sz="0" w:space="0" w:color="auto"/>
        <w:right w:val="none" w:sz="0" w:space="0" w:color="auto"/>
      </w:divBdr>
    </w:div>
    <w:div w:id="297220659">
      <w:bodyDiv w:val="1"/>
      <w:marLeft w:val="0"/>
      <w:marRight w:val="0"/>
      <w:marTop w:val="0"/>
      <w:marBottom w:val="0"/>
      <w:divBdr>
        <w:top w:val="none" w:sz="0" w:space="0" w:color="auto"/>
        <w:left w:val="none" w:sz="0" w:space="0" w:color="auto"/>
        <w:bottom w:val="none" w:sz="0" w:space="0" w:color="auto"/>
        <w:right w:val="none" w:sz="0" w:space="0" w:color="auto"/>
      </w:divBdr>
    </w:div>
    <w:div w:id="299766769">
      <w:bodyDiv w:val="1"/>
      <w:marLeft w:val="0"/>
      <w:marRight w:val="0"/>
      <w:marTop w:val="0"/>
      <w:marBottom w:val="0"/>
      <w:divBdr>
        <w:top w:val="none" w:sz="0" w:space="0" w:color="auto"/>
        <w:left w:val="none" w:sz="0" w:space="0" w:color="auto"/>
        <w:bottom w:val="none" w:sz="0" w:space="0" w:color="auto"/>
        <w:right w:val="none" w:sz="0" w:space="0" w:color="auto"/>
      </w:divBdr>
    </w:div>
    <w:div w:id="300039471">
      <w:bodyDiv w:val="1"/>
      <w:marLeft w:val="0"/>
      <w:marRight w:val="0"/>
      <w:marTop w:val="0"/>
      <w:marBottom w:val="0"/>
      <w:divBdr>
        <w:top w:val="none" w:sz="0" w:space="0" w:color="auto"/>
        <w:left w:val="none" w:sz="0" w:space="0" w:color="auto"/>
        <w:bottom w:val="none" w:sz="0" w:space="0" w:color="auto"/>
        <w:right w:val="none" w:sz="0" w:space="0" w:color="auto"/>
      </w:divBdr>
    </w:div>
    <w:div w:id="300812137">
      <w:bodyDiv w:val="1"/>
      <w:marLeft w:val="0"/>
      <w:marRight w:val="0"/>
      <w:marTop w:val="0"/>
      <w:marBottom w:val="0"/>
      <w:divBdr>
        <w:top w:val="none" w:sz="0" w:space="0" w:color="auto"/>
        <w:left w:val="none" w:sz="0" w:space="0" w:color="auto"/>
        <w:bottom w:val="none" w:sz="0" w:space="0" w:color="auto"/>
        <w:right w:val="none" w:sz="0" w:space="0" w:color="auto"/>
      </w:divBdr>
    </w:div>
    <w:div w:id="304243926">
      <w:bodyDiv w:val="1"/>
      <w:marLeft w:val="0"/>
      <w:marRight w:val="0"/>
      <w:marTop w:val="0"/>
      <w:marBottom w:val="0"/>
      <w:divBdr>
        <w:top w:val="none" w:sz="0" w:space="0" w:color="auto"/>
        <w:left w:val="none" w:sz="0" w:space="0" w:color="auto"/>
        <w:bottom w:val="none" w:sz="0" w:space="0" w:color="auto"/>
        <w:right w:val="none" w:sz="0" w:space="0" w:color="auto"/>
      </w:divBdr>
    </w:div>
    <w:div w:id="305664503">
      <w:bodyDiv w:val="1"/>
      <w:marLeft w:val="0"/>
      <w:marRight w:val="0"/>
      <w:marTop w:val="0"/>
      <w:marBottom w:val="0"/>
      <w:divBdr>
        <w:top w:val="none" w:sz="0" w:space="0" w:color="auto"/>
        <w:left w:val="none" w:sz="0" w:space="0" w:color="auto"/>
        <w:bottom w:val="none" w:sz="0" w:space="0" w:color="auto"/>
        <w:right w:val="none" w:sz="0" w:space="0" w:color="auto"/>
      </w:divBdr>
    </w:div>
    <w:div w:id="307168431">
      <w:bodyDiv w:val="1"/>
      <w:marLeft w:val="0"/>
      <w:marRight w:val="0"/>
      <w:marTop w:val="0"/>
      <w:marBottom w:val="0"/>
      <w:divBdr>
        <w:top w:val="none" w:sz="0" w:space="0" w:color="auto"/>
        <w:left w:val="none" w:sz="0" w:space="0" w:color="auto"/>
        <w:bottom w:val="none" w:sz="0" w:space="0" w:color="auto"/>
        <w:right w:val="none" w:sz="0" w:space="0" w:color="auto"/>
      </w:divBdr>
    </w:div>
    <w:div w:id="308290487">
      <w:bodyDiv w:val="1"/>
      <w:marLeft w:val="0"/>
      <w:marRight w:val="0"/>
      <w:marTop w:val="0"/>
      <w:marBottom w:val="0"/>
      <w:divBdr>
        <w:top w:val="none" w:sz="0" w:space="0" w:color="auto"/>
        <w:left w:val="none" w:sz="0" w:space="0" w:color="auto"/>
        <w:bottom w:val="none" w:sz="0" w:space="0" w:color="auto"/>
        <w:right w:val="none" w:sz="0" w:space="0" w:color="auto"/>
      </w:divBdr>
    </w:div>
    <w:div w:id="308675475">
      <w:bodyDiv w:val="1"/>
      <w:marLeft w:val="0"/>
      <w:marRight w:val="0"/>
      <w:marTop w:val="0"/>
      <w:marBottom w:val="0"/>
      <w:divBdr>
        <w:top w:val="none" w:sz="0" w:space="0" w:color="auto"/>
        <w:left w:val="none" w:sz="0" w:space="0" w:color="auto"/>
        <w:bottom w:val="none" w:sz="0" w:space="0" w:color="auto"/>
        <w:right w:val="none" w:sz="0" w:space="0" w:color="auto"/>
      </w:divBdr>
    </w:div>
    <w:div w:id="312375726">
      <w:bodyDiv w:val="1"/>
      <w:marLeft w:val="0"/>
      <w:marRight w:val="0"/>
      <w:marTop w:val="0"/>
      <w:marBottom w:val="0"/>
      <w:divBdr>
        <w:top w:val="none" w:sz="0" w:space="0" w:color="auto"/>
        <w:left w:val="none" w:sz="0" w:space="0" w:color="auto"/>
        <w:bottom w:val="none" w:sz="0" w:space="0" w:color="auto"/>
        <w:right w:val="none" w:sz="0" w:space="0" w:color="auto"/>
      </w:divBdr>
    </w:div>
    <w:div w:id="312486062">
      <w:bodyDiv w:val="1"/>
      <w:marLeft w:val="0"/>
      <w:marRight w:val="0"/>
      <w:marTop w:val="0"/>
      <w:marBottom w:val="0"/>
      <w:divBdr>
        <w:top w:val="none" w:sz="0" w:space="0" w:color="auto"/>
        <w:left w:val="none" w:sz="0" w:space="0" w:color="auto"/>
        <w:bottom w:val="none" w:sz="0" w:space="0" w:color="auto"/>
        <w:right w:val="none" w:sz="0" w:space="0" w:color="auto"/>
      </w:divBdr>
    </w:div>
    <w:div w:id="314146786">
      <w:bodyDiv w:val="1"/>
      <w:marLeft w:val="0"/>
      <w:marRight w:val="0"/>
      <w:marTop w:val="0"/>
      <w:marBottom w:val="0"/>
      <w:divBdr>
        <w:top w:val="none" w:sz="0" w:space="0" w:color="auto"/>
        <w:left w:val="none" w:sz="0" w:space="0" w:color="auto"/>
        <w:bottom w:val="none" w:sz="0" w:space="0" w:color="auto"/>
        <w:right w:val="none" w:sz="0" w:space="0" w:color="auto"/>
      </w:divBdr>
    </w:div>
    <w:div w:id="317151415">
      <w:bodyDiv w:val="1"/>
      <w:marLeft w:val="0"/>
      <w:marRight w:val="0"/>
      <w:marTop w:val="0"/>
      <w:marBottom w:val="0"/>
      <w:divBdr>
        <w:top w:val="none" w:sz="0" w:space="0" w:color="auto"/>
        <w:left w:val="none" w:sz="0" w:space="0" w:color="auto"/>
        <w:bottom w:val="none" w:sz="0" w:space="0" w:color="auto"/>
        <w:right w:val="none" w:sz="0" w:space="0" w:color="auto"/>
      </w:divBdr>
    </w:div>
    <w:div w:id="317265600">
      <w:bodyDiv w:val="1"/>
      <w:marLeft w:val="0"/>
      <w:marRight w:val="0"/>
      <w:marTop w:val="0"/>
      <w:marBottom w:val="0"/>
      <w:divBdr>
        <w:top w:val="none" w:sz="0" w:space="0" w:color="auto"/>
        <w:left w:val="none" w:sz="0" w:space="0" w:color="auto"/>
        <w:bottom w:val="none" w:sz="0" w:space="0" w:color="auto"/>
        <w:right w:val="none" w:sz="0" w:space="0" w:color="auto"/>
      </w:divBdr>
    </w:div>
    <w:div w:id="318198612">
      <w:bodyDiv w:val="1"/>
      <w:marLeft w:val="0"/>
      <w:marRight w:val="0"/>
      <w:marTop w:val="0"/>
      <w:marBottom w:val="0"/>
      <w:divBdr>
        <w:top w:val="none" w:sz="0" w:space="0" w:color="auto"/>
        <w:left w:val="none" w:sz="0" w:space="0" w:color="auto"/>
        <w:bottom w:val="none" w:sz="0" w:space="0" w:color="auto"/>
        <w:right w:val="none" w:sz="0" w:space="0" w:color="auto"/>
      </w:divBdr>
    </w:div>
    <w:div w:id="318929219">
      <w:bodyDiv w:val="1"/>
      <w:marLeft w:val="0"/>
      <w:marRight w:val="0"/>
      <w:marTop w:val="0"/>
      <w:marBottom w:val="0"/>
      <w:divBdr>
        <w:top w:val="none" w:sz="0" w:space="0" w:color="auto"/>
        <w:left w:val="none" w:sz="0" w:space="0" w:color="auto"/>
        <w:bottom w:val="none" w:sz="0" w:space="0" w:color="auto"/>
        <w:right w:val="none" w:sz="0" w:space="0" w:color="auto"/>
      </w:divBdr>
    </w:div>
    <w:div w:id="319306642">
      <w:bodyDiv w:val="1"/>
      <w:marLeft w:val="0"/>
      <w:marRight w:val="0"/>
      <w:marTop w:val="0"/>
      <w:marBottom w:val="0"/>
      <w:divBdr>
        <w:top w:val="none" w:sz="0" w:space="0" w:color="auto"/>
        <w:left w:val="none" w:sz="0" w:space="0" w:color="auto"/>
        <w:bottom w:val="none" w:sz="0" w:space="0" w:color="auto"/>
        <w:right w:val="none" w:sz="0" w:space="0" w:color="auto"/>
      </w:divBdr>
    </w:div>
    <w:div w:id="322125347">
      <w:bodyDiv w:val="1"/>
      <w:marLeft w:val="0"/>
      <w:marRight w:val="0"/>
      <w:marTop w:val="0"/>
      <w:marBottom w:val="0"/>
      <w:divBdr>
        <w:top w:val="none" w:sz="0" w:space="0" w:color="auto"/>
        <w:left w:val="none" w:sz="0" w:space="0" w:color="auto"/>
        <w:bottom w:val="none" w:sz="0" w:space="0" w:color="auto"/>
        <w:right w:val="none" w:sz="0" w:space="0" w:color="auto"/>
      </w:divBdr>
    </w:div>
    <w:div w:id="323818008">
      <w:bodyDiv w:val="1"/>
      <w:marLeft w:val="0"/>
      <w:marRight w:val="0"/>
      <w:marTop w:val="0"/>
      <w:marBottom w:val="0"/>
      <w:divBdr>
        <w:top w:val="none" w:sz="0" w:space="0" w:color="auto"/>
        <w:left w:val="none" w:sz="0" w:space="0" w:color="auto"/>
        <w:bottom w:val="none" w:sz="0" w:space="0" w:color="auto"/>
        <w:right w:val="none" w:sz="0" w:space="0" w:color="auto"/>
      </w:divBdr>
    </w:div>
    <w:div w:id="324284277">
      <w:bodyDiv w:val="1"/>
      <w:marLeft w:val="0"/>
      <w:marRight w:val="0"/>
      <w:marTop w:val="0"/>
      <w:marBottom w:val="0"/>
      <w:divBdr>
        <w:top w:val="none" w:sz="0" w:space="0" w:color="auto"/>
        <w:left w:val="none" w:sz="0" w:space="0" w:color="auto"/>
        <w:bottom w:val="none" w:sz="0" w:space="0" w:color="auto"/>
        <w:right w:val="none" w:sz="0" w:space="0" w:color="auto"/>
      </w:divBdr>
    </w:div>
    <w:div w:id="325019152">
      <w:bodyDiv w:val="1"/>
      <w:marLeft w:val="0"/>
      <w:marRight w:val="0"/>
      <w:marTop w:val="0"/>
      <w:marBottom w:val="0"/>
      <w:divBdr>
        <w:top w:val="none" w:sz="0" w:space="0" w:color="auto"/>
        <w:left w:val="none" w:sz="0" w:space="0" w:color="auto"/>
        <w:bottom w:val="none" w:sz="0" w:space="0" w:color="auto"/>
        <w:right w:val="none" w:sz="0" w:space="0" w:color="auto"/>
      </w:divBdr>
    </w:div>
    <w:div w:id="325548531">
      <w:bodyDiv w:val="1"/>
      <w:marLeft w:val="0"/>
      <w:marRight w:val="0"/>
      <w:marTop w:val="0"/>
      <w:marBottom w:val="0"/>
      <w:divBdr>
        <w:top w:val="none" w:sz="0" w:space="0" w:color="auto"/>
        <w:left w:val="none" w:sz="0" w:space="0" w:color="auto"/>
        <w:bottom w:val="none" w:sz="0" w:space="0" w:color="auto"/>
        <w:right w:val="none" w:sz="0" w:space="0" w:color="auto"/>
      </w:divBdr>
    </w:div>
    <w:div w:id="326252538">
      <w:bodyDiv w:val="1"/>
      <w:marLeft w:val="0"/>
      <w:marRight w:val="0"/>
      <w:marTop w:val="0"/>
      <w:marBottom w:val="0"/>
      <w:divBdr>
        <w:top w:val="none" w:sz="0" w:space="0" w:color="auto"/>
        <w:left w:val="none" w:sz="0" w:space="0" w:color="auto"/>
        <w:bottom w:val="none" w:sz="0" w:space="0" w:color="auto"/>
        <w:right w:val="none" w:sz="0" w:space="0" w:color="auto"/>
      </w:divBdr>
    </w:div>
    <w:div w:id="328411118">
      <w:bodyDiv w:val="1"/>
      <w:marLeft w:val="0"/>
      <w:marRight w:val="0"/>
      <w:marTop w:val="0"/>
      <w:marBottom w:val="0"/>
      <w:divBdr>
        <w:top w:val="none" w:sz="0" w:space="0" w:color="auto"/>
        <w:left w:val="none" w:sz="0" w:space="0" w:color="auto"/>
        <w:bottom w:val="none" w:sz="0" w:space="0" w:color="auto"/>
        <w:right w:val="none" w:sz="0" w:space="0" w:color="auto"/>
      </w:divBdr>
    </w:div>
    <w:div w:id="329678049">
      <w:bodyDiv w:val="1"/>
      <w:marLeft w:val="0"/>
      <w:marRight w:val="0"/>
      <w:marTop w:val="0"/>
      <w:marBottom w:val="0"/>
      <w:divBdr>
        <w:top w:val="none" w:sz="0" w:space="0" w:color="auto"/>
        <w:left w:val="none" w:sz="0" w:space="0" w:color="auto"/>
        <w:bottom w:val="none" w:sz="0" w:space="0" w:color="auto"/>
        <w:right w:val="none" w:sz="0" w:space="0" w:color="auto"/>
      </w:divBdr>
    </w:div>
    <w:div w:id="333340086">
      <w:bodyDiv w:val="1"/>
      <w:marLeft w:val="0"/>
      <w:marRight w:val="0"/>
      <w:marTop w:val="0"/>
      <w:marBottom w:val="0"/>
      <w:divBdr>
        <w:top w:val="none" w:sz="0" w:space="0" w:color="auto"/>
        <w:left w:val="none" w:sz="0" w:space="0" w:color="auto"/>
        <w:bottom w:val="none" w:sz="0" w:space="0" w:color="auto"/>
        <w:right w:val="none" w:sz="0" w:space="0" w:color="auto"/>
      </w:divBdr>
    </w:div>
    <w:div w:id="334571932">
      <w:bodyDiv w:val="1"/>
      <w:marLeft w:val="0"/>
      <w:marRight w:val="0"/>
      <w:marTop w:val="0"/>
      <w:marBottom w:val="0"/>
      <w:divBdr>
        <w:top w:val="none" w:sz="0" w:space="0" w:color="auto"/>
        <w:left w:val="none" w:sz="0" w:space="0" w:color="auto"/>
        <w:bottom w:val="none" w:sz="0" w:space="0" w:color="auto"/>
        <w:right w:val="none" w:sz="0" w:space="0" w:color="auto"/>
      </w:divBdr>
    </w:div>
    <w:div w:id="338236340">
      <w:bodyDiv w:val="1"/>
      <w:marLeft w:val="0"/>
      <w:marRight w:val="0"/>
      <w:marTop w:val="0"/>
      <w:marBottom w:val="0"/>
      <w:divBdr>
        <w:top w:val="none" w:sz="0" w:space="0" w:color="auto"/>
        <w:left w:val="none" w:sz="0" w:space="0" w:color="auto"/>
        <w:bottom w:val="none" w:sz="0" w:space="0" w:color="auto"/>
        <w:right w:val="none" w:sz="0" w:space="0" w:color="auto"/>
      </w:divBdr>
    </w:div>
    <w:div w:id="338509390">
      <w:bodyDiv w:val="1"/>
      <w:marLeft w:val="0"/>
      <w:marRight w:val="0"/>
      <w:marTop w:val="0"/>
      <w:marBottom w:val="0"/>
      <w:divBdr>
        <w:top w:val="none" w:sz="0" w:space="0" w:color="auto"/>
        <w:left w:val="none" w:sz="0" w:space="0" w:color="auto"/>
        <w:bottom w:val="none" w:sz="0" w:space="0" w:color="auto"/>
        <w:right w:val="none" w:sz="0" w:space="0" w:color="auto"/>
      </w:divBdr>
    </w:div>
    <w:div w:id="339241558">
      <w:bodyDiv w:val="1"/>
      <w:marLeft w:val="0"/>
      <w:marRight w:val="0"/>
      <w:marTop w:val="0"/>
      <w:marBottom w:val="0"/>
      <w:divBdr>
        <w:top w:val="none" w:sz="0" w:space="0" w:color="auto"/>
        <w:left w:val="none" w:sz="0" w:space="0" w:color="auto"/>
        <w:bottom w:val="none" w:sz="0" w:space="0" w:color="auto"/>
        <w:right w:val="none" w:sz="0" w:space="0" w:color="auto"/>
      </w:divBdr>
    </w:div>
    <w:div w:id="344290372">
      <w:bodyDiv w:val="1"/>
      <w:marLeft w:val="0"/>
      <w:marRight w:val="0"/>
      <w:marTop w:val="0"/>
      <w:marBottom w:val="0"/>
      <w:divBdr>
        <w:top w:val="none" w:sz="0" w:space="0" w:color="auto"/>
        <w:left w:val="none" w:sz="0" w:space="0" w:color="auto"/>
        <w:bottom w:val="none" w:sz="0" w:space="0" w:color="auto"/>
        <w:right w:val="none" w:sz="0" w:space="0" w:color="auto"/>
      </w:divBdr>
    </w:div>
    <w:div w:id="352271634">
      <w:bodyDiv w:val="1"/>
      <w:marLeft w:val="0"/>
      <w:marRight w:val="0"/>
      <w:marTop w:val="0"/>
      <w:marBottom w:val="0"/>
      <w:divBdr>
        <w:top w:val="none" w:sz="0" w:space="0" w:color="auto"/>
        <w:left w:val="none" w:sz="0" w:space="0" w:color="auto"/>
        <w:bottom w:val="none" w:sz="0" w:space="0" w:color="auto"/>
        <w:right w:val="none" w:sz="0" w:space="0" w:color="auto"/>
      </w:divBdr>
    </w:div>
    <w:div w:id="352612480">
      <w:bodyDiv w:val="1"/>
      <w:marLeft w:val="0"/>
      <w:marRight w:val="0"/>
      <w:marTop w:val="0"/>
      <w:marBottom w:val="0"/>
      <w:divBdr>
        <w:top w:val="none" w:sz="0" w:space="0" w:color="auto"/>
        <w:left w:val="none" w:sz="0" w:space="0" w:color="auto"/>
        <w:bottom w:val="none" w:sz="0" w:space="0" w:color="auto"/>
        <w:right w:val="none" w:sz="0" w:space="0" w:color="auto"/>
      </w:divBdr>
    </w:div>
    <w:div w:id="353465008">
      <w:bodyDiv w:val="1"/>
      <w:marLeft w:val="0"/>
      <w:marRight w:val="0"/>
      <w:marTop w:val="0"/>
      <w:marBottom w:val="0"/>
      <w:divBdr>
        <w:top w:val="none" w:sz="0" w:space="0" w:color="auto"/>
        <w:left w:val="none" w:sz="0" w:space="0" w:color="auto"/>
        <w:bottom w:val="none" w:sz="0" w:space="0" w:color="auto"/>
        <w:right w:val="none" w:sz="0" w:space="0" w:color="auto"/>
      </w:divBdr>
    </w:div>
    <w:div w:id="353849519">
      <w:bodyDiv w:val="1"/>
      <w:marLeft w:val="0"/>
      <w:marRight w:val="0"/>
      <w:marTop w:val="0"/>
      <w:marBottom w:val="0"/>
      <w:divBdr>
        <w:top w:val="none" w:sz="0" w:space="0" w:color="auto"/>
        <w:left w:val="none" w:sz="0" w:space="0" w:color="auto"/>
        <w:bottom w:val="none" w:sz="0" w:space="0" w:color="auto"/>
        <w:right w:val="none" w:sz="0" w:space="0" w:color="auto"/>
      </w:divBdr>
    </w:div>
    <w:div w:id="353921457">
      <w:bodyDiv w:val="1"/>
      <w:marLeft w:val="0"/>
      <w:marRight w:val="0"/>
      <w:marTop w:val="0"/>
      <w:marBottom w:val="0"/>
      <w:divBdr>
        <w:top w:val="none" w:sz="0" w:space="0" w:color="auto"/>
        <w:left w:val="none" w:sz="0" w:space="0" w:color="auto"/>
        <w:bottom w:val="none" w:sz="0" w:space="0" w:color="auto"/>
        <w:right w:val="none" w:sz="0" w:space="0" w:color="auto"/>
      </w:divBdr>
    </w:div>
    <w:div w:id="356857703">
      <w:bodyDiv w:val="1"/>
      <w:marLeft w:val="0"/>
      <w:marRight w:val="0"/>
      <w:marTop w:val="0"/>
      <w:marBottom w:val="0"/>
      <w:divBdr>
        <w:top w:val="none" w:sz="0" w:space="0" w:color="auto"/>
        <w:left w:val="none" w:sz="0" w:space="0" w:color="auto"/>
        <w:bottom w:val="none" w:sz="0" w:space="0" w:color="auto"/>
        <w:right w:val="none" w:sz="0" w:space="0" w:color="auto"/>
      </w:divBdr>
    </w:div>
    <w:div w:id="359940219">
      <w:bodyDiv w:val="1"/>
      <w:marLeft w:val="0"/>
      <w:marRight w:val="0"/>
      <w:marTop w:val="0"/>
      <w:marBottom w:val="0"/>
      <w:divBdr>
        <w:top w:val="none" w:sz="0" w:space="0" w:color="auto"/>
        <w:left w:val="none" w:sz="0" w:space="0" w:color="auto"/>
        <w:bottom w:val="none" w:sz="0" w:space="0" w:color="auto"/>
        <w:right w:val="none" w:sz="0" w:space="0" w:color="auto"/>
      </w:divBdr>
    </w:div>
    <w:div w:id="360545907">
      <w:bodyDiv w:val="1"/>
      <w:marLeft w:val="0"/>
      <w:marRight w:val="0"/>
      <w:marTop w:val="0"/>
      <w:marBottom w:val="0"/>
      <w:divBdr>
        <w:top w:val="none" w:sz="0" w:space="0" w:color="auto"/>
        <w:left w:val="none" w:sz="0" w:space="0" w:color="auto"/>
        <w:bottom w:val="none" w:sz="0" w:space="0" w:color="auto"/>
        <w:right w:val="none" w:sz="0" w:space="0" w:color="auto"/>
      </w:divBdr>
    </w:div>
    <w:div w:id="361051183">
      <w:bodyDiv w:val="1"/>
      <w:marLeft w:val="0"/>
      <w:marRight w:val="0"/>
      <w:marTop w:val="0"/>
      <w:marBottom w:val="0"/>
      <w:divBdr>
        <w:top w:val="none" w:sz="0" w:space="0" w:color="auto"/>
        <w:left w:val="none" w:sz="0" w:space="0" w:color="auto"/>
        <w:bottom w:val="none" w:sz="0" w:space="0" w:color="auto"/>
        <w:right w:val="none" w:sz="0" w:space="0" w:color="auto"/>
      </w:divBdr>
    </w:div>
    <w:div w:id="361328378">
      <w:bodyDiv w:val="1"/>
      <w:marLeft w:val="0"/>
      <w:marRight w:val="0"/>
      <w:marTop w:val="0"/>
      <w:marBottom w:val="0"/>
      <w:divBdr>
        <w:top w:val="none" w:sz="0" w:space="0" w:color="auto"/>
        <w:left w:val="none" w:sz="0" w:space="0" w:color="auto"/>
        <w:bottom w:val="none" w:sz="0" w:space="0" w:color="auto"/>
        <w:right w:val="none" w:sz="0" w:space="0" w:color="auto"/>
      </w:divBdr>
    </w:div>
    <w:div w:id="364061430">
      <w:bodyDiv w:val="1"/>
      <w:marLeft w:val="0"/>
      <w:marRight w:val="0"/>
      <w:marTop w:val="0"/>
      <w:marBottom w:val="0"/>
      <w:divBdr>
        <w:top w:val="none" w:sz="0" w:space="0" w:color="auto"/>
        <w:left w:val="none" w:sz="0" w:space="0" w:color="auto"/>
        <w:bottom w:val="none" w:sz="0" w:space="0" w:color="auto"/>
        <w:right w:val="none" w:sz="0" w:space="0" w:color="auto"/>
      </w:divBdr>
    </w:div>
    <w:div w:id="365639749">
      <w:bodyDiv w:val="1"/>
      <w:marLeft w:val="0"/>
      <w:marRight w:val="0"/>
      <w:marTop w:val="0"/>
      <w:marBottom w:val="0"/>
      <w:divBdr>
        <w:top w:val="none" w:sz="0" w:space="0" w:color="auto"/>
        <w:left w:val="none" w:sz="0" w:space="0" w:color="auto"/>
        <w:bottom w:val="none" w:sz="0" w:space="0" w:color="auto"/>
        <w:right w:val="none" w:sz="0" w:space="0" w:color="auto"/>
      </w:divBdr>
    </w:div>
    <w:div w:id="366834369">
      <w:bodyDiv w:val="1"/>
      <w:marLeft w:val="0"/>
      <w:marRight w:val="0"/>
      <w:marTop w:val="0"/>
      <w:marBottom w:val="0"/>
      <w:divBdr>
        <w:top w:val="none" w:sz="0" w:space="0" w:color="auto"/>
        <w:left w:val="none" w:sz="0" w:space="0" w:color="auto"/>
        <w:bottom w:val="none" w:sz="0" w:space="0" w:color="auto"/>
        <w:right w:val="none" w:sz="0" w:space="0" w:color="auto"/>
      </w:divBdr>
    </w:div>
    <w:div w:id="367921971">
      <w:bodyDiv w:val="1"/>
      <w:marLeft w:val="0"/>
      <w:marRight w:val="0"/>
      <w:marTop w:val="0"/>
      <w:marBottom w:val="0"/>
      <w:divBdr>
        <w:top w:val="none" w:sz="0" w:space="0" w:color="auto"/>
        <w:left w:val="none" w:sz="0" w:space="0" w:color="auto"/>
        <w:bottom w:val="none" w:sz="0" w:space="0" w:color="auto"/>
        <w:right w:val="none" w:sz="0" w:space="0" w:color="auto"/>
      </w:divBdr>
    </w:div>
    <w:div w:id="369107669">
      <w:bodyDiv w:val="1"/>
      <w:marLeft w:val="0"/>
      <w:marRight w:val="0"/>
      <w:marTop w:val="0"/>
      <w:marBottom w:val="0"/>
      <w:divBdr>
        <w:top w:val="none" w:sz="0" w:space="0" w:color="auto"/>
        <w:left w:val="none" w:sz="0" w:space="0" w:color="auto"/>
        <w:bottom w:val="none" w:sz="0" w:space="0" w:color="auto"/>
        <w:right w:val="none" w:sz="0" w:space="0" w:color="auto"/>
      </w:divBdr>
    </w:div>
    <w:div w:id="371686254">
      <w:bodyDiv w:val="1"/>
      <w:marLeft w:val="0"/>
      <w:marRight w:val="0"/>
      <w:marTop w:val="0"/>
      <w:marBottom w:val="0"/>
      <w:divBdr>
        <w:top w:val="none" w:sz="0" w:space="0" w:color="auto"/>
        <w:left w:val="none" w:sz="0" w:space="0" w:color="auto"/>
        <w:bottom w:val="none" w:sz="0" w:space="0" w:color="auto"/>
        <w:right w:val="none" w:sz="0" w:space="0" w:color="auto"/>
      </w:divBdr>
    </w:div>
    <w:div w:id="373696738">
      <w:bodyDiv w:val="1"/>
      <w:marLeft w:val="0"/>
      <w:marRight w:val="0"/>
      <w:marTop w:val="0"/>
      <w:marBottom w:val="0"/>
      <w:divBdr>
        <w:top w:val="none" w:sz="0" w:space="0" w:color="auto"/>
        <w:left w:val="none" w:sz="0" w:space="0" w:color="auto"/>
        <w:bottom w:val="none" w:sz="0" w:space="0" w:color="auto"/>
        <w:right w:val="none" w:sz="0" w:space="0" w:color="auto"/>
      </w:divBdr>
    </w:div>
    <w:div w:id="376246917">
      <w:bodyDiv w:val="1"/>
      <w:marLeft w:val="0"/>
      <w:marRight w:val="0"/>
      <w:marTop w:val="0"/>
      <w:marBottom w:val="0"/>
      <w:divBdr>
        <w:top w:val="none" w:sz="0" w:space="0" w:color="auto"/>
        <w:left w:val="none" w:sz="0" w:space="0" w:color="auto"/>
        <w:bottom w:val="none" w:sz="0" w:space="0" w:color="auto"/>
        <w:right w:val="none" w:sz="0" w:space="0" w:color="auto"/>
      </w:divBdr>
    </w:div>
    <w:div w:id="376928247">
      <w:bodyDiv w:val="1"/>
      <w:marLeft w:val="0"/>
      <w:marRight w:val="0"/>
      <w:marTop w:val="0"/>
      <w:marBottom w:val="0"/>
      <w:divBdr>
        <w:top w:val="none" w:sz="0" w:space="0" w:color="auto"/>
        <w:left w:val="none" w:sz="0" w:space="0" w:color="auto"/>
        <w:bottom w:val="none" w:sz="0" w:space="0" w:color="auto"/>
        <w:right w:val="none" w:sz="0" w:space="0" w:color="auto"/>
      </w:divBdr>
    </w:div>
    <w:div w:id="382094477">
      <w:bodyDiv w:val="1"/>
      <w:marLeft w:val="0"/>
      <w:marRight w:val="0"/>
      <w:marTop w:val="0"/>
      <w:marBottom w:val="0"/>
      <w:divBdr>
        <w:top w:val="none" w:sz="0" w:space="0" w:color="auto"/>
        <w:left w:val="none" w:sz="0" w:space="0" w:color="auto"/>
        <w:bottom w:val="none" w:sz="0" w:space="0" w:color="auto"/>
        <w:right w:val="none" w:sz="0" w:space="0" w:color="auto"/>
      </w:divBdr>
    </w:div>
    <w:div w:id="385185241">
      <w:bodyDiv w:val="1"/>
      <w:marLeft w:val="0"/>
      <w:marRight w:val="0"/>
      <w:marTop w:val="0"/>
      <w:marBottom w:val="0"/>
      <w:divBdr>
        <w:top w:val="none" w:sz="0" w:space="0" w:color="auto"/>
        <w:left w:val="none" w:sz="0" w:space="0" w:color="auto"/>
        <w:bottom w:val="none" w:sz="0" w:space="0" w:color="auto"/>
        <w:right w:val="none" w:sz="0" w:space="0" w:color="auto"/>
      </w:divBdr>
    </w:div>
    <w:div w:id="385839085">
      <w:bodyDiv w:val="1"/>
      <w:marLeft w:val="0"/>
      <w:marRight w:val="0"/>
      <w:marTop w:val="0"/>
      <w:marBottom w:val="0"/>
      <w:divBdr>
        <w:top w:val="none" w:sz="0" w:space="0" w:color="auto"/>
        <w:left w:val="none" w:sz="0" w:space="0" w:color="auto"/>
        <w:bottom w:val="none" w:sz="0" w:space="0" w:color="auto"/>
        <w:right w:val="none" w:sz="0" w:space="0" w:color="auto"/>
      </w:divBdr>
    </w:div>
    <w:div w:id="386104305">
      <w:bodyDiv w:val="1"/>
      <w:marLeft w:val="0"/>
      <w:marRight w:val="0"/>
      <w:marTop w:val="0"/>
      <w:marBottom w:val="0"/>
      <w:divBdr>
        <w:top w:val="none" w:sz="0" w:space="0" w:color="auto"/>
        <w:left w:val="none" w:sz="0" w:space="0" w:color="auto"/>
        <w:bottom w:val="none" w:sz="0" w:space="0" w:color="auto"/>
        <w:right w:val="none" w:sz="0" w:space="0" w:color="auto"/>
      </w:divBdr>
    </w:div>
    <w:div w:id="386956359">
      <w:bodyDiv w:val="1"/>
      <w:marLeft w:val="0"/>
      <w:marRight w:val="0"/>
      <w:marTop w:val="0"/>
      <w:marBottom w:val="0"/>
      <w:divBdr>
        <w:top w:val="none" w:sz="0" w:space="0" w:color="auto"/>
        <w:left w:val="none" w:sz="0" w:space="0" w:color="auto"/>
        <w:bottom w:val="none" w:sz="0" w:space="0" w:color="auto"/>
        <w:right w:val="none" w:sz="0" w:space="0" w:color="auto"/>
      </w:divBdr>
    </w:div>
    <w:div w:id="389959447">
      <w:bodyDiv w:val="1"/>
      <w:marLeft w:val="0"/>
      <w:marRight w:val="0"/>
      <w:marTop w:val="0"/>
      <w:marBottom w:val="0"/>
      <w:divBdr>
        <w:top w:val="none" w:sz="0" w:space="0" w:color="auto"/>
        <w:left w:val="none" w:sz="0" w:space="0" w:color="auto"/>
        <w:bottom w:val="none" w:sz="0" w:space="0" w:color="auto"/>
        <w:right w:val="none" w:sz="0" w:space="0" w:color="auto"/>
      </w:divBdr>
    </w:div>
    <w:div w:id="393628020">
      <w:bodyDiv w:val="1"/>
      <w:marLeft w:val="0"/>
      <w:marRight w:val="0"/>
      <w:marTop w:val="0"/>
      <w:marBottom w:val="0"/>
      <w:divBdr>
        <w:top w:val="none" w:sz="0" w:space="0" w:color="auto"/>
        <w:left w:val="none" w:sz="0" w:space="0" w:color="auto"/>
        <w:bottom w:val="none" w:sz="0" w:space="0" w:color="auto"/>
        <w:right w:val="none" w:sz="0" w:space="0" w:color="auto"/>
      </w:divBdr>
    </w:div>
    <w:div w:id="394938670">
      <w:bodyDiv w:val="1"/>
      <w:marLeft w:val="0"/>
      <w:marRight w:val="0"/>
      <w:marTop w:val="0"/>
      <w:marBottom w:val="0"/>
      <w:divBdr>
        <w:top w:val="none" w:sz="0" w:space="0" w:color="auto"/>
        <w:left w:val="none" w:sz="0" w:space="0" w:color="auto"/>
        <w:bottom w:val="none" w:sz="0" w:space="0" w:color="auto"/>
        <w:right w:val="none" w:sz="0" w:space="0" w:color="auto"/>
      </w:divBdr>
    </w:div>
    <w:div w:id="395124612">
      <w:bodyDiv w:val="1"/>
      <w:marLeft w:val="0"/>
      <w:marRight w:val="0"/>
      <w:marTop w:val="0"/>
      <w:marBottom w:val="0"/>
      <w:divBdr>
        <w:top w:val="none" w:sz="0" w:space="0" w:color="auto"/>
        <w:left w:val="none" w:sz="0" w:space="0" w:color="auto"/>
        <w:bottom w:val="none" w:sz="0" w:space="0" w:color="auto"/>
        <w:right w:val="none" w:sz="0" w:space="0" w:color="auto"/>
      </w:divBdr>
    </w:div>
    <w:div w:id="396124192">
      <w:bodyDiv w:val="1"/>
      <w:marLeft w:val="0"/>
      <w:marRight w:val="0"/>
      <w:marTop w:val="0"/>
      <w:marBottom w:val="0"/>
      <w:divBdr>
        <w:top w:val="none" w:sz="0" w:space="0" w:color="auto"/>
        <w:left w:val="none" w:sz="0" w:space="0" w:color="auto"/>
        <w:bottom w:val="none" w:sz="0" w:space="0" w:color="auto"/>
        <w:right w:val="none" w:sz="0" w:space="0" w:color="auto"/>
      </w:divBdr>
    </w:div>
    <w:div w:id="396247581">
      <w:bodyDiv w:val="1"/>
      <w:marLeft w:val="0"/>
      <w:marRight w:val="0"/>
      <w:marTop w:val="0"/>
      <w:marBottom w:val="0"/>
      <w:divBdr>
        <w:top w:val="none" w:sz="0" w:space="0" w:color="auto"/>
        <w:left w:val="none" w:sz="0" w:space="0" w:color="auto"/>
        <w:bottom w:val="none" w:sz="0" w:space="0" w:color="auto"/>
        <w:right w:val="none" w:sz="0" w:space="0" w:color="auto"/>
      </w:divBdr>
    </w:div>
    <w:div w:id="400566868">
      <w:bodyDiv w:val="1"/>
      <w:marLeft w:val="0"/>
      <w:marRight w:val="0"/>
      <w:marTop w:val="0"/>
      <w:marBottom w:val="0"/>
      <w:divBdr>
        <w:top w:val="none" w:sz="0" w:space="0" w:color="auto"/>
        <w:left w:val="none" w:sz="0" w:space="0" w:color="auto"/>
        <w:bottom w:val="none" w:sz="0" w:space="0" w:color="auto"/>
        <w:right w:val="none" w:sz="0" w:space="0" w:color="auto"/>
      </w:divBdr>
    </w:div>
    <w:div w:id="401146432">
      <w:bodyDiv w:val="1"/>
      <w:marLeft w:val="0"/>
      <w:marRight w:val="0"/>
      <w:marTop w:val="0"/>
      <w:marBottom w:val="0"/>
      <w:divBdr>
        <w:top w:val="none" w:sz="0" w:space="0" w:color="auto"/>
        <w:left w:val="none" w:sz="0" w:space="0" w:color="auto"/>
        <w:bottom w:val="none" w:sz="0" w:space="0" w:color="auto"/>
        <w:right w:val="none" w:sz="0" w:space="0" w:color="auto"/>
      </w:divBdr>
    </w:div>
    <w:div w:id="401219840">
      <w:bodyDiv w:val="1"/>
      <w:marLeft w:val="0"/>
      <w:marRight w:val="0"/>
      <w:marTop w:val="0"/>
      <w:marBottom w:val="0"/>
      <w:divBdr>
        <w:top w:val="none" w:sz="0" w:space="0" w:color="auto"/>
        <w:left w:val="none" w:sz="0" w:space="0" w:color="auto"/>
        <w:bottom w:val="none" w:sz="0" w:space="0" w:color="auto"/>
        <w:right w:val="none" w:sz="0" w:space="0" w:color="auto"/>
      </w:divBdr>
    </w:div>
    <w:div w:id="402531024">
      <w:bodyDiv w:val="1"/>
      <w:marLeft w:val="0"/>
      <w:marRight w:val="0"/>
      <w:marTop w:val="0"/>
      <w:marBottom w:val="0"/>
      <w:divBdr>
        <w:top w:val="none" w:sz="0" w:space="0" w:color="auto"/>
        <w:left w:val="none" w:sz="0" w:space="0" w:color="auto"/>
        <w:bottom w:val="none" w:sz="0" w:space="0" w:color="auto"/>
        <w:right w:val="none" w:sz="0" w:space="0" w:color="auto"/>
      </w:divBdr>
    </w:div>
    <w:div w:id="404423961">
      <w:bodyDiv w:val="1"/>
      <w:marLeft w:val="0"/>
      <w:marRight w:val="0"/>
      <w:marTop w:val="0"/>
      <w:marBottom w:val="0"/>
      <w:divBdr>
        <w:top w:val="none" w:sz="0" w:space="0" w:color="auto"/>
        <w:left w:val="none" w:sz="0" w:space="0" w:color="auto"/>
        <w:bottom w:val="none" w:sz="0" w:space="0" w:color="auto"/>
        <w:right w:val="none" w:sz="0" w:space="0" w:color="auto"/>
      </w:divBdr>
    </w:div>
    <w:div w:id="404767666">
      <w:bodyDiv w:val="1"/>
      <w:marLeft w:val="0"/>
      <w:marRight w:val="0"/>
      <w:marTop w:val="0"/>
      <w:marBottom w:val="0"/>
      <w:divBdr>
        <w:top w:val="none" w:sz="0" w:space="0" w:color="auto"/>
        <w:left w:val="none" w:sz="0" w:space="0" w:color="auto"/>
        <w:bottom w:val="none" w:sz="0" w:space="0" w:color="auto"/>
        <w:right w:val="none" w:sz="0" w:space="0" w:color="auto"/>
      </w:divBdr>
    </w:div>
    <w:div w:id="407653037">
      <w:bodyDiv w:val="1"/>
      <w:marLeft w:val="0"/>
      <w:marRight w:val="0"/>
      <w:marTop w:val="0"/>
      <w:marBottom w:val="0"/>
      <w:divBdr>
        <w:top w:val="none" w:sz="0" w:space="0" w:color="auto"/>
        <w:left w:val="none" w:sz="0" w:space="0" w:color="auto"/>
        <w:bottom w:val="none" w:sz="0" w:space="0" w:color="auto"/>
        <w:right w:val="none" w:sz="0" w:space="0" w:color="auto"/>
      </w:divBdr>
    </w:div>
    <w:div w:id="408964259">
      <w:bodyDiv w:val="1"/>
      <w:marLeft w:val="0"/>
      <w:marRight w:val="0"/>
      <w:marTop w:val="0"/>
      <w:marBottom w:val="0"/>
      <w:divBdr>
        <w:top w:val="none" w:sz="0" w:space="0" w:color="auto"/>
        <w:left w:val="none" w:sz="0" w:space="0" w:color="auto"/>
        <w:bottom w:val="none" w:sz="0" w:space="0" w:color="auto"/>
        <w:right w:val="none" w:sz="0" w:space="0" w:color="auto"/>
      </w:divBdr>
    </w:div>
    <w:div w:id="413936668">
      <w:bodyDiv w:val="1"/>
      <w:marLeft w:val="0"/>
      <w:marRight w:val="0"/>
      <w:marTop w:val="0"/>
      <w:marBottom w:val="0"/>
      <w:divBdr>
        <w:top w:val="none" w:sz="0" w:space="0" w:color="auto"/>
        <w:left w:val="none" w:sz="0" w:space="0" w:color="auto"/>
        <w:bottom w:val="none" w:sz="0" w:space="0" w:color="auto"/>
        <w:right w:val="none" w:sz="0" w:space="0" w:color="auto"/>
      </w:divBdr>
    </w:div>
    <w:div w:id="414982610">
      <w:bodyDiv w:val="1"/>
      <w:marLeft w:val="0"/>
      <w:marRight w:val="0"/>
      <w:marTop w:val="0"/>
      <w:marBottom w:val="0"/>
      <w:divBdr>
        <w:top w:val="none" w:sz="0" w:space="0" w:color="auto"/>
        <w:left w:val="none" w:sz="0" w:space="0" w:color="auto"/>
        <w:bottom w:val="none" w:sz="0" w:space="0" w:color="auto"/>
        <w:right w:val="none" w:sz="0" w:space="0" w:color="auto"/>
      </w:divBdr>
    </w:div>
    <w:div w:id="417292443">
      <w:bodyDiv w:val="1"/>
      <w:marLeft w:val="0"/>
      <w:marRight w:val="0"/>
      <w:marTop w:val="0"/>
      <w:marBottom w:val="0"/>
      <w:divBdr>
        <w:top w:val="none" w:sz="0" w:space="0" w:color="auto"/>
        <w:left w:val="none" w:sz="0" w:space="0" w:color="auto"/>
        <w:bottom w:val="none" w:sz="0" w:space="0" w:color="auto"/>
        <w:right w:val="none" w:sz="0" w:space="0" w:color="auto"/>
      </w:divBdr>
    </w:div>
    <w:div w:id="417554216">
      <w:bodyDiv w:val="1"/>
      <w:marLeft w:val="0"/>
      <w:marRight w:val="0"/>
      <w:marTop w:val="0"/>
      <w:marBottom w:val="0"/>
      <w:divBdr>
        <w:top w:val="none" w:sz="0" w:space="0" w:color="auto"/>
        <w:left w:val="none" w:sz="0" w:space="0" w:color="auto"/>
        <w:bottom w:val="none" w:sz="0" w:space="0" w:color="auto"/>
        <w:right w:val="none" w:sz="0" w:space="0" w:color="auto"/>
      </w:divBdr>
    </w:div>
    <w:div w:id="417873337">
      <w:bodyDiv w:val="1"/>
      <w:marLeft w:val="0"/>
      <w:marRight w:val="0"/>
      <w:marTop w:val="0"/>
      <w:marBottom w:val="0"/>
      <w:divBdr>
        <w:top w:val="none" w:sz="0" w:space="0" w:color="auto"/>
        <w:left w:val="none" w:sz="0" w:space="0" w:color="auto"/>
        <w:bottom w:val="none" w:sz="0" w:space="0" w:color="auto"/>
        <w:right w:val="none" w:sz="0" w:space="0" w:color="auto"/>
      </w:divBdr>
    </w:div>
    <w:div w:id="418671828">
      <w:bodyDiv w:val="1"/>
      <w:marLeft w:val="0"/>
      <w:marRight w:val="0"/>
      <w:marTop w:val="0"/>
      <w:marBottom w:val="0"/>
      <w:divBdr>
        <w:top w:val="none" w:sz="0" w:space="0" w:color="auto"/>
        <w:left w:val="none" w:sz="0" w:space="0" w:color="auto"/>
        <w:bottom w:val="none" w:sz="0" w:space="0" w:color="auto"/>
        <w:right w:val="none" w:sz="0" w:space="0" w:color="auto"/>
      </w:divBdr>
    </w:div>
    <w:div w:id="421223039">
      <w:bodyDiv w:val="1"/>
      <w:marLeft w:val="0"/>
      <w:marRight w:val="0"/>
      <w:marTop w:val="0"/>
      <w:marBottom w:val="0"/>
      <w:divBdr>
        <w:top w:val="none" w:sz="0" w:space="0" w:color="auto"/>
        <w:left w:val="none" w:sz="0" w:space="0" w:color="auto"/>
        <w:bottom w:val="none" w:sz="0" w:space="0" w:color="auto"/>
        <w:right w:val="none" w:sz="0" w:space="0" w:color="auto"/>
      </w:divBdr>
    </w:div>
    <w:div w:id="422073052">
      <w:bodyDiv w:val="1"/>
      <w:marLeft w:val="0"/>
      <w:marRight w:val="0"/>
      <w:marTop w:val="0"/>
      <w:marBottom w:val="0"/>
      <w:divBdr>
        <w:top w:val="none" w:sz="0" w:space="0" w:color="auto"/>
        <w:left w:val="none" w:sz="0" w:space="0" w:color="auto"/>
        <w:bottom w:val="none" w:sz="0" w:space="0" w:color="auto"/>
        <w:right w:val="none" w:sz="0" w:space="0" w:color="auto"/>
      </w:divBdr>
    </w:div>
    <w:div w:id="423189214">
      <w:bodyDiv w:val="1"/>
      <w:marLeft w:val="0"/>
      <w:marRight w:val="0"/>
      <w:marTop w:val="0"/>
      <w:marBottom w:val="0"/>
      <w:divBdr>
        <w:top w:val="none" w:sz="0" w:space="0" w:color="auto"/>
        <w:left w:val="none" w:sz="0" w:space="0" w:color="auto"/>
        <w:bottom w:val="none" w:sz="0" w:space="0" w:color="auto"/>
        <w:right w:val="none" w:sz="0" w:space="0" w:color="auto"/>
      </w:divBdr>
    </w:div>
    <w:div w:id="429938246">
      <w:bodyDiv w:val="1"/>
      <w:marLeft w:val="0"/>
      <w:marRight w:val="0"/>
      <w:marTop w:val="0"/>
      <w:marBottom w:val="0"/>
      <w:divBdr>
        <w:top w:val="none" w:sz="0" w:space="0" w:color="auto"/>
        <w:left w:val="none" w:sz="0" w:space="0" w:color="auto"/>
        <w:bottom w:val="none" w:sz="0" w:space="0" w:color="auto"/>
        <w:right w:val="none" w:sz="0" w:space="0" w:color="auto"/>
      </w:divBdr>
    </w:div>
    <w:div w:id="430199684">
      <w:bodyDiv w:val="1"/>
      <w:marLeft w:val="0"/>
      <w:marRight w:val="0"/>
      <w:marTop w:val="0"/>
      <w:marBottom w:val="0"/>
      <w:divBdr>
        <w:top w:val="none" w:sz="0" w:space="0" w:color="auto"/>
        <w:left w:val="none" w:sz="0" w:space="0" w:color="auto"/>
        <w:bottom w:val="none" w:sz="0" w:space="0" w:color="auto"/>
        <w:right w:val="none" w:sz="0" w:space="0" w:color="auto"/>
      </w:divBdr>
    </w:div>
    <w:div w:id="430510166">
      <w:bodyDiv w:val="1"/>
      <w:marLeft w:val="0"/>
      <w:marRight w:val="0"/>
      <w:marTop w:val="0"/>
      <w:marBottom w:val="0"/>
      <w:divBdr>
        <w:top w:val="none" w:sz="0" w:space="0" w:color="auto"/>
        <w:left w:val="none" w:sz="0" w:space="0" w:color="auto"/>
        <w:bottom w:val="none" w:sz="0" w:space="0" w:color="auto"/>
        <w:right w:val="none" w:sz="0" w:space="0" w:color="auto"/>
      </w:divBdr>
    </w:div>
    <w:div w:id="432283637">
      <w:bodyDiv w:val="1"/>
      <w:marLeft w:val="0"/>
      <w:marRight w:val="0"/>
      <w:marTop w:val="0"/>
      <w:marBottom w:val="0"/>
      <w:divBdr>
        <w:top w:val="none" w:sz="0" w:space="0" w:color="auto"/>
        <w:left w:val="none" w:sz="0" w:space="0" w:color="auto"/>
        <w:bottom w:val="none" w:sz="0" w:space="0" w:color="auto"/>
        <w:right w:val="none" w:sz="0" w:space="0" w:color="auto"/>
      </w:divBdr>
    </w:div>
    <w:div w:id="432944098">
      <w:bodyDiv w:val="1"/>
      <w:marLeft w:val="0"/>
      <w:marRight w:val="0"/>
      <w:marTop w:val="0"/>
      <w:marBottom w:val="0"/>
      <w:divBdr>
        <w:top w:val="none" w:sz="0" w:space="0" w:color="auto"/>
        <w:left w:val="none" w:sz="0" w:space="0" w:color="auto"/>
        <w:bottom w:val="none" w:sz="0" w:space="0" w:color="auto"/>
        <w:right w:val="none" w:sz="0" w:space="0" w:color="auto"/>
      </w:divBdr>
    </w:div>
    <w:div w:id="438330031">
      <w:bodyDiv w:val="1"/>
      <w:marLeft w:val="0"/>
      <w:marRight w:val="0"/>
      <w:marTop w:val="0"/>
      <w:marBottom w:val="0"/>
      <w:divBdr>
        <w:top w:val="none" w:sz="0" w:space="0" w:color="auto"/>
        <w:left w:val="none" w:sz="0" w:space="0" w:color="auto"/>
        <w:bottom w:val="none" w:sz="0" w:space="0" w:color="auto"/>
        <w:right w:val="none" w:sz="0" w:space="0" w:color="auto"/>
      </w:divBdr>
    </w:div>
    <w:div w:id="445655908">
      <w:bodyDiv w:val="1"/>
      <w:marLeft w:val="0"/>
      <w:marRight w:val="0"/>
      <w:marTop w:val="0"/>
      <w:marBottom w:val="0"/>
      <w:divBdr>
        <w:top w:val="none" w:sz="0" w:space="0" w:color="auto"/>
        <w:left w:val="none" w:sz="0" w:space="0" w:color="auto"/>
        <w:bottom w:val="none" w:sz="0" w:space="0" w:color="auto"/>
        <w:right w:val="none" w:sz="0" w:space="0" w:color="auto"/>
      </w:divBdr>
    </w:div>
    <w:div w:id="452093736">
      <w:bodyDiv w:val="1"/>
      <w:marLeft w:val="0"/>
      <w:marRight w:val="0"/>
      <w:marTop w:val="0"/>
      <w:marBottom w:val="0"/>
      <w:divBdr>
        <w:top w:val="none" w:sz="0" w:space="0" w:color="auto"/>
        <w:left w:val="none" w:sz="0" w:space="0" w:color="auto"/>
        <w:bottom w:val="none" w:sz="0" w:space="0" w:color="auto"/>
        <w:right w:val="none" w:sz="0" w:space="0" w:color="auto"/>
      </w:divBdr>
    </w:div>
    <w:div w:id="454451554">
      <w:bodyDiv w:val="1"/>
      <w:marLeft w:val="0"/>
      <w:marRight w:val="0"/>
      <w:marTop w:val="0"/>
      <w:marBottom w:val="0"/>
      <w:divBdr>
        <w:top w:val="none" w:sz="0" w:space="0" w:color="auto"/>
        <w:left w:val="none" w:sz="0" w:space="0" w:color="auto"/>
        <w:bottom w:val="none" w:sz="0" w:space="0" w:color="auto"/>
        <w:right w:val="none" w:sz="0" w:space="0" w:color="auto"/>
      </w:divBdr>
    </w:div>
    <w:div w:id="460075022">
      <w:bodyDiv w:val="1"/>
      <w:marLeft w:val="0"/>
      <w:marRight w:val="0"/>
      <w:marTop w:val="0"/>
      <w:marBottom w:val="0"/>
      <w:divBdr>
        <w:top w:val="none" w:sz="0" w:space="0" w:color="auto"/>
        <w:left w:val="none" w:sz="0" w:space="0" w:color="auto"/>
        <w:bottom w:val="none" w:sz="0" w:space="0" w:color="auto"/>
        <w:right w:val="none" w:sz="0" w:space="0" w:color="auto"/>
      </w:divBdr>
    </w:div>
    <w:div w:id="460152573">
      <w:bodyDiv w:val="1"/>
      <w:marLeft w:val="0"/>
      <w:marRight w:val="0"/>
      <w:marTop w:val="0"/>
      <w:marBottom w:val="0"/>
      <w:divBdr>
        <w:top w:val="none" w:sz="0" w:space="0" w:color="auto"/>
        <w:left w:val="none" w:sz="0" w:space="0" w:color="auto"/>
        <w:bottom w:val="none" w:sz="0" w:space="0" w:color="auto"/>
        <w:right w:val="none" w:sz="0" w:space="0" w:color="auto"/>
      </w:divBdr>
    </w:div>
    <w:div w:id="460461312">
      <w:bodyDiv w:val="1"/>
      <w:marLeft w:val="0"/>
      <w:marRight w:val="0"/>
      <w:marTop w:val="0"/>
      <w:marBottom w:val="0"/>
      <w:divBdr>
        <w:top w:val="none" w:sz="0" w:space="0" w:color="auto"/>
        <w:left w:val="none" w:sz="0" w:space="0" w:color="auto"/>
        <w:bottom w:val="none" w:sz="0" w:space="0" w:color="auto"/>
        <w:right w:val="none" w:sz="0" w:space="0" w:color="auto"/>
      </w:divBdr>
    </w:div>
    <w:div w:id="461576917">
      <w:bodyDiv w:val="1"/>
      <w:marLeft w:val="0"/>
      <w:marRight w:val="0"/>
      <w:marTop w:val="0"/>
      <w:marBottom w:val="0"/>
      <w:divBdr>
        <w:top w:val="none" w:sz="0" w:space="0" w:color="auto"/>
        <w:left w:val="none" w:sz="0" w:space="0" w:color="auto"/>
        <w:bottom w:val="none" w:sz="0" w:space="0" w:color="auto"/>
        <w:right w:val="none" w:sz="0" w:space="0" w:color="auto"/>
      </w:divBdr>
    </w:div>
    <w:div w:id="462582101">
      <w:bodyDiv w:val="1"/>
      <w:marLeft w:val="0"/>
      <w:marRight w:val="0"/>
      <w:marTop w:val="0"/>
      <w:marBottom w:val="0"/>
      <w:divBdr>
        <w:top w:val="none" w:sz="0" w:space="0" w:color="auto"/>
        <w:left w:val="none" w:sz="0" w:space="0" w:color="auto"/>
        <w:bottom w:val="none" w:sz="0" w:space="0" w:color="auto"/>
        <w:right w:val="none" w:sz="0" w:space="0" w:color="auto"/>
      </w:divBdr>
    </w:div>
    <w:div w:id="462770727">
      <w:bodyDiv w:val="1"/>
      <w:marLeft w:val="0"/>
      <w:marRight w:val="0"/>
      <w:marTop w:val="0"/>
      <w:marBottom w:val="0"/>
      <w:divBdr>
        <w:top w:val="none" w:sz="0" w:space="0" w:color="auto"/>
        <w:left w:val="none" w:sz="0" w:space="0" w:color="auto"/>
        <w:bottom w:val="none" w:sz="0" w:space="0" w:color="auto"/>
        <w:right w:val="none" w:sz="0" w:space="0" w:color="auto"/>
      </w:divBdr>
    </w:div>
    <w:div w:id="463276641">
      <w:bodyDiv w:val="1"/>
      <w:marLeft w:val="0"/>
      <w:marRight w:val="0"/>
      <w:marTop w:val="0"/>
      <w:marBottom w:val="0"/>
      <w:divBdr>
        <w:top w:val="none" w:sz="0" w:space="0" w:color="auto"/>
        <w:left w:val="none" w:sz="0" w:space="0" w:color="auto"/>
        <w:bottom w:val="none" w:sz="0" w:space="0" w:color="auto"/>
        <w:right w:val="none" w:sz="0" w:space="0" w:color="auto"/>
      </w:divBdr>
    </w:div>
    <w:div w:id="464196784">
      <w:bodyDiv w:val="1"/>
      <w:marLeft w:val="0"/>
      <w:marRight w:val="0"/>
      <w:marTop w:val="0"/>
      <w:marBottom w:val="0"/>
      <w:divBdr>
        <w:top w:val="none" w:sz="0" w:space="0" w:color="auto"/>
        <w:left w:val="none" w:sz="0" w:space="0" w:color="auto"/>
        <w:bottom w:val="none" w:sz="0" w:space="0" w:color="auto"/>
        <w:right w:val="none" w:sz="0" w:space="0" w:color="auto"/>
      </w:divBdr>
    </w:div>
    <w:div w:id="465976989">
      <w:bodyDiv w:val="1"/>
      <w:marLeft w:val="0"/>
      <w:marRight w:val="0"/>
      <w:marTop w:val="0"/>
      <w:marBottom w:val="0"/>
      <w:divBdr>
        <w:top w:val="none" w:sz="0" w:space="0" w:color="auto"/>
        <w:left w:val="none" w:sz="0" w:space="0" w:color="auto"/>
        <w:bottom w:val="none" w:sz="0" w:space="0" w:color="auto"/>
        <w:right w:val="none" w:sz="0" w:space="0" w:color="auto"/>
      </w:divBdr>
    </w:div>
    <w:div w:id="467475166">
      <w:bodyDiv w:val="1"/>
      <w:marLeft w:val="0"/>
      <w:marRight w:val="0"/>
      <w:marTop w:val="0"/>
      <w:marBottom w:val="0"/>
      <w:divBdr>
        <w:top w:val="none" w:sz="0" w:space="0" w:color="auto"/>
        <w:left w:val="none" w:sz="0" w:space="0" w:color="auto"/>
        <w:bottom w:val="none" w:sz="0" w:space="0" w:color="auto"/>
        <w:right w:val="none" w:sz="0" w:space="0" w:color="auto"/>
      </w:divBdr>
    </w:div>
    <w:div w:id="467631609">
      <w:bodyDiv w:val="1"/>
      <w:marLeft w:val="0"/>
      <w:marRight w:val="0"/>
      <w:marTop w:val="0"/>
      <w:marBottom w:val="0"/>
      <w:divBdr>
        <w:top w:val="none" w:sz="0" w:space="0" w:color="auto"/>
        <w:left w:val="none" w:sz="0" w:space="0" w:color="auto"/>
        <w:bottom w:val="none" w:sz="0" w:space="0" w:color="auto"/>
        <w:right w:val="none" w:sz="0" w:space="0" w:color="auto"/>
      </w:divBdr>
    </w:div>
    <w:div w:id="470826348">
      <w:bodyDiv w:val="1"/>
      <w:marLeft w:val="0"/>
      <w:marRight w:val="0"/>
      <w:marTop w:val="0"/>
      <w:marBottom w:val="0"/>
      <w:divBdr>
        <w:top w:val="none" w:sz="0" w:space="0" w:color="auto"/>
        <w:left w:val="none" w:sz="0" w:space="0" w:color="auto"/>
        <w:bottom w:val="none" w:sz="0" w:space="0" w:color="auto"/>
        <w:right w:val="none" w:sz="0" w:space="0" w:color="auto"/>
      </w:divBdr>
    </w:div>
    <w:div w:id="471680915">
      <w:bodyDiv w:val="1"/>
      <w:marLeft w:val="0"/>
      <w:marRight w:val="0"/>
      <w:marTop w:val="0"/>
      <w:marBottom w:val="0"/>
      <w:divBdr>
        <w:top w:val="none" w:sz="0" w:space="0" w:color="auto"/>
        <w:left w:val="none" w:sz="0" w:space="0" w:color="auto"/>
        <w:bottom w:val="none" w:sz="0" w:space="0" w:color="auto"/>
        <w:right w:val="none" w:sz="0" w:space="0" w:color="auto"/>
      </w:divBdr>
    </w:div>
    <w:div w:id="472792895">
      <w:bodyDiv w:val="1"/>
      <w:marLeft w:val="0"/>
      <w:marRight w:val="0"/>
      <w:marTop w:val="0"/>
      <w:marBottom w:val="0"/>
      <w:divBdr>
        <w:top w:val="none" w:sz="0" w:space="0" w:color="auto"/>
        <w:left w:val="none" w:sz="0" w:space="0" w:color="auto"/>
        <w:bottom w:val="none" w:sz="0" w:space="0" w:color="auto"/>
        <w:right w:val="none" w:sz="0" w:space="0" w:color="auto"/>
      </w:divBdr>
    </w:div>
    <w:div w:id="476150065">
      <w:bodyDiv w:val="1"/>
      <w:marLeft w:val="0"/>
      <w:marRight w:val="0"/>
      <w:marTop w:val="0"/>
      <w:marBottom w:val="0"/>
      <w:divBdr>
        <w:top w:val="none" w:sz="0" w:space="0" w:color="auto"/>
        <w:left w:val="none" w:sz="0" w:space="0" w:color="auto"/>
        <w:bottom w:val="none" w:sz="0" w:space="0" w:color="auto"/>
        <w:right w:val="none" w:sz="0" w:space="0" w:color="auto"/>
      </w:divBdr>
    </w:div>
    <w:div w:id="483473826">
      <w:bodyDiv w:val="1"/>
      <w:marLeft w:val="0"/>
      <w:marRight w:val="0"/>
      <w:marTop w:val="0"/>
      <w:marBottom w:val="0"/>
      <w:divBdr>
        <w:top w:val="none" w:sz="0" w:space="0" w:color="auto"/>
        <w:left w:val="none" w:sz="0" w:space="0" w:color="auto"/>
        <w:bottom w:val="none" w:sz="0" w:space="0" w:color="auto"/>
        <w:right w:val="none" w:sz="0" w:space="0" w:color="auto"/>
      </w:divBdr>
    </w:div>
    <w:div w:id="484396249">
      <w:bodyDiv w:val="1"/>
      <w:marLeft w:val="0"/>
      <w:marRight w:val="0"/>
      <w:marTop w:val="0"/>
      <w:marBottom w:val="0"/>
      <w:divBdr>
        <w:top w:val="none" w:sz="0" w:space="0" w:color="auto"/>
        <w:left w:val="none" w:sz="0" w:space="0" w:color="auto"/>
        <w:bottom w:val="none" w:sz="0" w:space="0" w:color="auto"/>
        <w:right w:val="none" w:sz="0" w:space="0" w:color="auto"/>
      </w:divBdr>
    </w:div>
    <w:div w:id="488210428">
      <w:bodyDiv w:val="1"/>
      <w:marLeft w:val="0"/>
      <w:marRight w:val="0"/>
      <w:marTop w:val="0"/>
      <w:marBottom w:val="0"/>
      <w:divBdr>
        <w:top w:val="none" w:sz="0" w:space="0" w:color="auto"/>
        <w:left w:val="none" w:sz="0" w:space="0" w:color="auto"/>
        <w:bottom w:val="none" w:sz="0" w:space="0" w:color="auto"/>
        <w:right w:val="none" w:sz="0" w:space="0" w:color="auto"/>
      </w:divBdr>
    </w:div>
    <w:div w:id="495538317">
      <w:bodyDiv w:val="1"/>
      <w:marLeft w:val="0"/>
      <w:marRight w:val="0"/>
      <w:marTop w:val="0"/>
      <w:marBottom w:val="0"/>
      <w:divBdr>
        <w:top w:val="none" w:sz="0" w:space="0" w:color="auto"/>
        <w:left w:val="none" w:sz="0" w:space="0" w:color="auto"/>
        <w:bottom w:val="none" w:sz="0" w:space="0" w:color="auto"/>
        <w:right w:val="none" w:sz="0" w:space="0" w:color="auto"/>
      </w:divBdr>
    </w:div>
    <w:div w:id="498236675">
      <w:bodyDiv w:val="1"/>
      <w:marLeft w:val="0"/>
      <w:marRight w:val="0"/>
      <w:marTop w:val="0"/>
      <w:marBottom w:val="0"/>
      <w:divBdr>
        <w:top w:val="none" w:sz="0" w:space="0" w:color="auto"/>
        <w:left w:val="none" w:sz="0" w:space="0" w:color="auto"/>
        <w:bottom w:val="none" w:sz="0" w:space="0" w:color="auto"/>
        <w:right w:val="none" w:sz="0" w:space="0" w:color="auto"/>
      </w:divBdr>
    </w:div>
    <w:div w:id="499076317">
      <w:bodyDiv w:val="1"/>
      <w:marLeft w:val="0"/>
      <w:marRight w:val="0"/>
      <w:marTop w:val="0"/>
      <w:marBottom w:val="0"/>
      <w:divBdr>
        <w:top w:val="none" w:sz="0" w:space="0" w:color="auto"/>
        <w:left w:val="none" w:sz="0" w:space="0" w:color="auto"/>
        <w:bottom w:val="none" w:sz="0" w:space="0" w:color="auto"/>
        <w:right w:val="none" w:sz="0" w:space="0" w:color="auto"/>
      </w:divBdr>
    </w:div>
    <w:div w:id="499582538">
      <w:bodyDiv w:val="1"/>
      <w:marLeft w:val="0"/>
      <w:marRight w:val="0"/>
      <w:marTop w:val="0"/>
      <w:marBottom w:val="0"/>
      <w:divBdr>
        <w:top w:val="none" w:sz="0" w:space="0" w:color="auto"/>
        <w:left w:val="none" w:sz="0" w:space="0" w:color="auto"/>
        <w:bottom w:val="none" w:sz="0" w:space="0" w:color="auto"/>
        <w:right w:val="none" w:sz="0" w:space="0" w:color="auto"/>
      </w:divBdr>
    </w:div>
    <w:div w:id="505247065">
      <w:bodyDiv w:val="1"/>
      <w:marLeft w:val="0"/>
      <w:marRight w:val="0"/>
      <w:marTop w:val="0"/>
      <w:marBottom w:val="0"/>
      <w:divBdr>
        <w:top w:val="none" w:sz="0" w:space="0" w:color="auto"/>
        <w:left w:val="none" w:sz="0" w:space="0" w:color="auto"/>
        <w:bottom w:val="none" w:sz="0" w:space="0" w:color="auto"/>
        <w:right w:val="none" w:sz="0" w:space="0" w:color="auto"/>
      </w:divBdr>
    </w:div>
    <w:div w:id="507914432">
      <w:bodyDiv w:val="1"/>
      <w:marLeft w:val="0"/>
      <w:marRight w:val="0"/>
      <w:marTop w:val="0"/>
      <w:marBottom w:val="0"/>
      <w:divBdr>
        <w:top w:val="none" w:sz="0" w:space="0" w:color="auto"/>
        <w:left w:val="none" w:sz="0" w:space="0" w:color="auto"/>
        <w:bottom w:val="none" w:sz="0" w:space="0" w:color="auto"/>
        <w:right w:val="none" w:sz="0" w:space="0" w:color="auto"/>
      </w:divBdr>
    </w:div>
    <w:div w:id="508254950">
      <w:bodyDiv w:val="1"/>
      <w:marLeft w:val="0"/>
      <w:marRight w:val="0"/>
      <w:marTop w:val="0"/>
      <w:marBottom w:val="0"/>
      <w:divBdr>
        <w:top w:val="none" w:sz="0" w:space="0" w:color="auto"/>
        <w:left w:val="none" w:sz="0" w:space="0" w:color="auto"/>
        <w:bottom w:val="none" w:sz="0" w:space="0" w:color="auto"/>
        <w:right w:val="none" w:sz="0" w:space="0" w:color="auto"/>
      </w:divBdr>
    </w:div>
    <w:div w:id="508954197">
      <w:bodyDiv w:val="1"/>
      <w:marLeft w:val="0"/>
      <w:marRight w:val="0"/>
      <w:marTop w:val="0"/>
      <w:marBottom w:val="0"/>
      <w:divBdr>
        <w:top w:val="none" w:sz="0" w:space="0" w:color="auto"/>
        <w:left w:val="none" w:sz="0" w:space="0" w:color="auto"/>
        <w:bottom w:val="none" w:sz="0" w:space="0" w:color="auto"/>
        <w:right w:val="none" w:sz="0" w:space="0" w:color="auto"/>
      </w:divBdr>
    </w:div>
    <w:div w:id="510265296">
      <w:bodyDiv w:val="1"/>
      <w:marLeft w:val="0"/>
      <w:marRight w:val="0"/>
      <w:marTop w:val="0"/>
      <w:marBottom w:val="0"/>
      <w:divBdr>
        <w:top w:val="none" w:sz="0" w:space="0" w:color="auto"/>
        <w:left w:val="none" w:sz="0" w:space="0" w:color="auto"/>
        <w:bottom w:val="none" w:sz="0" w:space="0" w:color="auto"/>
        <w:right w:val="none" w:sz="0" w:space="0" w:color="auto"/>
      </w:divBdr>
    </w:div>
    <w:div w:id="517231187">
      <w:bodyDiv w:val="1"/>
      <w:marLeft w:val="0"/>
      <w:marRight w:val="0"/>
      <w:marTop w:val="0"/>
      <w:marBottom w:val="0"/>
      <w:divBdr>
        <w:top w:val="none" w:sz="0" w:space="0" w:color="auto"/>
        <w:left w:val="none" w:sz="0" w:space="0" w:color="auto"/>
        <w:bottom w:val="none" w:sz="0" w:space="0" w:color="auto"/>
        <w:right w:val="none" w:sz="0" w:space="0" w:color="auto"/>
      </w:divBdr>
    </w:div>
    <w:div w:id="517278840">
      <w:bodyDiv w:val="1"/>
      <w:marLeft w:val="0"/>
      <w:marRight w:val="0"/>
      <w:marTop w:val="0"/>
      <w:marBottom w:val="0"/>
      <w:divBdr>
        <w:top w:val="none" w:sz="0" w:space="0" w:color="auto"/>
        <w:left w:val="none" w:sz="0" w:space="0" w:color="auto"/>
        <w:bottom w:val="none" w:sz="0" w:space="0" w:color="auto"/>
        <w:right w:val="none" w:sz="0" w:space="0" w:color="auto"/>
      </w:divBdr>
    </w:div>
    <w:div w:id="517693283">
      <w:bodyDiv w:val="1"/>
      <w:marLeft w:val="0"/>
      <w:marRight w:val="0"/>
      <w:marTop w:val="0"/>
      <w:marBottom w:val="0"/>
      <w:divBdr>
        <w:top w:val="none" w:sz="0" w:space="0" w:color="auto"/>
        <w:left w:val="none" w:sz="0" w:space="0" w:color="auto"/>
        <w:bottom w:val="none" w:sz="0" w:space="0" w:color="auto"/>
        <w:right w:val="none" w:sz="0" w:space="0" w:color="auto"/>
      </w:divBdr>
    </w:div>
    <w:div w:id="521238913">
      <w:bodyDiv w:val="1"/>
      <w:marLeft w:val="0"/>
      <w:marRight w:val="0"/>
      <w:marTop w:val="0"/>
      <w:marBottom w:val="0"/>
      <w:divBdr>
        <w:top w:val="none" w:sz="0" w:space="0" w:color="auto"/>
        <w:left w:val="none" w:sz="0" w:space="0" w:color="auto"/>
        <w:bottom w:val="none" w:sz="0" w:space="0" w:color="auto"/>
        <w:right w:val="none" w:sz="0" w:space="0" w:color="auto"/>
      </w:divBdr>
    </w:div>
    <w:div w:id="522329021">
      <w:bodyDiv w:val="1"/>
      <w:marLeft w:val="0"/>
      <w:marRight w:val="0"/>
      <w:marTop w:val="0"/>
      <w:marBottom w:val="0"/>
      <w:divBdr>
        <w:top w:val="none" w:sz="0" w:space="0" w:color="auto"/>
        <w:left w:val="none" w:sz="0" w:space="0" w:color="auto"/>
        <w:bottom w:val="none" w:sz="0" w:space="0" w:color="auto"/>
        <w:right w:val="none" w:sz="0" w:space="0" w:color="auto"/>
      </w:divBdr>
    </w:div>
    <w:div w:id="524515744">
      <w:bodyDiv w:val="1"/>
      <w:marLeft w:val="0"/>
      <w:marRight w:val="0"/>
      <w:marTop w:val="0"/>
      <w:marBottom w:val="0"/>
      <w:divBdr>
        <w:top w:val="none" w:sz="0" w:space="0" w:color="auto"/>
        <w:left w:val="none" w:sz="0" w:space="0" w:color="auto"/>
        <w:bottom w:val="none" w:sz="0" w:space="0" w:color="auto"/>
        <w:right w:val="none" w:sz="0" w:space="0" w:color="auto"/>
      </w:divBdr>
    </w:div>
    <w:div w:id="524515757">
      <w:bodyDiv w:val="1"/>
      <w:marLeft w:val="0"/>
      <w:marRight w:val="0"/>
      <w:marTop w:val="0"/>
      <w:marBottom w:val="0"/>
      <w:divBdr>
        <w:top w:val="none" w:sz="0" w:space="0" w:color="auto"/>
        <w:left w:val="none" w:sz="0" w:space="0" w:color="auto"/>
        <w:bottom w:val="none" w:sz="0" w:space="0" w:color="auto"/>
        <w:right w:val="none" w:sz="0" w:space="0" w:color="auto"/>
      </w:divBdr>
    </w:div>
    <w:div w:id="526330605">
      <w:bodyDiv w:val="1"/>
      <w:marLeft w:val="0"/>
      <w:marRight w:val="0"/>
      <w:marTop w:val="0"/>
      <w:marBottom w:val="0"/>
      <w:divBdr>
        <w:top w:val="none" w:sz="0" w:space="0" w:color="auto"/>
        <w:left w:val="none" w:sz="0" w:space="0" w:color="auto"/>
        <w:bottom w:val="none" w:sz="0" w:space="0" w:color="auto"/>
        <w:right w:val="none" w:sz="0" w:space="0" w:color="auto"/>
      </w:divBdr>
    </w:div>
    <w:div w:id="535578777">
      <w:bodyDiv w:val="1"/>
      <w:marLeft w:val="0"/>
      <w:marRight w:val="0"/>
      <w:marTop w:val="0"/>
      <w:marBottom w:val="0"/>
      <w:divBdr>
        <w:top w:val="none" w:sz="0" w:space="0" w:color="auto"/>
        <w:left w:val="none" w:sz="0" w:space="0" w:color="auto"/>
        <w:bottom w:val="none" w:sz="0" w:space="0" w:color="auto"/>
        <w:right w:val="none" w:sz="0" w:space="0" w:color="auto"/>
      </w:divBdr>
    </w:div>
    <w:div w:id="537662673">
      <w:bodyDiv w:val="1"/>
      <w:marLeft w:val="0"/>
      <w:marRight w:val="0"/>
      <w:marTop w:val="0"/>
      <w:marBottom w:val="0"/>
      <w:divBdr>
        <w:top w:val="none" w:sz="0" w:space="0" w:color="auto"/>
        <w:left w:val="none" w:sz="0" w:space="0" w:color="auto"/>
        <w:bottom w:val="none" w:sz="0" w:space="0" w:color="auto"/>
        <w:right w:val="none" w:sz="0" w:space="0" w:color="auto"/>
      </w:divBdr>
    </w:div>
    <w:div w:id="539242418">
      <w:bodyDiv w:val="1"/>
      <w:marLeft w:val="0"/>
      <w:marRight w:val="0"/>
      <w:marTop w:val="0"/>
      <w:marBottom w:val="0"/>
      <w:divBdr>
        <w:top w:val="none" w:sz="0" w:space="0" w:color="auto"/>
        <w:left w:val="none" w:sz="0" w:space="0" w:color="auto"/>
        <w:bottom w:val="none" w:sz="0" w:space="0" w:color="auto"/>
        <w:right w:val="none" w:sz="0" w:space="0" w:color="auto"/>
      </w:divBdr>
    </w:div>
    <w:div w:id="544101943">
      <w:bodyDiv w:val="1"/>
      <w:marLeft w:val="0"/>
      <w:marRight w:val="0"/>
      <w:marTop w:val="0"/>
      <w:marBottom w:val="0"/>
      <w:divBdr>
        <w:top w:val="none" w:sz="0" w:space="0" w:color="auto"/>
        <w:left w:val="none" w:sz="0" w:space="0" w:color="auto"/>
        <w:bottom w:val="none" w:sz="0" w:space="0" w:color="auto"/>
        <w:right w:val="none" w:sz="0" w:space="0" w:color="auto"/>
      </w:divBdr>
    </w:div>
    <w:div w:id="547499872">
      <w:bodyDiv w:val="1"/>
      <w:marLeft w:val="0"/>
      <w:marRight w:val="0"/>
      <w:marTop w:val="0"/>
      <w:marBottom w:val="0"/>
      <w:divBdr>
        <w:top w:val="none" w:sz="0" w:space="0" w:color="auto"/>
        <w:left w:val="none" w:sz="0" w:space="0" w:color="auto"/>
        <w:bottom w:val="none" w:sz="0" w:space="0" w:color="auto"/>
        <w:right w:val="none" w:sz="0" w:space="0" w:color="auto"/>
      </w:divBdr>
    </w:div>
    <w:div w:id="548610499">
      <w:bodyDiv w:val="1"/>
      <w:marLeft w:val="0"/>
      <w:marRight w:val="0"/>
      <w:marTop w:val="0"/>
      <w:marBottom w:val="0"/>
      <w:divBdr>
        <w:top w:val="none" w:sz="0" w:space="0" w:color="auto"/>
        <w:left w:val="none" w:sz="0" w:space="0" w:color="auto"/>
        <w:bottom w:val="none" w:sz="0" w:space="0" w:color="auto"/>
        <w:right w:val="none" w:sz="0" w:space="0" w:color="auto"/>
      </w:divBdr>
    </w:div>
    <w:div w:id="551234678">
      <w:bodyDiv w:val="1"/>
      <w:marLeft w:val="0"/>
      <w:marRight w:val="0"/>
      <w:marTop w:val="0"/>
      <w:marBottom w:val="0"/>
      <w:divBdr>
        <w:top w:val="none" w:sz="0" w:space="0" w:color="auto"/>
        <w:left w:val="none" w:sz="0" w:space="0" w:color="auto"/>
        <w:bottom w:val="none" w:sz="0" w:space="0" w:color="auto"/>
        <w:right w:val="none" w:sz="0" w:space="0" w:color="auto"/>
      </w:divBdr>
    </w:div>
    <w:div w:id="553582726">
      <w:bodyDiv w:val="1"/>
      <w:marLeft w:val="0"/>
      <w:marRight w:val="0"/>
      <w:marTop w:val="0"/>
      <w:marBottom w:val="0"/>
      <w:divBdr>
        <w:top w:val="none" w:sz="0" w:space="0" w:color="auto"/>
        <w:left w:val="none" w:sz="0" w:space="0" w:color="auto"/>
        <w:bottom w:val="none" w:sz="0" w:space="0" w:color="auto"/>
        <w:right w:val="none" w:sz="0" w:space="0" w:color="auto"/>
      </w:divBdr>
    </w:div>
    <w:div w:id="558133805">
      <w:bodyDiv w:val="1"/>
      <w:marLeft w:val="0"/>
      <w:marRight w:val="0"/>
      <w:marTop w:val="0"/>
      <w:marBottom w:val="0"/>
      <w:divBdr>
        <w:top w:val="none" w:sz="0" w:space="0" w:color="auto"/>
        <w:left w:val="none" w:sz="0" w:space="0" w:color="auto"/>
        <w:bottom w:val="none" w:sz="0" w:space="0" w:color="auto"/>
        <w:right w:val="none" w:sz="0" w:space="0" w:color="auto"/>
      </w:divBdr>
    </w:div>
    <w:div w:id="562840276">
      <w:bodyDiv w:val="1"/>
      <w:marLeft w:val="0"/>
      <w:marRight w:val="0"/>
      <w:marTop w:val="0"/>
      <w:marBottom w:val="0"/>
      <w:divBdr>
        <w:top w:val="none" w:sz="0" w:space="0" w:color="auto"/>
        <w:left w:val="none" w:sz="0" w:space="0" w:color="auto"/>
        <w:bottom w:val="none" w:sz="0" w:space="0" w:color="auto"/>
        <w:right w:val="none" w:sz="0" w:space="0" w:color="auto"/>
      </w:divBdr>
    </w:div>
    <w:div w:id="569074881">
      <w:bodyDiv w:val="1"/>
      <w:marLeft w:val="0"/>
      <w:marRight w:val="0"/>
      <w:marTop w:val="0"/>
      <w:marBottom w:val="0"/>
      <w:divBdr>
        <w:top w:val="none" w:sz="0" w:space="0" w:color="auto"/>
        <w:left w:val="none" w:sz="0" w:space="0" w:color="auto"/>
        <w:bottom w:val="none" w:sz="0" w:space="0" w:color="auto"/>
        <w:right w:val="none" w:sz="0" w:space="0" w:color="auto"/>
      </w:divBdr>
    </w:div>
    <w:div w:id="569969013">
      <w:bodyDiv w:val="1"/>
      <w:marLeft w:val="0"/>
      <w:marRight w:val="0"/>
      <w:marTop w:val="0"/>
      <w:marBottom w:val="0"/>
      <w:divBdr>
        <w:top w:val="none" w:sz="0" w:space="0" w:color="auto"/>
        <w:left w:val="none" w:sz="0" w:space="0" w:color="auto"/>
        <w:bottom w:val="none" w:sz="0" w:space="0" w:color="auto"/>
        <w:right w:val="none" w:sz="0" w:space="0" w:color="auto"/>
      </w:divBdr>
    </w:div>
    <w:div w:id="572088562">
      <w:bodyDiv w:val="1"/>
      <w:marLeft w:val="0"/>
      <w:marRight w:val="0"/>
      <w:marTop w:val="0"/>
      <w:marBottom w:val="0"/>
      <w:divBdr>
        <w:top w:val="none" w:sz="0" w:space="0" w:color="auto"/>
        <w:left w:val="none" w:sz="0" w:space="0" w:color="auto"/>
        <w:bottom w:val="none" w:sz="0" w:space="0" w:color="auto"/>
        <w:right w:val="none" w:sz="0" w:space="0" w:color="auto"/>
      </w:divBdr>
    </w:div>
    <w:div w:id="574512694">
      <w:bodyDiv w:val="1"/>
      <w:marLeft w:val="0"/>
      <w:marRight w:val="0"/>
      <w:marTop w:val="0"/>
      <w:marBottom w:val="0"/>
      <w:divBdr>
        <w:top w:val="none" w:sz="0" w:space="0" w:color="auto"/>
        <w:left w:val="none" w:sz="0" w:space="0" w:color="auto"/>
        <w:bottom w:val="none" w:sz="0" w:space="0" w:color="auto"/>
        <w:right w:val="none" w:sz="0" w:space="0" w:color="auto"/>
      </w:divBdr>
    </w:div>
    <w:div w:id="576137659">
      <w:bodyDiv w:val="1"/>
      <w:marLeft w:val="0"/>
      <w:marRight w:val="0"/>
      <w:marTop w:val="0"/>
      <w:marBottom w:val="0"/>
      <w:divBdr>
        <w:top w:val="none" w:sz="0" w:space="0" w:color="auto"/>
        <w:left w:val="none" w:sz="0" w:space="0" w:color="auto"/>
        <w:bottom w:val="none" w:sz="0" w:space="0" w:color="auto"/>
        <w:right w:val="none" w:sz="0" w:space="0" w:color="auto"/>
      </w:divBdr>
    </w:div>
    <w:div w:id="581599003">
      <w:bodyDiv w:val="1"/>
      <w:marLeft w:val="0"/>
      <w:marRight w:val="0"/>
      <w:marTop w:val="0"/>
      <w:marBottom w:val="0"/>
      <w:divBdr>
        <w:top w:val="none" w:sz="0" w:space="0" w:color="auto"/>
        <w:left w:val="none" w:sz="0" w:space="0" w:color="auto"/>
        <w:bottom w:val="none" w:sz="0" w:space="0" w:color="auto"/>
        <w:right w:val="none" w:sz="0" w:space="0" w:color="auto"/>
      </w:divBdr>
    </w:div>
    <w:div w:id="585114818">
      <w:bodyDiv w:val="1"/>
      <w:marLeft w:val="0"/>
      <w:marRight w:val="0"/>
      <w:marTop w:val="0"/>
      <w:marBottom w:val="0"/>
      <w:divBdr>
        <w:top w:val="none" w:sz="0" w:space="0" w:color="auto"/>
        <w:left w:val="none" w:sz="0" w:space="0" w:color="auto"/>
        <w:bottom w:val="none" w:sz="0" w:space="0" w:color="auto"/>
        <w:right w:val="none" w:sz="0" w:space="0" w:color="auto"/>
      </w:divBdr>
    </w:div>
    <w:div w:id="586034327">
      <w:bodyDiv w:val="1"/>
      <w:marLeft w:val="0"/>
      <w:marRight w:val="0"/>
      <w:marTop w:val="0"/>
      <w:marBottom w:val="0"/>
      <w:divBdr>
        <w:top w:val="none" w:sz="0" w:space="0" w:color="auto"/>
        <w:left w:val="none" w:sz="0" w:space="0" w:color="auto"/>
        <w:bottom w:val="none" w:sz="0" w:space="0" w:color="auto"/>
        <w:right w:val="none" w:sz="0" w:space="0" w:color="auto"/>
      </w:divBdr>
    </w:div>
    <w:div w:id="590502824">
      <w:bodyDiv w:val="1"/>
      <w:marLeft w:val="0"/>
      <w:marRight w:val="0"/>
      <w:marTop w:val="0"/>
      <w:marBottom w:val="0"/>
      <w:divBdr>
        <w:top w:val="none" w:sz="0" w:space="0" w:color="auto"/>
        <w:left w:val="none" w:sz="0" w:space="0" w:color="auto"/>
        <w:bottom w:val="none" w:sz="0" w:space="0" w:color="auto"/>
        <w:right w:val="none" w:sz="0" w:space="0" w:color="auto"/>
      </w:divBdr>
    </w:div>
    <w:div w:id="593050864">
      <w:bodyDiv w:val="1"/>
      <w:marLeft w:val="0"/>
      <w:marRight w:val="0"/>
      <w:marTop w:val="0"/>
      <w:marBottom w:val="0"/>
      <w:divBdr>
        <w:top w:val="none" w:sz="0" w:space="0" w:color="auto"/>
        <w:left w:val="none" w:sz="0" w:space="0" w:color="auto"/>
        <w:bottom w:val="none" w:sz="0" w:space="0" w:color="auto"/>
        <w:right w:val="none" w:sz="0" w:space="0" w:color="auto"/>
      </w:divBdr>
    </w:div>
    <w:div w:id="595019028">
      <w:bodyDiv w:val="1"/>
      <w:marLeft w:val="0"/>
      <w:marRight w:val="0"/>
      <w:marTop w:val="0"/>
      <w:marBottom w:val="0"/>
      <w:divBdr>
        <w:top w:val="none" w:sz="0" w:space="0" w:color="auto"/>
        <w:left w:val="none" w:sz="0" w:space="0" w:color="auto"/>
        <w:bottom w:val="none" w:sz="0" w:space="0" w:color="auto"/>
        <w:right w:val="none" w:sz="0" w:space="0" w:color="auto"/>
      </w:divBdr>
    </w:div>
    <w:div w:id="598177859">
      <w:bodyDiv w:val="1"/>
      <w:marLeft w:val="0"/>
      <w:marRight w:val="0"/>
      <w:marTop w:val="0"/>
      <w:marBottom w:val="0"/>
      <w:divBdr>
        <w:top w:val="none" w:sz="0" w:space="0" w:color="auto"/>
        <w:left w:val="none" w:sz="0" w:space="0" w:color="auto"/>
        <w:bottom w:val="none" w:sz="0" w:space="0" w:color="auto"/>
        <w:right w:val="none" w:sz="0" w:space="0" w:color="auto"/>
      </w:divBdr>
    </w:div>
    <w:div w:id="598605989">
      <w:bodyDiv w:val="1"/>
      <w:marLeft w:val="0"/>
      <w:marRight w:val="0"/>
      <w:marTop w:val="0"/>
      <w:marBottom w:val="0"/>
      <w:divBdr>
        <w:top w:val="none" w:sz="0" w:space="0" w:color="auto"/>
        <w:left w:val="none" w:sz="0" w:space="0" w:color="auto"/>
        <w:bottom w:val="none" w:sz="0" w:space="0" w:color="auto"/>
        <w:right w:val="none" w:sz="0" w:space="0" w:color="auto"/>
      </w:divBdr>
    </w:div>
    <w:div w:id="599025391">
      <w:bodyDiv w:val="1"/>
      <w:marLeft w:val="0"/>
      <w:marRight w:val="0"/>
      <w:marTop w:val="0"/>
      <w:marBottom w:val="0"/>
      <w:divBdr>
        <w:top w:val="none" w:sz="0" w:space="0" w:color="auto"/>
        <w:left w:val="none" w:sz="0" w:space="0" w:color="auto"/>
        <w:bottom w:val="none" w:sz="0" w:space="0" w:color="auto"/>
        <w:right w:val="none" w:sz="0" w:space="0" w:color="auto"/>
      </w:divBdr>
    </w:div>
    <w:div w:id="599682524">
      <w:bodyDiv w:val="1"/>
      <w:marLeft w:val="0"/>
      <w:marRight w:val="0"/>
      <w:marTop w:val="0"/>
      <w:marBottom w:val="0"/>
      <w:divBdr>
        <w:top w:val="none" w:sz="0" w:space="0" w:color="auto"/>
        <w:left w:val="none" w:sz="0" w:space="0" w:color="auto"/>
        <w:bottom w:val="none" w:sz="0" w:space="0" w:color="auto"/>
        <w:right w:val="none" w:sz="0" w:space="0" w:color="auto"/>
      </w:divBdr>
    </w:div>
    <w:div w:id="600341418">
      <w:bodyDiv w:val="1"/>
      <w:marLeft w:val="0"/>
      <w:marRight w:val="0"/>
      <w:marTop w:val="0"/>
      <w:marBottom w:val="0"/>
      <w:divBdr>
        <w:top w:val="none" w:sz="0" w:space="0" w:color="auto"/>
        <w:left w:val="none" w:sz="0" w:space="0" w:color="auto"/>
        <w:bottom w:val="none" w:sz="0" w:space="0" w:color="auto"/>
        <w:right w:val="none" w:sz="0" w:space="0" w:color="auto"/>
      </w:divBdr>
    </w:div>
    <w:div w:id="600647678">
      <w:bodyDiv w:val="1"/>
      <w:marLeft w:val="0"/>
      <w:marRight w:val="0"/>
      <w:marTop w:val="0"/>
      <w:marBottom w:val="0"/>
      <w:divBdr>
        <w:top w:val="none" w:sz="0" w:space="0" w:color="auto"/>
        <w:left w:val="none" w:sz="0" w:space="0" w:color="auto"/>
        <w:bottom w:val="none" w:sz="0" w:space="0" w:color="auto"/>
        <w:right w:val="none" w:sz="0" w:space="0" w:color="auto"/>
      </w:divBdr>
    </w:div>
    <w:div w:id="606085794">
      <w:bodyDiv w:val="1"/>
      <w:marLeft w:val="0"/>
      <w:marRight w:val="0"/>
      <w:marTop w:val="0"/>
      <w:marBottom w:val="0"/>
      <w:divBdr>
        <w:top w:val="none" w:sz="0" w:space="0" w:color="auto"/>
        <w:left w:val="none" w:sz="0" w:space="0" w:color="auto"/>
        <w:bottom w:val="none" w:sz="0" w:space="0" w:color="auto"/>
        <w:right w:val="none" w:sz="0" w:space="0" w:color="auto"/>
      </w:divBdr>
    </w:div>
    <w:div w:id="606885555">
      <w:bodyDiv w:val="1"/>
      <w:marLeft w:val="0"/>
      <w:marRight w:val="0"/>
      <w:marTop w:val="0"/>
      <w:marBottom w:val="0"/>
      <w:divBdr>
        <w:top w:val="none" w:sz="0" w:space="0" w:color="auto"/>
        <w:left w:val="none" w:sz="0" w:space="0" w:color="auto"/>
        <w:bottom w:val="none" w:sz="0" w:space="0" w:color="auto"/>
        <w:right w:val="none" w:sz="0" w:space="0" w:color="auto"/>
      </w:divBdr>
    </w:div>
    <w:div w:id="608926031">
      <w:bodyDiv w:val="1"/>
      <w:marLeft w:val="0"/>
      <w:marRight w:val="0"/>
      <w:marTop w:val="0"/>
      <w:marBottom w:val="0"/>
      <w:divBdr>
        <w:top w:val="none" w:sz="0" w:space="0" w:color="auto"/>
        <w:left w:val="none" w:sz="0" w:space="0" w:color="auto"/>
        <w:bottom w:val="none" w:sz="0" w:space="0" w:color="auto"/>
        <w:right w:val="none" w:sz="0" w:space="0" w:color="auto"/>
      </w:divBdr>
    </w:div>
    <w:div w:id="610168541">
      <w:bodyDiv w:val="1"/>
      <w:marLeft w:val="0"/>
      <w:marRight w:val="0"/>
      <w:marTop w:val="0"/>
      <w:marBottom w:val="0"/>
      <w:divBdr>
        <w:top w:val="none" w:sz="0" w:space="0" w:color="auto"/>
        <w:left w:val="none" w:sz="0" w:space="0" w:color="auto"/>
        <w:bottom w:val="none" w:sz="0" w:space="0" w:color="auto"/>
        <w:right w:val="none" w:sz="0" w:space="0" w:color="auto"/>
      </w:divBdr>
    </w:div>
    <w:div w:id="611938521">
      <w:bodyDiv w:val="1"/>
      <w:marLeft w:val="0"/>
      <w:marRight w:val="0"/>
      <w:marTop w:val="0"/>
      <w:marBottom w:val="0"/>
      <w:divBdr>
        <w:top w:val="none" w:sz="0" w:space="0" w:color="auto"/>
        <w:left w:val="none" w:sz="0" w:space="0" w:color="auto"/>
        <w:bottom w:val="none" w:sz="0" w:space="0" w:color="auto"/>
        <w:right w:val="none" w:sz="0" w:space="0" w:color="auto"/>
      </w:divBdr>
    </w:div>
    <w:div w:id="617376593">
      <w:bodyDiv w:val="1"/>
      <w:marLeft w:val="0"/>
      <w:marRight w:val="0"/>
      <w:marTop w:val="0"/>
      <w:marBottom w:val="0"/>
      <w:divBdr>
        <w:top w:val="none" w:sz="0" w:space="0" w:color="auto"/>
        <w:left w:val="none" w:sz="0" w:space="0" w:color="auto"/>
        <w:bottom w:val="none" w:sz="0" w:space="0" w:color="auto"/>
        <w:right w:val="none" w:sz="0" w:space="0" w:color="auto"/>
      </w:divBdr>
    </w:div>
    <w:div w:id="617685614">
      <w:bodyDiv w:val="1"/>
      <w:marLeft w:val="0"/>
      <w:marRight w:val="0"/>
      <w:marTop w:val="0"/>
      <w:marBottom w:val="0"/>
      <w:divBdr>
        <w:top w:val="none" w:sz="0" w:space="0" w:color="auto"/>
        <w:left w:val="none" w:sz="0" w:space="0" w:color="auto"/>
        <w:bottom w:val="none" w:sz="0" w:space="0" w:color="auto"/>
        <w:right w:val="none" w:sz="0" w:space="0" w:color="auto"/>
      </w:divBdr>
    </w:div>
    <w:div w:id="618801480">
      <w:bodyDiv w:val="1"/>
      <w:marLeft w:val="0"/>
      <w:marRight w:val="0"/>
      <w:marTop w:val="0"/>
      <w:marBottom w:val="0"/>
      <w:divBdr>
        <w:top w:val="none" w:sz="0" w:space="0" w:color="auto"/>
        <w:left w:val="none" w:sz="0" w:space="0" w:color="auto"/>
        <w:bottom w:val="none" w:sz="0" w:space="0" w:color="auto"/>
        <w:right w:val="none" w:sz="0" w:space="0" w:color="auto"/>
      </w:divBdr>
    </w:div>
    <w:div w:id="625041515">
      <w:bodyDiv w:val="1"/>
      <w:marLeft w:val="0"/>
      <w:marRight w:val="0"/>
      <w:marTop w:val="0"/>
      <w:marBottom w:val="0"/>
      <w:divBdr>
        <w:top w:val="none" w:sz="0" w:space="0" w:color="auto"/>
        <w:left w:val="none" w:sz="0" w:space="0" w:color="auto"/>
        <w:bottom w:val="none" w:sz="0" w:space="0" w:color="auto"/>
        <w:right w:val="none" w:sz="0" w:space="0" w:color="auto"/>
      </w:divBdr>
    </w:div>
    <w:div w:id="628709469">
      <w:bodyDiv w:val="1"/>
      <w:marLeft w:val="0"/>
      <w:marRight w:val="0"/>
      <w:marTop w:val="0"/>
      <w:marBottom w:val="0"/>
      <w:divBdr>
        <w:top w:val="none" w:sz="0" w:space="0" w:color="auto"/>
        <w:left w:val="none" w:sz="0" w:space="0" w:color="auto"/>
        <w:bottom w:val="none" w:sz="0" w:space="0" w:color="auto"/>
        <w:right w:val="none" w:sz="0" w:space="0" w:color="auto"/>
      </w:divBdr>
    </w:div>
    <w:div w:id="633407491">
      <w:bodyDiv w:val="1"/>
      <w:marLeft w:val="0"/>
      <w:marRight w:val="0"/>
      <w:marTop w:val="0"/>
      <w:marBottom w:val="0"/>
      <w:divBdr>
        <w:top w:val="none" w:sz="0" w:space="0" w:color="auto"/>
        <w:left w:val="none" w:sz="0" w:space="0" w:color="auto"/>
        <w:bottom w:val="none" w:sz="0" w:space="0" w:color="auto"/>
        <w:right w:val="none" w:sz="0" w:space="0" w:color="auto"/>
      </w:divBdr>
    </w:div>
    <w:div w:id="633945443">
      <w:bodyDiv w:val="1"/>
      <w:marLeft w:val="0"/>
      <w:marRight w:val="0"/>
      <w:marTop w:val="0"/>
      <w:marBottom w:val="0"/>
      <w:divBdr>
        <w:top w:val="none" w:sz="0" w:space="0" w:color="auto"/>
        <w:left w:val="none" w:sz="0" w:space="0" w:color="auto"/>
        <w:bottom w:val="none" w:sz="0" w:space="0" w:color="auto"/>
        <w:right w:val="none" w:sz="0" w:space="0" w:color="auto"/>
      </w:divBdr>
    </w:div>
    <w:div w:id="636421303">
      <w:bodyDiv w:val="1"/>
      <w:marLeft w:val="0"/>
      <w:marRight w:val="0"/>
      <w:marTop w:val="0"/>
      <w:marBottom w:val="0"/>
      <w:divBdr>
        <w:top w:val="none" w:sz="0" w:space="0" w:color="auto"/>
        <w:left w:val="none" w:sz="0" w:space="0" w:color="auto"/>
        <w:bottom w:val="none" w:sz="0" w:space="0" w:color="auto"/>
        <w:right w:val="none" w:sz="0" w:space="0" w:color="auto"/>
      </w:divBdr>
    </w:div>
    <w:div w:id="639841232">
      <w:bodyDiv w:val="1"/>
      <w:marLeft w:val="0"/>
      <w:marRight w:val="0"/>
      <w:marTop w:val="0"/>
      <w:marBottom w:val="0"/>
      <w:divBdr>
        <w:top w:val="none" w:sz="0" w:space="0" w:color="auto"/>
        <w:left w:val="none" w:sz="0" w:space="0" w:color="auto"/>
        <w:bottom w:val="none" w:sz="0" w:space="0" w:color="auto"/>
        <w:right w:val="none" w:sz="0" w:space="0" w:color="auto"/>
      </w:divBdr>
    </w:div>
    <w:div w:id="642538472">
      <w:bodyDiv w:val="1"/>
      <w:marLeft w:val="0"/>
      <w:marRight w:val="0"/>
      <w:marTop w:val="0"/>
      <w:marBottom w:val="0"/>
      <w:divBdr>
        <w:top w:val="none" w:sz="0" w:space="0" w:color="auto"/>
        <w:left w:val="none" w:sz="0" w:space="0" w:color="auto"/>
        <w:bottom w:val="none" w:sz="0" w:space="0" w:color="auto"/>
        <w:right w:val="none" w:sz="0" w:space="0" w:color="auto"/>
      </w:divBdr>
    </w:div>
    <w:div w:id="643268461">
      <w:bodyDiv w:val="1"/>
      <w:marLeft w:val="0"/>
      <w:marRight w:val="0"/>
      <w:marTop w:val="0"/>
      <w:marBottom w:val="0"/>
      <w:divBdr>
        <w:top w:val="none" w:sz="0" w:space="0" w:color="auto"/>
        <w:left w:val="none" w:sz="0" w:space="0" w:color="auto"/>
        <w:bottom w:val="none" w:sz="0" w:space="0" w:color="auto"/>
        <w:right w:val="none" w:sz="0" w:space="0" w:color="auto"/>
      </w:divBdr>
    </w:div>
    <w:div w:id="645285114">
      <w:bodyDiv w:val="1"/>
      <w:marLeft w:val="0"/>
      <w:marRight w:val="0"/>
      <w:marTop w:val="0"/>
      <w:marBottom w:val="0"/>
      <w:divBdr>
        <w:top w:val="none" w:sz="0" w:space="0" w:color="auto"/>
        <w:left w:val="none" w:sz="0" w:space="0" w:color="auto"/>
        <w:bottom w:val="none" w:sz="0" w:space="0" w:color="auto"/>
        <w:right w:val="none" w:sz="0" w:space="0" w:color="auto"/>
      </w:divBdr>
    </w:div>
    <w:div w:id="648478788">
      <w:bodyDiv w:val="1"/>
      <w:marLeft w:val="0"/>
      <w:marRight w:val="0"/>
      <w:marTop w:val="0"/>
      <w:marBottom w:val="0"/>
      <w:divBdr>
        <w:top w:val="none" w:sz="0" w:space="0" w:color="auto"/>
        <w:left w:val="none" w:sz="0" w:space="0" w:color="auto"/>
        <w:bottom w:val="none" w:sz="0" w:space="0" w:color="auto"/>
        <w:right w:val="none" w:sz="0" w:space="0" w:color="auto"/>
      </w:divBdr>
    </w:div>
    <w:div w:id="652103039">
      <w:bodyDiv w:val="1"/>
      <w:marLeft w:val="0"/>
      <w:marRight w:val="0"/>
      <w:marTop w:val="0"/>
      <w:marBottom w:val="0"/>
      <w:divBdr>
        <w:top w:val="none" w:sz="0" w:space="0" w:color="auto"/>
        <w:left w:val="none" w:sz="0" w:space="0" w:color="auto"/>
        <w:bottom w:val="none" w:sz="0" w:space="0" w:color="auto"/>
        <w:right w:val="none" w:sz="0" w:space="0" w:color="auto"/>
      </w:divBdr>
    </w:div>
    <w:div w:id="652760369">
      <w:bodyDiv w:val="1"/>
      <w:marLeft w:val="0"/>
      <w:marRight w:val="0"/>
      <w:marTop w:val="0"/>
      <w:marBottom w:val="0"/>
      <w:divBdr>
        <w:top w:val="none" w:sz="0" w:space="0" w:color="auto"/>
        <w:left w:val="none" w:sz="0" w:space="0" w:color="auto"/>
        <w:bottom w:val="none" w:sz="0" w:space="0" w:color="auto"/>
        <w:right w:val="none" w:sz="0" w:space="0" w:color="auto"/>
      </w:divBdr>
    </w:div>
    <w:div w:id="654182451">
      <w:bodyDiv w:val="1"/>
      <w:marLeft w:val="0"/>
      <w:marRight w:val="0"/>
      <w:marTop w:val="0"/>
      <w:marBottom w:val="0"/>
      <w:divBdr>
        <w:top w:val="none" w:sz="0" w:space="0" w:color="auto"/>
        <w:left w:val="none" w:sz="0" w:space="0" w:color="auto"/>
        <w:bottom w:val="none" w:sz="0" w:space="0" w:color="auto"/>
        <w:right w:val="none" w:sz="0" w:space="0" w:color="auto"/>
      </w:divBdr>
    </w:div>
    <w:div w:id="655108206">
      <w:bodyDiv w:val="1"/>
      <w:marLeft w:val="0"/>
      <w:marRight w:val="0"/>
      <w:marTop w:val="0"/>
      <w:marBottom w:val="0"/>
      <w:divBdr>
        <w:top w:val="none" w:sz="0" w:space="0" w:color="auto"/>
        <w:left w:val="none" w:sz="0" w:space="0" w:color="auto"/>
        <w:bottom w:val="none" w:sz="0" w:space="0" w:color="auto"/>
        <w:right w:val="none" w:sz="0" w:space="0" w:color="auto"/>
      </w:divBdr>
    </w:div>
    <w:div w:id="655690889">
      <w:bodyDiv w:val="1"/>
      <w:marLeft w:val="0"/>
      <w:marRight w:val="0"/>
      <w:marTop w:val="0"/>
      <w:marBottom w:val="0"/>
      <w:divBdr>
        <w:top w:val="none" w:sz="0" w:space="0" w:color="auto"/>
        <w:left w:val="none" w:sz="0" w:space="0" w:color="auto"/>
        <w:bottom w:val="none" w:sz="0" w:space="0" w:color="auto"/>
        <w:right w:val="none" w:sz="0" w:space="0" w:color="auto"/>
      </w:divBdr>
    </w:div>
    <w:div w:id="656112075">
      <w:bodyDiv w:val="1"/>
      <w:marLeft w:val="0"/>
      <w:marRight w:val="0"/>
      <w:marTop w:val="0"/>
      <w:marBottom w:val="0"/>
      <w:divBdr>
        <w:top w:val="none" w:sz="0" w:space="0" w:color="auto"/>
        <w:left w:val="none" w:sz="0" w:space="0" w:color="auto"/>
        <w:bottom w:val="none" w:sz="0" w:space="0" w:color="auto"/>
        <w:right w:val="none" w:sz="0" w:space="0" w:color="auto"/>
      </w:divBdr>
    </w:div>
    <w:div w:id="660810509">
      <w:bodyDiv w:val="1"/>
      <w:marLeft w:val="0"/>
      <w:marRight w:val="0"/>
      <w:marTop w:val="0"/>
      <w:marBottom w:val="0"/>
      <w:divBdr>
        <w:top w:val="none" w:sz="0" w:space="0" w:color="auto"/>
        <w:left w:val="none" w:sz="0" w:space="0" w:color="auto"/>
        <w:bottom w:val="none" w:sz="0" w:space="0" w:color="auto"/>
        <w:right w:val="none" w:sz="0" w:space="0" w:color="auto"/>
      </w:divBdr>
    </w:div>
    <w:div w:id="661738278">
      <w:bodyDiv w:val="1"/>
      <w:marLeft w:val="0"/>
      <w:marRight w:val="0"/>
      <w:marTop w:val="0"/>
      <w:marBottom w:val="0"/>
      <w:divBdr>
        <w:top w:val="none" w:sz="0" w:space="0" w:color="auto"/>
        <w:left w:val="none" w:sz="0" w:space="0" w:color="auto"/>
        <w:bottom w:val="none" w:sz="0" w:space="0" w:color="auto"/>
        <w:right w:val="none" w:sz="0" w:space="0" w:color="auto"/>
      </w:divBdr>
    </w:div>
    <w:div w:id="661929033">
      <w:bodyDiv w:val="1"/>
      <w:marLeft w:val="0"/>
      <w:marRight w:val="0"/>
      <w:marTop w:val="0"/>
      <w:marBottom w:val="0"/>
      <w:divBdr>
        <w:top w:val="none" w:sz="0" w:space="0" w:color="auto"/>
        <w:left w:val="none" w:sz="0" w:space="0" w:color="auto"/>
        <w:bottom w:val="none" w:sz="0" w:space="0" w:color="auto"/>
        <w:right w:val="none" w:sz="0" w:space="0" w:color="auto"/>
      </w:divBdr>
    </w:div>
    <w:div w:id="664287900">
      <w:bodyDiv w:val="1"/>
      <w:marLeft w:val="0"/>
      <w:marRight w:val="0"/>
      <w:marTop w:val="0"/>
      <w:marBottom w:val="0"/>
      <w:divBdr>
        <w:top w:val="none" w:sz="0" w:space="0" w:color="auto"/>
        <w:left w:val="none" w:sz="0" w:space="0" w:color="auto"/>
        <w:bottom w:val="none" w:sz="0" w:space="0" w:color="auto"/>
        <w:right w:val="none" w:sz="0" w:space="0" w:color="auto"/>
      </w:divBdr>
    </w:div>
    <w:div w:id="664549969">
      <w:bodyDiv w:val="1"/>
      <w:marLeft w:val="0"/>
      <w:marRight w:val="0"/>
      <w:marTop w:val="0"/>
      <w:marBottom w:val="0"/>
      <w:divBdr>
        <w:top w:val="none" w:sz="0" w:space="0" w:color="auto"/>
        <w:left w:val="none" w:sz="0" w:space="0" w:color="auto"/>
        <w:bottom w:val="none" w:sz="0" w:space="0" w:color="auto"/>
        <w:right w:val="none" w:sz="0" w:space="0" w:color="auto"/>
      </w:divBdr>
    </w:div>
    <w:div w:id="665477418">
      <w:bodyDiv w:val="1"/>
      <w:marLeft w:val="0"/>
      <w:marRight w:val="0"/>
      <w:marTop w:val="0"/>
      <w:marBottom w:val="0"/>
      <w:divBdr>
        <w:top w:val="none" w:sz="0" w:space="0" w:color="auto"/>
        <w:left w:val="none" w:sz="0" w:space="0" w:color="auto"/>
        <w:bottom w:val="none" w:sz="0" w:space="0" w:color="auto"/>
        <w:right w:val="none" w:sz="0" w:space="0" w:color="auto"/>
      </w:divBdr>
    </w:div>
    <w:div w:id="668217785">
      <w:bodyDiv w:val="1"/>
      <w:marLeft w:val="0"/>
      <w:marRight w:val="0"/>
      <w:marTop w:val="0"/>
      <w:marBottom w:val="0"/>
      <w:divBdr>
        <w:top w:val="none" w:sz="0" w:space="0" w:color="auto"/>
        <w:left w:val="none" w:sz="0" w:space="0" w:color="auto"/>
        <w:bottom w:val="none" w:sz="0" w:space="0" w:color="auto"/>
        <w:right w:val="none" w:sz="0" w:space="0" w:color="auto"/>
      </w:divBdr>
    </w:div>
    <w:div w:id="674185932">
      <w:bodyDiv w:val="1"/>
      <w:marLeft w:val="0"/>
      <w:marRight w:val="0"/>
      <w:marTop w:val="0"/>
      <w:marBottom w:val="0"/>
      <w:divBdr>
        <w:top w:val="none" w:sz="0" w:space="0" w:color="auto"/>
        <w:left w:val="none" w:sz="0" w:space="0" w:color="auto"/>
        <w:bottom w:val="none" w:sz="0" w:space="0" w:color="auto"/>
        <w:right w:val="none" w:sz="0" w:space="0" w:color="auto"/>
      </w:divBdr>
    </w:div>
    <w:div w:id="676660280">
      <w:bodyDiv w:val="1"/>
      <w:marLeft w:val="0"/>
      <w:marRight w:val="0"/>
      <w:marTop w:val="0"/>
      <w:marBottom w:val="0"/>
      <w:divBdr>
        <w:top w:val="none" w:sz="0" w:space="0" w:color="auto"/>
        <w:left w:val="none" w:sz="0" w:space="0" w:color="auto"/>
        <w:bottom w:val="none" w:sz="0" w:space="0" w:color="auto"/>
        <w:right w:val="none" w:sz="0" w:space="0" w:color="auto"/>
      </w:divBdr>
    </w:div>
    <w:div w:id="678044234">
      <w:bodyDiv w:val="1"/>
      <w:marLeft w:val="0"/>
      <w:marRight w:val="0"/>
      <w:marTop w:val="0"/>
      <w:marBottom w:val="0"/>
      <w:divBdr>
        <w:top w:val="none" w:sz="0" w:space="0" w:color="auto"/>
        <w:left w:val="none" w:sz="0" w:space="0" w:color="auto"/>
        <w:bottom w:val="none" w:sz="0" w:space="0" w:color="auto"/>
        <w:right w:val="none" w:sz="0" w:space="0" w:color="auto"/>
      </w:divBdr>
    </w:div>
    <w:div w:id="678897517">
      <w:bodyDiv w:val="1"/>
      <w:marLeft w:val="0"/>
      <w:marRight w:val="0"/>
      <w:marTop w:val="0"/>
      <w:marBottom w:val="0"/>
      <w:divBdr>
        <w:top w:val="none" w:sz="0" w:space="0" w:color="auto"/>
        <w:left w:val="none" w:sz="0" w:space="0" w:color="auto"/>
        <w:bottom w:val="none" w:sz="0" w:space="0" w:color="auto"/>
        <w:right w:val="none" w:sz="0" w:space="0" w:color="auto"/>
      </w:divBdr>
    </w:div>
    <w:div w:id="679965419">
      <w:bodyDiv w:val="1"/>
      <w:marLeft w:val="0"/>
      <w:marRight w:val="0"/>
      <w:marTop w:val="0"/>
      <w:marBottom w:val="0"/>
      <w:divBdr>
        <w:top w:val="none" w:sz="0" w:space="0" w:color="auto"/>
        <w:left w:val="none" w:sz="0" w:space="0" w:color="auto"/>
        <w:bottom w:val="none" w:sz="0" w:space="0" w:color="auto"/>
        <w:right w:val="none" w:sz="0" w:space="0" w:color="auto"/>
      </w:divBdr>
    </w:div>
    <w:div w:id="680935778">
      <w:bodyDiv w:val="1"/>
      <w:marLeft w:val="0"/>
      <w:marRight w:val="0"/>
      <w:marTop w:val="0"/>
      <w:marBottom w:val="0"/>
      <w:divBdr>
        <w:top w:val="none" w:sz="0" w:space="0" w:color="auto"/>
        <w:left w:val="none" w:sz="0" w:space="0" w:color="auto"/>
        <w:bottom w:val="none" w:sz="0" w:space="0" w:color="auto"/>
        <w:right w:val="none" w:sz="0" w:space="0" w:color="auto"/>
      </w:divBdr>
    </w:div>
    <w:div w:id="691030051">
      <w:bodyDiv w:val="1"/>
      <w:marLeft w:val="0"/>
      <w:marRight w:val="0"/>
      <w:marTop w:val="0"/>
      <w:marBottom w:val="0"/>
      <w:divBdr>
        <w:top w:val="none" w:sz="0" w:space="0" w:color="auto"/>
        <w:left w:val="none" w:sz="0" w:space="0" w:color="auto"/>
        <w:bottom w:val="none" w:sz="0" w:space="0" w:color="auto"/>
        <w:right w:val="none" w:sz="0" w:space="0" w:color="auto"/>
      </w:divBdr>
    </w:div>
    <w:div w:id="693726687">
      <w:bodyDiv w:val="1"/>
      <w:marLeft w:val="0"/>
      <w:marRight w:val="0"/>
      <w:marTop w:val="0"/>
      <w:marBottom w:val="0"/>
      <w:divBdr>
        <w:top w:val="none" w:sz="0" w:space="0" w:color="auto"/>
        <w:left w:val="none" w:sz="0" w:space="0" w:color="auto"/>
        <w:bottom w:val="none" w:sz="0" w:space="0" w:color="auto"/>
        <w:right w:val="none" w:sz="0" w:space="0" w:color="auto"/>
      </w:divBdr>
    </w:div>
    <w:div w:id="694228656">
      <w:bodyDiv w:val="1"/>
      <w:marLeft w:val="0"/>
      <w:marRight w:val="0"/>
      <w:marTop w:val="0"/>
      <w:marBottom w:val="0"/>
      <w:divBdr>
        <w:top w:val="none" w:sz="0" w:space="0" w:color="auto"/>
        <w:left w:val="none" w:sz="0" w:space="0" w:color="auto"/>
        <w:bottom w:val="none" w:sz="0" w:space="0" w:color="auto"/>
        <w:right w:val="none" w:sz="0" w:space="0" w:color="auto"/>
      </w:divBdr>
    </w:div>
    <w:div w:id="696658907">
      <w:bodyDiv w:val="1"/>
      <w:marLeft w:val="0"/>
      <w:marRight w:val="0"/>
      <w:marTop w:val="0"/>
      <w:marBottom w:val="0"/>
      <w:divBdr>
        <w:top w:val="none" w:sz="0" w:space="0" w:color="auto"/>
        <w:left w:val="none" w:sz="0" w:space="0" w:color="auto"/>
        <w:bottom w:val="none" w:sz="0" w:space="0" w:color="auto"/>
        <w:right w:val="none" w:sz="0" w:space="0" w:color="auto"/>
      </w:divBdr>
    </w:div>
    <w:div w:id="696659204">
      <w:bodyDiv w:val="1"/>
      <w:marLeft w:val="0"/>
      <w:marRight w:val="0"/>
      <w:marTop w:val="0"/>
      <w:marBottom w:val="0"/>
      <w:divBdr>
        <w:top w:val="none" w:sz="0" w:space="0" w:color="auto"/>
        <w:left w:val="none" w:sz="0" w:space="0" w:color="auto"/>
        <w:bottom w:val="none" w:sz="0" w:space="0" w:color="auto"/>
        <w:right w:val="none" w:sz="0" w:space="0" w:color="auto"/>
      </w:divBdr>
    </w:div>
    <w:div w:id="698042865">
      <w:bodyDiv w:val="1"/>
      <w:marLeft w:val="0"/>
      <w:marRight w:val="0"/>
      <w:marTop w:val="0"/>
      <w:marBottom w:val="0"/>
      <w:divBdr>
        <w:top w:val="none" w:sz="0" w:space="0" w:color="auto"/>
        <w:left w:val="none" w:sz="0" w:space="0" w:color="auto"/>
        <w:bottom w:val="none" w:sz="0" w:space="0" w:color="auto"/>
        <w:right w:val="none" w:sz="0" w:space="0" w:color="auto"/>
      </w:divBdr>
    </w:div>
    <w:div w:id="699205594">
      <w:bodyDiv w:val="1"/>
      <w:marLeft w:val="0"/>
      <w:marRight w:val="0"/>
      <w:marTop w:val="0"/>
      <w:marBottom w:val="0"/>
      <w:divBdr>
        <w:top w:val="none" w:sz="0" w:space="0" w:color="auto"/>
        <w:left w:val="none" w:sz="0" w:space="0" w:color="auto"/>
        <w:bottom w:val="none" w:sz="0" w:space="0" w:color="auto"/>
        <w:right w:val="none" w:sz="0" w:space="0" w:color="auto"/>
      </w:divBdr>
    </w:div>
    <w:div w:id="700666383">
      <w:bodyDiv w:val="1"/>
      <w:marLeft w:val="0"/>
      <w:marRight w:val="0"/>
      <w:marTop w:val="0"/>
      <w:marBottom w:val="0"/>
      <w:divBdr>
        <w:top w:val="none" w:sz="0" w:space="0" w:color="auto"/>
        <w:left w:val="none" w:sz="0" w:space="0" w:color="auto"/>
        <w:bottom w:val="none" w:sz="0" w:space="0" w:color="auto"/>
        <w:right w:val="none" w:sz="0" w:space="0" w:color="auto"/>
      </w:divBdr>
    </w:div>
    <w:div w:id="703024611">
      <w:bodyDiv w:val="1"/>
      <w:marLeft w:val="0"/>
      <w:marRight w:val="0"/>
      <w:marTop w:val="0"/>
      <w:marBottom w:val="0"/>
      <w:divBdr>
        <w:top w:val="none" w:sz="0" w:space="0" w:color="auto"/>
        <w:left w:val="none" w:sz="0" w:space="0" w:color="auto"/>
        <w:bottom w:val="none" w:sz="0" w:space="0" w:color="auto"/>
        <w:right w:val="none" w:sz="0" w:space="0" w:color="auto"/>
      </w:divBdr>
    </w:div>
    <w:div w:id="703751929">
      <w:bodyDiv w:val="1"/>
      <w:marLeft w:val="0"/>
      <w:marRight w:val="0"/>
      <w:marTop w:val="0"/>
      <w:marBottom w:val="0"/>
      <w:divBdr>
        <w:top w:val="none" w:sz="0" w:space="0" w:color="auto"/>
        <w:left w:val="none" w:sz="0" w:space="0" w:color="auto"/>
        <w:bottom w:val="none" w:sz="0" w:space="0" w:color="auto"/>
        <w:right w:val="none" w:sz="0" w:space="0" w:color="auto"/>
      </w:divBdr>
    </w:div>
    <w:div w:id="705257689">
      <w:bodyDiv w:val="1"/>
      <w:marLeft w:val="0"/>
      <w:marRight w:val="0"/>
      <w:marTop w:val="0"/>
      <w:marBottom w:val="0"/>
      <w:divBdr>
        <w:top w:val="none" w:sz="0" w:space="0" w:color="auto"/>
        <w:left w:val="none" w:sz="0" w:space="0" w:color="auto"/>
        <w:bottom w:val="none" w:sz="0" w:space="0" w:color="auto"/>
        <w:right w:val="none" w:sz="0" w:space="0" w:color="auto"/>
      </w:divBdr>
    </w:div>
    <w:div w:id="705719685">
      <w:bodyDiv w:val="1"/>
      <w:marLeft w:val="0"/>
      <w:marRight w:val="0"/>
      <w:marTop w:val="0"/>
      <w:marBottom w:val="0"/>
      <w:divBdr>
        <w:top w:val="none" w:sz="0" w:space="0" w:color="auto"/>
        <w:left w:val="none" w:sz="0" w:space="0" w:color="auto"/>
        <w:bottom w:val="none" w:sz="0" w:space="0" w:color="auto"/>
        <w:right w:val="none" w:sz="0" w:space="0" w:color="auto"/>
      </w:divBdr>
    </w:div>
    <w:div w:id="705986012">
      <w:bodyDiv w:val="1"/>
      <w:marLeft w:val="0"/>
      <w:marRight w:val="0"/>
      <w:marTop w:val="0"/>
      <w:marBottom w:val="0"/>
      <w:divBdr>
        <w:top w:val="none" w:sz="0" w:space="0" w:color="auto"/>
        <w:left w:val="none" w:sz="0" w:space="0" w:color="auto"/>
        <w:bottom w:val="none" w:sz="0" w:space="0" w:color="auto"/>
        <w:right w:val="none" w:sz="0" w:space="0" w:color="auto"/>
      </w:divBdr>
    </w:div>
    <w:div w:id="707412208">
      <w:bodyDiv w:val="1"/>
      <w:marLeft w:val="0"/>
      <w:marRight w:val="0"/>
      <w:marTop w:val="0"/>
      <w:marBottom w:val="0"/>
      <w:divBdr>
        <w:top w:val="none" w:sz="0" w:space="0" w:color="auto"/>
        <w:left w:val="none" w:sz="0" w:space="0" w:color="auto"/>
        <w:bottom w:val="none" w:sz="0" w:space="0" w:color="auto"/>
        <w:right w:val="none" w:sz="0" w:space="0" w:color="auto"/>
      </w:divBdr>
    </w:div>
    <w:div w:id="708259225">
      <w:bodyDiv w:val="1"/>
      <w:marLeft w:val="0"/>
      <w:marRight w:val="0"/>
      <w:marTop w:val="0"/>
      <w:marBottom w:val="0"/>
      <w:divBdr>
        <w:top w:val="none" w:sz="0" w:space="0" w:color="auto"/>
        <w:left w:val="none" w:sz="0" w:space="0" w:color="auto"/>
        <w:bottom w:val="none" w:sz="0" w:space="0" w:color="auto"/>
        <w:right w:val="none" w:sz="0" w:space="0" w:color="auto"/>
      </w:divBdr>
    </w:div>
    <w:div w:id="709721293">
      <w:bodyDiv w:val="1"/>
      <w:marLeft w:val="0"/>
      <w:marRight w:val="0"/>
      <w:marTop w:val="0"/>
      <w:marBottom w:val="0"/>
      <w:divBdr>
        <w:top w:val="none" w:sz="0" w:space="0" w:color="auto"/>
        <w:left w:val="none" w:sz="0" w:space="0" w:color="auto"/>
        <w:bottom w:val="none" w:sz="0" w:space="0" w:color="auto"/>
        <w:right w:val="none" w:sz="0" w:space="0" w:color="auto"/>
      </w:divBdr>
    </w:div>
    <w:div w:id="711538963">
      <w:bodyDiv w:val="1"/>
      <w:marLeft w:val="0"/>
      <w:marRight w:val="0"/>
      <w:marTop w:val="0"/>
      <w:marBottom w:val="0"/>
      <w:divBdr>
        <w:top w:val="none" w:sz="0" w:space="0" w:color="auto"/>
        <w:left w:val="none" w:sz="0" w:space="0" w:color="auto"/>
        <w:bottom w:val="none" w:sz="0" w:space="0" w:color="auto"/>
        <w:right w:val="none" w:sz="0" w:space="0" w:color="auto"/>
      </w:divBdr>
    </w:div>
    <w:div w:id="714693507">
      <w:bodyDiv w:val="1"/>
      <w:marLeft w:val="0"/>
      <w:marRight w:val="0"/>
      <w:marTop w:val="0"/>
      <w:marBottom w:val="0"/>
      <w:divBdr>
        <w:top w:val="none" w:sz="0" w:space="0" w:color="auto"/>
        <w:left w:val="none" w:sz="0" w:space="0" w:color="auto"/>
        <w:bottom w:val="none" w:sz="0" w:space="0" w:color="auto"/>
        <w:right w:val="none" w:sz="0" w:space="0" w:color="auto"/>
      </w:divBdr>
    </w:div>
    <w:div w:id="717365258">
      <w:bodyDiv w:val="1"/>
      <w:marLeft w:val="0"/>
      <w:marRight w:val="0"/>
      <w:marTop w:val="0"/>
      <w:marBottom w:val="0"/>
      <w:divBdr>
        <w:top w:val="none" w:sz="0" w:space="0" w:color="auto"/>
        <w:left w:val="none" w:sz="0" w:space="0" w:color="auto"/>
        <w:bottom w:val="none" w:sz="0" w:space="0" w:color="auto"/>
        <w:right w:val="none" w:sz="0" w:space="0" w:color="auto"/>
      </w:divBdr>
    </w:div>
    <w:div w:id="717971487">
      <w:bodyDiv w:val="1"/>
      <w:marLeft w:val="0"/>
      <w:marRight w:val="0"/>
      <w:marTop w:val="0"/>
      <w:marBottom w:val="0"/>
      <w:divBdr>
        <w:top w:val="none" w:sz="0" w:space="0" w:color="auto"/>
        <w:left w:val="none" w:sz="0" w:space="0" w:color="auto"/>
        <w:bottom w:val="none" w:sz="0" w:space="0" w:color="auto"/>
        <w:right w:val="none" w:sz="0" w:space="0" w:color="auto"/>
      </w:divBdr>
    </w:div>
    <w:div w:id="724374976">
      <w:bodyDiv w:val="1"/>
      <w:marLeft w:val="0"/>
      <w:marRight w:val="0"/>
      <w:marTop w:val="0"/>
      <w:marBottom w:val="0"/>
      <w:divBdr>
        <w:top w:val="none" w:sz="0" w:space="0" w:color="auto"/>
        <w:left w:val="none" w:sz="0" w:space="0" w:color="auto"/>
        <w:bottom w:val="none" w:sz="0" w:space="0" w:color="auto"/>
        <w:right w:val="none" w:sz="0" w:space="0" w:color="auto"/>
      </w:divBdr>
    </w:div>
    <w:div w:id="726226652">
      <w:bodyDiv w:val="1"/>
      <w:marLeft w:val="0"/>
      <w:marRight w:val="0"/>
      <w:marTop w:val="0"/>
      <w:marBottom w:val="0"/>
      <w:divBdr>
        <w:top w:val="none" w:sz="0" w:space="0" w:color="auto"/>
        <w:left w:val="none" w:sz="0" w:space="0" w:color="auto"/>
        <w:bottom w:val="none" w:sz="0" w:space="0" w:color="auto"/>
        <w:right w:val="none" w:sz="0" w:space="0" w:color="auto"/>
      </w:divBdr>
    </w:div>
    <w:div w:id="726760889">
      <w:bodyDiv w:val="1"/>
      <w:marLeft w:val="0"/>
      <w:marRight w:val="0"/>
      <w:marTop w:val="0"/>
      <w:marBottom w:val="0"/>
      <w:divBdr>
        <w:top w:val="none" w:sz="0" w:space="0" w:color="auto"/>
        <w:left w:val="none" w:sz="0" w:space="0" w:color="auto"/>
        <w:bottom w:val="none" w:sz="0" w:space="0" w:color="auto"/>
        <w:right w:val="none" w:sz="0" w:space="0" w:color="auto"/>
      </w:divBdr>
    </w:div>
    <w:div w:id="727146385">
      <w:bodyDiv w:val="1"/>
      <w:marLeft w:val="0"/>
      <w:marRight w:val="0"/>
      <w:marTop w:val="0"/>
      <w:marBottom w:val="0"/>
      <w:divBdr>
        <w:top w:val="none" w:sz="0" w:space="0" w:color="auto"/>
        <w:left w:val="none" w:sz="0" w:space="0" w:color="auto"/>
        <w:bottom w:val="none" w:sz="0" w:space="0" w:color="auto"/>
        <w:right w:val="none" w:sz="0" w:space="0" w:color="auto"/>
      </w:divBdr>
    </w:div>
    <w:div w:id="729688616">
      <w:bodyDiv w:val="1"/>
      <w:marLeft w:val="0"/>
      <w:marRight w:val="0"/>
      <w:marTop w:val="0"/>
      <w:marBottom w:val="0"/>
      <w:divBdr>
        <w:top w:val="none" w:sz="0" w:space="0" w:color="auto"/>
        <w:left w:val="none" w:sz="0" w:space="0" w:color="auto"/>
        <w:bottom w:val="none" w:sz="0" w:space="0" w:color="auto"/>
        <w:right w:val="none" w:sz="0" w:space="0" w:color="auto"/>
      </w:divBdr>
    </w:div>
    <w:div w:id="730276240">
      <w:bodyDiv w:val="1"/>
      <w:marLeft w:val="0"/>
      <w:marRight w:val="0"/>
      <w:marTop w:val="0"/>
      <w:marBottom w:val="0"/>
      <w:divBdr>
        <w:top w:val="none" w:sz="0" w:space="0" w:color="auto"/>
        <w:left w:val="none" w:sz="0" w:space="0" w:color="auto"/>
        <w:bottom w:val="none" w:sz="0" w:space="0" w:color="auto"/>
        <w:right w:val="none" w:sz="0" w:space="0" w:color="auto"/>
      </w:divBdr>
    </w:div>
    <w:div w:id="730345026">
      <w:bodyDiv w:val="1"/>
      <w:marLeft w:val="0"/>
      <w:marRight w:val="0"/>
      <w:marTop w:val="0"/>
      <w:marBottom w:val="0"/>
      <w:divBdr>
        <w:top w:val="none" w:sz="0" w:space="0" w:color="auto"/>
        <w:left w:val="none" w:sz="0" w:space="0" w:color="auto"/>
        <w:bottom w:val="none" w:sz="0" w:space="0" w:color="auto"/>
        <w:right w:val="none" w:sz="0" w:space="0" w:color="auto"/>
      </w:divBdr>
    </w:div>
    <w:div w:id="730349764">
      <w:bodyDiv w:val="1"/>
      <w:marLeft w:val="0"/>
      <w:marRight w:val="0"/>
      <w:marTop w:val="0"/>
      <w:marBottom w:val="0"/>
      <w:divBdr>
        <w:top w:val="none" w:sz="0" w:space="0" w:color="auto"/>
        <w:left w:val="none" w:sz="0" w:space="0" w:color="auto"/>
        <w:bottom w:val="none" w:sz="0" w:space="0" w:color="auto"/>
        <w:right w:val="none" w:sz="0" w:space="0" w:color="auto"/>
      </w:divBdr>
    </w:div>
    <w:div w:id="730929458">
      <w:bodyDiv w:val="1"/>
      <w:marLeft w:val="0"/>
      <w:marRight w:val="0"/>
      <w:marTop w:val="0"/>
      <w:marBottom w:val="0"/>
      <w:divBdr>
        <w:top w:val="none" w:sz="0" w:space="0" w:color="auto"/>
        <w:left w:val="none" w:sz="0" w:space="0" w:color="auto"/>
        <w:bottom w:val="none" w:sz="0" w:space="0" w:color="auto"/>
        <w:right w:val="none" w:sz="0" w:space="0" w:color="auto"/>
      </w:divBdr>
    </w:div>
    <w:div w:id="731659214">
      <w:bodyDiv w:val="1"/>
      <w:marLeft w:val="0"/>
      <w:marRight w:val="0"/>
      <w:marTop w:val="0"/>
      <w:marBottom w:val="0"/>
      <w:divBdr>
        <w:top w:val="none" w:sz="0" w:space="0" w:color="auto"/>
        <w:left w:val="none" w:sz="0" w:space="0" w:color="auto"/>
        <w:bottom w:val="none" w:sz="0" w:space="0" w:color="auto"/>
        <w:right w:val="none" w:sz="0" w:space="0" w:color="auto"/>
      </w:divBdr>
    </w:div>
    <w:div w:id="731849374">
      <w:bodyDiv w:val="1"/>
      <w:marLeft w:val="0"/>
      <w:marRight w:val="0"/>
      <w:marTop w:val="0"/>
      <w:marBottom w:val="0"/>
      <w:divBdr>
        <w:top w:val="none" w:sz="0" w:space="0" w:color="auto"/>
        <w:left w:val="none" w:sz="0" w:space="0" w:color="auto"/>
        <w:bottom w:val="none" w:sz="0" w:space="0" w:color="auto"/>
        <w:right w:val="none" w:sz="0" w:space="0" w:color="auto"/>
      </w:divBdr>
    </w:div>
    <w:div w:id="734939331">
      <w:bodyDiv w:val="1"/>
      <w:marLeft w:val="0"/>
      <w:marRight w:val="0"/>
      <w:marTop w:val="0"/>
      <w:marBottom w:val="0"/>
      <w:divBdr>
        <w:top w:val="none" w:sz="0" w:space="0" w:color="auto"/>
        <w:left w:val="none" w:sz="0" w:space="0" w:color="auto"/>
        <w:bottom w:val="none" w:sz="0" w:space="0" w:color="auto"/>
        <w:right w:val="none" w:sz="0" w:space="0" w:color="auto"/>
      </w:divBdr>
    </w:div>
    <w:div w:id="739330885">
      <w:bodyDiv w:val="1"/>
      <w:marLeft w:val="0"/>
      <w:marRight w:val="0"/>
      <w:marTop w:val="0"/>
      <w:marBottom w:val="0"/>
      <w:divBdr>
        <w:top w:val="none" w:sz="0" w:space="0" w:color="auto"/>
        <w:left w:val="none" w:sz="0" w:space="0" w:color="auto"/>
        <w:bottom w:val="none" w:sz="0" w:space="0" w:color="auto"/>
        <w:right w:val="none" w:sz="0" w:space="0" w:color="auto"/>
      </w:divBdr>
    </w:div>
    <w:div w:id="740253081">
      <w:bodyDiv w:val="1"/>
      <w:marLeft w:val="0"/>
      <w:marRight w:val="0"/>
      <w:marTop w:val="0"/>
      <w:marBottom w:val="0"/>
      <w:divBdr>
        <w:top w:val="none" w:sz="0" w:space="0" w:color="auto"/>
        <w:left w:val="none" w:sz="0" w:space="0" w:color="auto"/>
        <w:bottom w:val="none" w:sz="0" w:space="0" w:color="auto"/>
        <w:right w:val="none" w:sz="0" w:space="0" w:color="auto"/>
      </w:divBdr>
    </w:div>
    <w:div w:id="740299785">
      <w:bodyDiv w:val="1"/>
      <w:marLeft w:val="0"/>
      <w:marRight w:val="0"/>
      <w:marTop w:val="0"/>
      <w:marBottom w:val="0"/>
      <w:divBdr>
        <w:top w:val="none" w:sz="0" w:space="0" w:color="auto"/>
        <w:left w:val="none" w:sz="0" w:space="0" w:color="auto"/>
        <w:bottom w:val="none" w:sz="0" w:space="0" w:color="auto"/>
        <w:right w:val="none" w:sz="0" w:space="0" w:color="auto"/>
      </w:divBdr>
    </w:div>
    <w:div w:id="740562867">
      <w:bodyDiv w:val="1"/>
      <w:marLeft w:val="0"/>
      <w:marRight w:val="0"/>
      <w:marTop w:val="0"/>
      <w:marBottom w:val="0"/>
      <w:divBdr>
        <w:top w:val="none" w:sz="0" w:space="0" w:color="auto"/>
        <w:left w:val="none" w:sz="0" w:space="0" w:color="auto"/>
        <w:bottom w:val="none" w:sz="0" w:space="0" w:color="auto"/>
        <w:right w:val="none" w:sz="0" w:space="0" w:color="auto"/>
      </w:divBdr>
    </w:div>
    <w:div w:id="742751869">
      <w:bodyDiv w:val="1"/>
      <w:marLeft w:val="0"/>
      <w:marRight w:val="0"/>
      <w:marTop w:val="0"/>
      <w:marBottom w:val="0"/>
      <w:divBdr>
        <w:top w:val="none" w:sz="0" w:space="0" w:color="auto"/>
        <w:left w:val="none" w:sz="0" w:space="0" w:color="auto"/>
        <w:bottom w:val="none" w:sz="0" w:space="0" w:color="auto"/>
        <w:right w:val="none" w:sz="0" w:space="0" w:color="auto"/>
      </w:divBdr>
    </w:div>
    <w:div w:id="743331456">
      <w:bodyDiv w:val="1"/>
      <w:marLeft w:val="0"/>
      <w:marRight w:val="0"/>
      <w:marTop w:val="0"/>
      <w:marBottom w:val="0"/>
      <w:divBdr>
        <w:top w:val="none" w:sz="0" w:space="0" w:color="auto"/>
        <w:left w:val="none" w:sz="0" w:space="0" w:color="auto"/>
        <w:bottom w:val="none" w:sz="0" w:space="0" w:color="auto"/>
        <w:right w:val="none" w:sz="0" w:space="0" w:color="auto"/>
      </w:divBdr>
    </w:div>
    <w:div w:id="746265783">
      <w:bodyDiv w:val="1"/>
      <w:marLeft w:val="0"/>
      <w:marRight w:val="0"/>
      <w:marTop w:val="0"/>
      <w:marBottom w:val="0"/>
      <w:divBdr>
        <w:top w:val="none" w:sz="0" w:space="0" w:color="auto"/>
        <w:left w:val="none" w:sz="0" w:space="0" w:color="auto"/>
        <w:bottom w:val="none" w:sz="0" w:space="0" w:color="auto"/>
        <w:right w:val="none" w:sz="0" w:space="0" w:color="auto"/>
      </w:divBdr>
    </w:div>
    <w:div w:id="746652882">
      <w:bodyDiv w:val="1"/>
      <w:marLeft w:val="0"/>
      <w:marRight w:val="0"/>
      <w:marTop w:val="0"/>
      <w:marBottom w:val="0"/>
      <w:divBdr>
        <w:top w:val="none" w:sz="0" w:space="0" w:color="auto"/>
        <w:left w:val="none" w:sz="0" w:space="0" w:color="auto"/>
        <w:bottom w:val="none" w:sz="0" w:space="0" w:color="auto"/>
        <w:right w:val="none" w:sz="0" w:space="0" w:color="auto"/>
      </w:divBdr>
    </w:div>
    <w:div w:id="748889240">
      <w:bodyDiv w:val="1"/>
      <w:marLeft w:val="0"/>
      <w:marRight w:val="0"/>
      <w:marTop w:val="0"/>
      <w:marBottom w:val="0"/>
      <w:divBdr>
        <w:top w:val="none" w:sz="0" w:space="0" w:color="auto"/>
        <w:left w:val="none" w:sz="0" w:space="0" w:color="auto"/>
        <w:bottom w:val="none" w:sz="0" w:space="0" w:color="auto"/>
        <w:right w:val="none" w:sz="0" w:space="0" w:color="auto"/>
      </w:divBdr>
    </w:div>
    <w:div w:id="753891848">
      <w:bodyDiv w:val="1"/>
      <w:marLeft w:val="0"/>
      <w:marRight w:val="0"/>
      <w:marTop w:val="0"/>
      <w:marBottom w:val="0"/>
      <w:divBdr>
        <w:top w:val="none" w:sz="0" w:space="0" w:color="auto"/>
        <w:left w:val="none" w:sz="0" w:space="0" w:color="auto"/>
        <w:bottom w:val="none" w:sz="0" w:space="0" w:color="auto"/>
        <w:right w:val="none" w:sz="0" w:space="0" w:color="auto"/>
      </w:divBdr>
    </w:div>
    <w:div w:id="754401588">
      <w:bodyDiv w:val="1"/>
      <w:marLeft w:val="0"/>
      <w:marRight w:val="0"/>
      <w:marTop w:val="0"/>
      <w:marBottom w:val="0"/>
      <w:divBdr>
        <w:top w:val="none" w:sz="0" w:space="0" w:color="auto"/>
        <w:left w:val="none" w:sz="0" w:space="0" w:color="auto"/>
        <w:bottom w:val="none" w:sz="0" w:space="0" w:color="auto"/>
        <w:right w:val="none" w:sz="0" w:space="0" w:color="auto"/>
      </w:divBdr>
    </w:div>
    <w:div w:id="756484867">
      <w:bodyDiv w:val="1"/>
      <w:marLeft w:val="0"/>
      <w:marRight w:val="0"/>
      <w:marTop w:val="0"/>
      <w:marBottom w:val="0"/>
      <w:divBdr>
        <w:top w:val="none" w:sz="0" w:space="0" w:color="auto"/>
        <w:left w:val="none" w:sz="0" w:space="0" w:color="auto"/>
        <w:bottom w:val="none" w:sz="0" w:space="0" w:color="auto"/>
        <w:right w:val="none" w:sz="0" w:space="0" w:color="auto"/>
      </w:divBdr>
    </w:div>
    <w:div w:id="758868892">
      <w:bodyDiv w:val="1"/>
      <w:marLeft w:val="0"/>
      <w:marRight w:val="0"/>
      <w:marTop w:val="0"/>
      <w:marBottom w:val="0"/>
      <w:divBdr>
        <w:top w:val="none" w:sz="0" w:space="0" w:color="auto"/>
        <w:left w:val="none" w:sz="0" w:space="0" w:color="auto"/>
        <w:bottom w:val="none" w:sz="0" w:space="0" w:color="auto"/>
        <w:right w:val="none" w:sz="0" w:space="0" w:color="auto"/>
      </w:divBdr>
    </w:div>
    <w:div w:id="759838262">
      <w:bodyDiv w:val="1"/>
      <w:marLeft w:val="0"/>
      <w:marRight w:val="0"/>
      <w:marTop w:val="0"/>
      <w:marBottom w:val="0"/>
      <w:divBdr>
        <w:top w:val="none" w:sz="0" w:space="0" w:color="auto"/>
        <w:left w:val="none" w:sz="0" w:space="0" w:color="auto"/>
        <w:bottom w:val="none" w:sz="0" w:space="0" w:color="auto"/>
        <w:right w:val="none" w:sz="0" w:space="0" w:color="auto"/>
      </w:divBdr>
    </w:div>
    <w:div w:id="762914636">
      <w:bodyDiv w:val="1"/>
      <w:marLeft w:val="0"/>
      <w:marRight w:val="0"/>
      <w:marTop w:val="0"/>
      <w:marBottom w:val="0"/>
      <w:divBdr>
        <w:top w:val="none" w:sz="0" w:space="0" w:color="auto"/>
        <w:left w:val="none" w:sz="0" w:space="0" w:color="auto"/>
        <w:bottom w:val="none" w:sz="0" w:space="0" w:color="auto"/>
        <w:right w:val="none" w:sz="0" w:space="0" w:color="auto"/>
      </w:divBdr>
    </w:div>
    <w:div w:id="763769933">
      <w:bodyDiv w:val="1"/>
      <w:marLeft w:val="0"/>
      <w:marRight w:val="0"/>
      <w:marTop w:val="0"/>
      <w:marBottom w:val="0"/>
      <w:divBdr>
        <w:top w:val="none" w:sz="0" w:space="0" w:color="auto"/>
        <w:left w:val="none" w:sz="0" w:space="0" w:color="auto"/>
        <w:bottom w:val="none" w:sz="0" w:space="0" w:color="auto"/>
        <w:right w:val="none" w:sz="0" w:space="0" w:color="auto"/>
      </w:divBdr>
    </w:div>
    <w:div w:id="765923780">
      <w:bodyDiv w:val="1"/>
      <w:marLeft w:val="0"/>
      <w:marRight w:val="0"/>
      <w:marTop w:val="0"/>
      <w:marBottom w:val="0"/>
      <w:divBdr>
        <w:top w:val="none" w:sz="0" w:space="0" w:color="auto"/>
        <w:left w:val="none" w:sz="0" w:space="0" w:color="auto"/>
        <w:bottom w:val="none" w:sz="0" w:space="0" w:color="auto"/>
        <w:right w:val="none" w:sz="0" w:space="0" w:color="auto"/>
      </w:divBdr>
    </w:div>
    <w:div w:id="768507839">
      <w:bodyDiv w:val="1"/>
      <w:marLeft w:val="0"/>
      <w:marRight w:val="0"/>
      <w:marTop w:val="0"/>
      <w:marBottom w:val="0"/>
      <w:divBdr>
        <w:top w:val="none" w:sz="0" w:space="0" w:color="auto"/>
        <w:left w:val="none" w:sz="0" w:space="0" w:color="auto"/>
        <w:bottom w:val="none" w:sz="0" w:space="0" w:color="auto"/>
        <w:right w:val="none" w:sz="0" w:space="0" w:color="auto"/>
      </w:divBdr>
    </w:div>
    <w:div w:id="771510943">
      <w:bodyDiv w:val="1"/>
      <w:marLeft w:val="0"/>
      <w:marRight w:val="0"/>
      <w:marTop w:val="0"/>
      <w:marBottom w:val="0"/>
      <w:divBdr>
        <w:top w:val="none" w:sz="0" w:space="0" w:color="auto"/>
        <w:left w:val="none" w:sz="0" w:space="0" w:color="auto"/>
        <w:bottom w:val="none" w:sz="0" w:space="0" w:color="auto"/>
        <w:right w:val="none" w:sz="0" w:space="0" w:color="auto"/>
      </w:divBdr>
    </w:div>
    <w:div w:id="773403862">
      <w:bodyDiv w:val="1"/>
      <w:marLeft w:val="0"/>
      <w:marRight w:val="0"/>
      <w:marTop w:val="0"/>
      <w:marBottom w:val="0"/>
      <w:divBdr>
        <w:top w:val="none" w:sz="0" w:space="0" w:color="auto"/>
        <w:left w:val="none" w:sz="0" w:space="0" w:color="auto"/>
        <w:bottom w:val="none" w:sz="0" w:space="0" w:color="auto"/>
        <w:right w:val="none" w:sz="0" w:space="0" w:color="auto"/>
      </w:divBdr>
    </w:div>
    <w:div w:id="775372132">
      <w:bodyDiv w:val="1"/>
      <w:marLeft w:val="0"/>
      <w:marRight w:val="0"/>
      <w:marTop w:val="0"/>
      <w:marBottom w:val="0"/>
      <w:divBdr>
        <w:top w:val="none" w:sz="0" w:space="0" w:color="auto"/>
        <w:left w:val="none" w:sz="0" w:space="0" w:color="auto"/>
        <w:bottom w:val="none" w:sz="0" w:space="0" w:color="auto"/>
        <w:right w:val="none" w:sz="0" w:space="0" w:color="auto"/>
      </w:divBdr>
    </w:div>
    <w:div w:id="775560463">
      <w:bodyDiv w:val="1"/>
      <w:marLeft w:val="0"/>
      <w:marRight w:val="0"/>
      <w:marTop w:val="0"/>
      <w:marBottom w:val="0"/>
      <w:divBdr>
        <w:top w:val="none" w:sz="0" w:space="0" w:color="auto"/>
        <w:left w:val="none" w:sz="0" w:space="0" w:color="auto"/>
        <w:bottom w:val="none" w:sz="0" w:space="0" w:color="auto"/>
        <w:right w:val="none" w:sz="0" w:space="0" w:color="auto"/>
      </w:divBdr>
    </w:div>
    <w:div w:id="777410619">
      <w:bodyDiv w:val="1"/>
      <w:marLeft w:val="0"/>
      <w:marRight w:val="0"/>
      <w:marTop w:val="0"/>
      <w:marBottom w:val="0"/>
      <w:divBdr>
        <w:top w:val="none" w:sz="0" w:space="0" w:color="auto"/>
        <w:left w:val="none" w:sz="0" w:space="0" w:color="auto"/>
        <w:bottom w:val="none" w:sz="0" w:space="0" w:color="auto"/>
        <w:right w:val="none" w:sz="0" w:space="0" w:color="auto"/>
      </w:divBdr>
    </w:div>
    <w:div w:id="777718986">
      <w:bodyDiv w:val="1"/>
      <w:marLeft w:val="0"/>
      <w:marRight w:val="0"/>
      <w:marTop w:val="0"/>
      <w:marBottom w:val="0"/>
      <w:divBdr>
        <w:top w:val="none" w:sz="0" w:space="0" w:color="auto"/>
        <w:left w:val="none" w:sz="0" w:space="0" w:color="auto"/>
        <w:bottom w:val="none" w:sz="0" w:space="0" w:color="auto"/>
        <w:right w:val="none" w:sz="0" w:space="0" w:color="auto"/>
      </w:divBdr>
    </w:div>
    <w:div w:id="779489743">
      <w:bodyDiv w:val="1"/>
      <w:marLeft w:val="0"/>
      <w:marRight w:val="0"/>
      <w:marTop w:val="0"/>
      <w:marBottom w:val="0"/>
      <w:divBdr>
        <w:top w:val="none" w:sz="0" w:space="0" w:color="auto"/>
        <w:left w:val="none" w:sz="0" w:space="0" w:color="auto"/>
        <w:bottom w:val="none" w:sz="0" w:space="0" w:color="auto"/>
        <w:right w:val="none" w:sz="0" w:space="0" w:color="auto"/>
      </w:divBdr>
    </w:div>
    <w:div w:id="781537823">
      <w:bodyDiv w:val="1"/>
      <w:marLeft w:val="0"/>
      <w:marRight w:val="0"/>
      <w:marTop w:val="0"/>
      <w:marBottom w:val="0"/>
      <w:divBdr>
        <w:top w:val="none" w:sz="0" w:space="0" w:color="auto"/>
        <w:left w:val="none" w:sz="0" w:space="0" w:color="auto"/>
        <w:bottom w:val="none" w:sz="0" w:space="0" w:color="auto"/>
        <w:right w:val="none" w:sz="0" w:space="0" w:color="auto"/>
      </w:divBdr>
    </w:div>
    <w:div w:id="782728456">
      <w:bodyDiv w:val="1"/>
      <w:marLeft w:val="0"/>
      <w:marRight w:val="0"/>
      <w:marTop w:val="0"/>
      <w:marBottom w:val="0"/>
      <w:divBdr>
        <w:top w:val="none" w:sz="0" w:space="0" w:color="auto"/>
        <w:left w:val="none" w:sz="0" w:space="0" w:color="auto"/>
        <w:bottom w:val="none" w:sz="0" w:space="0" w:color="auto"/>
        <w:right w:val="none" w:sz="0" w:space="0" w:color="auto"/>
      </w:divBdr>
    </w:div>
    <w:div w:id="784471637">
      <w:bodyDiv w:val="1"/>
      <w:marLeft w:val="0"/>
      <w:marRight w:val="0"/>
      <w:marTop w:val="0"/>
      <w:marBottom w:val="0"/>
      <w:divBdr>
        <w:top w:val="none" w:sz="0" w:space="0" w:color="auto"/>
        <w:left w:val="none" w:sz="0" w:space="0" w:color="auto"/>
        <w:bottom w:val="none" w:sz="0" w:space="0" w:color="auto"/>
        <w:right w:val="none" w:sz="0" w:space="0" w:color="auto"/>
      </w:divBdr>
    </w:div>
    <w:div w:id="785541337">
      <w:bodyDiv w:val="1"/>
      <w:marLeft w:val="0"/>
      <w:marRight w:val="0"/>
      <w:marTop w:val="0"/>
      <w:marBottom w:val="0"/>
      <w:divBdr>
        <w:top w:val="none" w:sz="0" w:space="0" w:color="auto"/>
        <w:left w:val="none" w:sz="0" w:space="0" w:color="auto"/>
        <w:bottom w:val="none" w:sz="0" w:space="0" w:color="auto"/>
        <w:right w:val="none" w:sz="0" w:space="0" w:color="auto"/>
      </w:divBdr>
    </w:div>
    <w:div w:id="787548872">
      <w:bodyDiv w:val="1"/>
      <w:marLeft w:val="0"/>
      <w:marRight w:val="0"/>
      <w:marTop w:val="0"/>
      <w:marBottom w:val="0"/>
      <w:divBdr>
        <w:top w:val="none" w:sz="0" w:space="0" w:color="auto"/>
        <w:left w:val="none" w:sz="0" w:space="0" w:color="auto"/>
        <w:bottom w:val="none" w:sz="0" w:space="0" w:color="auto"/>
        <w:right w:val="none" w:sz="0" w:space="0" w:color="auto"/>
      </w:divBdr>
    </w:div>
    <w:div w:id="787549678">
      <w:bodyDiv w:val="1"/>
      <w:marLeft w:val="0"/>
      <w:marRight w:val="0"/>
      <w:marTop w:val="0"/>
      <w:marBottom w:val="0"/>
      <w:divBdr>
        <w:top w:val="none" w:sz="0" w:space="0" w:color="auto"/>
        <w:left w:val="none" w:sz="0" w:space="0" w:color="auto"/>
        <w:bottom w:val="none" w:sz="0" w:space="0" w:color="auto"/>
        <w:right w:val="none" w:sz="0" w:space="0" w:color="auto"/>
      </w:divBdr>
    </w:div>
    <w:div w:id="788470280">
      <w:bodyDiv w:val="1"/>
      <w:marLeft w:val="0"/>
      <w:marRight w:val="0"/>
      <w:marTop w:val="0"/>
      <w:marBottom w:val="0"/>
      <w:divBdr>
        <w:top w:val="none" w:sz="0" w:space="0" w:color="auto"/>
        <w:left w:val="none" w:sz="0" w:space="0" w:color="auto"/>
        <w:bottom w:val="none" w:sz="0" w:space="0" w:color="auto"/>
        <w:right w:val="none" w:sz="0" w:space="0" w:color="auto"/>
      </w:divBdr>
    </w:div>
    <w:div w:id="790392805">
      <w:bodyDiv w:val="1"/>
      <w:marLeft w:val="0"/>
      <w:marRight w:val="0"/>
      <w:marTop w:val="0"/>
      <w:marBottom w:val="0"/>
      <w:divBdr>
        <w:top w:val="none" w:sz="0" w:space="0" w:color="auto"/>
        <w:left w:val="none" w:sz="0" w:space="0" w:color="auto"/>
        <w:bottom w:val="none" w:sz="0" w:space="0" w:color="auto"/>
        <w:right w:val="none" w:sz="0" w:space="0" w:color="auto"/>
      </w:divBdr>
    </w:div>
    <w:div w:id="793056991">
      <w:bodyDiv w:val="1"/>
      <w:marLeft w:val="0"/>
      <w:marRight w:val="0"/>
      <w:marTop w:val="0"/>
      <w:marBottom w:val="0"/>
      <w:divBdr>
        <w:top w:val="none" w:sz="0" w:space="0" w:color="auto"/>
        <w:left w:val="none" w:sz="0" w:space="0" w:color="auto"/>
        <w:bottom w:val="none" w:sz="0" w:space="0" w:color="auto"/>
        <w:right w:val="none" w:sz="0" w:space="0" w:color="auto"/>
      </w:divBdr>
    </w:div>
    <w:div w:id="799030333">
      <w:bodyDiv w:val="1"/>
      <w:marLeft w:val="0"/>
      <w:marRight w:val="0"/>
      <w:marTop w:val="0"/>
      <w:marBottom w:val="0"/>
      <w:divBdr>
        <w:top w:val="none" w:sz="0" w:space="0" w:color="auto"/>
        <w:left w:val="none" w:sz="0" w:space="0" w:color="auto"/>
        <w:bottom w:val="none" w:sz="0" w:space="0" w:color="auto"/>
        <w:right w:val="none" w:sz="0" w:space="0" w:color="auto"/>
      </w:divBdr>
    </w:div>
    <w:div w:id="799298107">
      <w:bodyDiv w:val="1"/>
      <w:marLeft w:val="0"/>
      <w:marRight w:val="0"/>
      <w:marTop w:val="0"/>
      <w:marBottom w:val="0"/>
      <w:divBdr>
        <w:top w:val="none" w:sz="0" w:space="0" w:color="auto"/>
        <w:left w:val="none" w:sz="0" w:space="0" w:color="auto"/>
        <w:bottom w:val="none" w:sz="0" w:space="0" w:color="auto"/>
        <w:right w:val="none" w:sz="0" w:space="0" w:color="auto"/>
      </w:divBdr>
    </w:div>
    <w:div w:id="801119153">
      <w:bodyDiv w:val="1"/>
      <w:marLeft w:val="0"/>
      <w:marRight w:val="0"/>
      <w:marTop w:val="0"/>
      <w:marBottom w:val="0"/>
      <w:divBdr>
        <w:top w:val="none" w:sz="0" w:space="0" w:color="auto"/>
        <w:left w:val="none" w:sz="0" w:space="0" w:color="auto"/>
        <w:bottom w:val="none" w:sz="0" w:space="0" w:color="auto"/>
        <w:right w:val="none" w:sz="0" w:space="0" w:color="auto"/>
      </w:divBdr>
    </w:div>
    <w:div w:id="801308878">
      <w:bodyDiv w:val="1"/>
      <w:marLeft w:val="0"/>
      <w:marRight w:val="0"/>
      <w:marTop w:val="0"/>
      <w:marBottom w:val="0"/>
      <w:divBdr>
        <w:top w:val="none" w:sz="0" w:space="0" w:color="auto"/>
        <w:left w:val="none" w:sz="0" w:space="0" w:color="auto"/>
        <w:bottom w:val="none" w:sz="0" w:space="0" w:color="auto"/>
        <w:right w:val="none" w:sz="0" w:space="0" w:color="auto"/>
      </w:divBdr>
    </w:div>
    <w:div w:id="803043968">
      <w:bodyDiv w:val="1"/>
      <w:marLeft w:val="0"/>
      <w:marRight w:val="0"/>
      <w:marTop w:val="0"/>
      <w:marBottom w:val="0"/>
      <w:divBdr>
        <w:top w:val="none" w:sz="0" w:space="0" w:color="auto"/>
        <w:left w:val="none" w:sz="0" w:space="0" w:color="auto"/>
        <w:bottom w:val="none" w:sz="0" w:space="0" w:color="auto"/>
        <w:right w:val="none" w:sz="0" w:space="0" w:color="auto"/>
      </w:divBdr>
    </w:div>
    <w:div w:id="803692151">
      <w:bodyDiv w:val="1"/>
      <w:marLeft w:val="0"/>
      <w:marRight w:val="0"/>
      <w:marTop w:val="0"/>
      <w:marBottom w:val="0"/>
      <w:divBdr>
        <w:top w:val="none" w:sz="0" w:space="0" w:color="auto"/>
        <w:left w:val="none" w:sz="0" w:space="0" w:color="auto"/>
        <w:bottom w:val="none" w:sz="0" w:space="0" w:color="auto"/>
        <w:right w:val="none" w:sz="0" w:space="0" w:color="auto"/>
      </w:divBdr>
    </w:div>
    <w:div w:id="805700100">
      <w:bodyDiv w:val="1"/>
      <w:marLeft w:val="0"/>
      <w:marRight w:val="0"/>
      <w:marTop w:val="0"/>
      <w:marBottom w:val="0"/>
      <w:divBdr>
        <w:top w:val="none" w:sz="0" w:space="0" w:color="auto"/>
        <w:left w:val="none" w:sz="0" w:space="0" w:color="auto"/>
        <w:bottom w:val="none" w:sz="0" w:space="0" w:color="auto"/>
        <w:right w:val="none" w:sz="0" w:space="0" w:color="auto"/>
      </w:divBdr>
    </w:div>
    <w:div w:id="806051270">
      <w:bodyDiv w:val="1"/>
      <w:marLeft w:val="0"/>
      <w:marRight w:val="0"/>
      <w:marTop w:val="0"/>
      <w:marBottom w:val="0"/>
      <w:divBdr>
        <w:top w:val="none" w:sz="0" w:space="0" w:color="auto"/>
        <w:left w:val="none" w:sz="0" w:space="0" w:color="auto"/>
        <w:bottom w:val="none" w:sz="0" w:space="0" w:color="auto"/>
        <w:right w:val="none" w:sz="0" w:space="0" w:color="auto"/>
      </w:divBdr>
    </w:div>
    <w:div w:id="813987521">
      <w:bodyDiv w:val="1"/>
      <w:marLeft w:val="0"/>
      <w:marRight w:val="0"/>
      <w:marTop w:val="0"/>
      <w:marBottom w:val="0"/>
      <w:divBdr>
        <w:top w:val="none" w:sz="0" w:space="0" w:color="auto"/>
        <w:left w:val="none" w:sz="0" w:space="0" w:color="auto"/>
        <w:bottom w:val="none" w:sz="0" w:space="0" w:color="auto"/>
        <w:right w:val="none" w:sz="0" w:space="0" w:color="auto"/>
      </w:divBdr>
    </w:div>
    <w:div w:id="816186910">
      <w:bodyDiv w:val="1"/>
      <w:marLeft w:val="0"/>
      <w:marRight w:val="0"/>
      <w:marTop w:val="0"/>
      <w:marBottom w:val="0"/>
      <w:divBdr>
        <w:top w:val="none" w:sz="0" w:space="0" w:color="auto"/>
        <w:left w:val="none" w:sz="0" w:space="0" w:color="auto"/>
        <w:bottom w:val="none" w:sz="0" w:space="0" w:color="auto"/>
        <w:right w:val="none" w:sz="0" w:space="0" w:color="auto"/>
      </w:divBdr>
    </w:div>
    <w:div w:id="817913785">
      <w:bodyDiv w:val="1"/>
      <w:marLeft w:val="0"/>
      <w:marRight w:val="0"/>
      <w:marTop w:val="0"/>
      <w:marBottom w:val="0"/>
      <w:divBdr>
        <w:top w:val="none" w:sz="0" w:space="0" w:color="auto"/>
        <w:left w:val="none" w:sz="0" w:space="0" w:color="auto"/>
        <w:bottom w:val="none" w:sz="0" w:space="0" w:color="auto"/>
        <w:right w:val="none" w:sz="0" w:space="0" w:color="auto"/>
      </w:divBdr>
    </w:div>
    <w:div w:id="821386202">
      <w:bodyDiv w:val="1"/>
      <w:marLeft w:val="0"/>
      <w:marRight w:val="0"/>
      <w:marTop w:val="0"/>
      <w:marBottom w:val="0"/>
      <w:divBdr>
        <w:top w:val="none" w:sz="0" w:space="0" w:color="auto"/>
        <w:left w:val="none" w:sz="0" w:space="0" w:color="auto"/>
        <w:bottom w:val="none" w:sz="0" w:space="0" w:color="auto"/>
        <w:right w:val="none" w:sz="0" w:space="0" w:color="auto"/>
      </w:divBdr>
    </w:div>
    <w:div w:id="824856646">
      <w:bodyDiv w:val="1"/>
      <w:marLeft w:val="0"/>
      <w:marRight w:val="0"/>
      <w:marTop w:val="0"/>
      <w:marBottom w:val="0"/>
      <w:divBdr>
        <w:top w:val="none" w:sz="0" w:space="0" w:color="auto"/>
        <w:left w:val="none" w:sz="0" w:space="0" w:color="auto"/>
        <w:bottom w:val="none" w:sz="0" w:space="0" w:color="auto"/>
        <w:right w:val="none" w:sz="0" w:space="0" w:color="auto"/>
      </w:divBdr>
    </w:div>
    <w:div w:id="825322427">
      <w:bodyDiv w:val="1"/>
      <w:marLeft w:val="0"/>
      <w:marRight w:val="0"/>
      <w:marTop w:val="0"/>
      <w:marBottom w:val="0"/>
      <w:divBdr>
        <w:top w:val="none" w:sz="0" w:space="0" w:color="auto"/>
        <w:left w:val="none" w:sz="0" w:space="0" w:color="auto"/>
        <w:bottom w:val="none" w:sz="0" w:space="0" w:color="auto"/>
        <w:right w:val="none" w:sz="0" w:space="0" w:color="auto"/>
      </w:divBdr>
    </w:div>
    <w:div w:id="825360767">
      <w:bodyDiv w:val="1"/>
      <w:marLeft w:val="0"/>
      <w:marRight w:val="0"/>
      <w:marTop w:val="0"/>
      <w:marBottom w:val="0"/>
      <w:divBdr>
        <w:top w:val="none" w:sz="0" w:space="0" w:color="auto"/>
        <w:left w:val="none" w:sz="0" w:space="0" w:color="auto"/>
        <w:bottom w:val="none" w:sz="0" w:space="0" w:color="auto"/>
        <w:right w:val="none" w:sz="0" w:space="0" w:color="auto"/>
      </w:divBdr>
    </w:div>
    <w:div w:id="825977433">
      <w:bodyDiv w:val="1"/>
      <w:marLeft w:val="0"/>
      <w:marRight w:val="0"/>
      <w:marTop w:val="0"/>
      <w:marBottom w:val="0"/>
      <w:divBdr>
        <w:top w:val="none" w:sz="0" w:space="0" w:color="auto"/>
        <w:left w:val="none" w:sz="0" w:space="0" w:color="auto"/>
        <w:bottom w:val="none" w:sz="0" w:space="0" w:color="auto"/>
        <w:right w:val="none" w:sz="0" w:space="0" w:color="auto"/>
      </w:divBdr>
    </w:div>
    <w:div w:id="826168996">
      <w:bodyDiv w:val="1"/>
      <w:marLeft w:val="0"/>
      <w:marRight w:val="0"/>
      <w:marTop w:val="0"/>
      <w:marBottom w:val="0"/>
      <w:divBdr>
        <w:top w:val="none" w:sz="0" w:space="0" w:color="auto"/>
        <w:left w:val="none" w:sz="0" w:space="0" w:color="auto"/>
        <w:bottom w:val="none" w:sz="0" w:space="0" w:color="auto"/>
        <w:right w:val="none" w:sz="0" w:space="0" w:color="auto"/>
      </w:divBdr>
    </w:div>
    <w:div w:id="827746985">
      <w:bodyDiv w:val="1"/>
      <w:marLeft w:val="0"/>
      <w:marRight w:val="0"/>
      <w:marTop w:val="0"/>
      <w:marBottom w:val="0"/>
      <w:divBdr>
        <w:top w:val="none" w:sz="0" w:space="0" w:color="auto"/>
        <w:left w:val="none" w:sz="0" w:space="0" w:color="auto"/>
        <w:bottom w:val="none" w:sz="0" w:space="0" w:color="auto"/>
        <w:right w:val="none" w:sz="0" w:space="0" w:color="auto"/>
      </w:divBdr>
    </w:div>
    <w:div w:id="830407070">
      <w:bodyDiv w:val="1"/>
      <w:marLeft w:val="0"/>
      <w:marRight w:val="0"/>
      <w:marTop w:val="0"/>
      <w:marBottom w:val="0"/>
      <w:divBdr>
        <w:top w:val="none" w:sz="0" w:space="0" w:color="auto"/>
        <w:left w:val="none" w:sz="0" w:space="0" w:color="auto"/>
        <w:bottom w:val="none" w:sz="0" w:space="0" w:color="auto"/>
        <w:right w:val="none" w:sz="0" w:space="0" w:color="auto"/>
      </w:divBdr>
    </w:div>
    <w:div w:id="831677513">
      <w:bodyDiv w:val="1"/>
      <w:marLeft w:val="0"/>
      <w:marRight w:val="0"/>
      <w:marTop w:val="0"/>
      <w:marBottom w:val="0"/>
      <w:divBdr>
        <w:top w:val="none" w:sz="0" w:space="0" w:color="auto"/>
        <w:left w:val="none" w:sz="0" w:space="0" w:color="auto"/>
        <w:bottom w:val="none" w:sz="0" w:space="0" w:color="auto"/>
        <w:right w:val="none" w:sz="0" w:space="0" w:color="auto"/>
      </w:divBdr>
    </w:div>
    <w:div w:id="834607443">
      <w:bodyDiv w:val="1"/>
      <w:marLeft w:val="0"/>
      <w:marRight w:val="0"/>
      <w:marTop w:val="0"/>
      <w:marBottom w:val="0"/>
      <w:divBdr>
        <w:top w:val="none" w:sz="0" w:space="0" w:color="auto"/>
        <w:left w:val="none" w:sz="0" w:space="0" w:color="auto"/>
        <w:bottom w:val="none" w:sz="0" w:space="0" w:color="auto"/>
        <w:right w:val="none" w:sz="0" w:space="0" w:color="auto"/>
      </w:divBdr>
    </w:div>
    <w:div w:id="836650515">
      <w:bodyDiv w:val="1"/>
      <w:marLeft w:val="0"/>
      <w:marRight w:val="0"/>
      <w:marTop w:val="0"/>
      <w:marBottom w:val="0"/>
      <w:divBdr>
        <w:top w:val="none" w:sz="0" w:space="0" w:color="auto"/>
        <w:left w:val="none" w:sz="0" w:space="0" w:color="auto"/>
        <w:bottom w:val="none" w:sz="0" w:space="0" w:color="auto"/>
        <w:right w:val="none" w:sz="0" w:space="0" w:color="auto"/>
      </w:divBdr>
    </w:div>
    <w:div w:id="838085588">
      <w:bodyDiv w:val="1"/>
      <w:marLeft w:val="0"/>
      <w:marRight w:val="0"/>
      <w:marTop w:val="0"/>
      <w:marBottom w:val="0"/>
      <w:divBdr>
        <w:top w:val="none" w:sz="0" w:space="0" w:color="auto"/>
        <w:left w:val="none" w:sz="0" w:space="0" w:color="auto"/>
        <w:bottom w:val="none" w:sz="0" w:space="0" w:color="auto"/>
        <w:right w:val="none" w:sz="0" w:space="0" w:color="auto"/>
      </w:divBdr>
    </w:div>
    <w:div w:id="838345506">
      <w:bodyDiv w:val="1"/>
      <w:marLeft w:val="0"/>
      <w:marRight w:val="0"/>
      <w:marTop w:val="0"/>
      <w:marBottom w:val="0"/>
      <w:divBdr>
        <w:top w:val="none" w:sz="0" w:space="0" w:color="auto"/>
        <w:left w:val="none" w:sz="0" w:space="0" w:color="auto"/>
        <w:bottom w:val="none" w:sz="0" w:space="0" w:color="auto"/>
        <w:right w:val="none" w:sz="0" w:space="0" w:color="auto"/>
      </w:divBdr>
    </w:div>
    <w:div w:id="838888692">
      <w:bodyDiv w:val="1"/>
      <w:marLeft w:val="0"/>
      <w:marRight w:val="0"/>
      <w:marTop w:val="0"/>
      <w:marBottom w:val="0"/>
      <w:divBdr>
        <w:top w:val="none" w:sz="0" w:space="0" w:color="auto"/>
        <w:left w:val="none" w:sz="0" w:space="0" w:color="auto"/>
        <w:bottom w:val="none" w:sz="0" w:space="0" w:color="auto"/>
        <w:right w:val="none" w:sz="0" w:space="0" w:color="auto"/>
      </w:divBdr>
      <w:divsChild>
        <w:div w:id="27460229">
          <w:marLeft w:val="0"/>
          <w:marRight w:val="0"/>
          <w:marTop w:val="0"/>
          <w:marBottom w:val="0"/>
          <w:divBdr>
            <w:top w:val="none" w:sz="0" w:space="0" w:color="auto"/>
            <w:left w:val="none" w:sz="0" w:space="0" w:color="auto"/>
            <w:bottom w:val="none" w:sz="0" w:space="0" w:color="auto"/>
            <w:right w:val="none" w:sz="0" w:space="0" w:color="auto"/>
          </w:divBdr>
        </w:div>
      </w:divsChild>
    </w:div>
    <w:div w:id="840782547">
      <w:bodyDiv w:val="1"/>
      <w:marLeft w:val="0"/>
      <w:marRight w:val="0"/>
      <w:marTop w:val="0"/>
      <w:marBottom w:val="0"/>
      <w:divBdr>
        <w:top w:val="none" w:sz="0" w:space="0" w:color="auto"/>
        <w:left w:val="none" w:sz="0" w:space="0" w:color="auto"/>
        <w:bottom w:val="none" w:sz="0" w:space="0" w:color="auto"/>
        <w:right w:val="none" w:sz="0" w:space="0" w:color="auto"/>
      </w:divBdr>
    </w:div>
    <w:div w:id="843978223">
      <w:bodyDiv w:val="1"/>
      <w:marLeft w:val="0"/>
      <w:marRight w:val="0"/>
      <w:marTop w:val="0"/>
      <w:marBottom w:val="0"/>
      <w:divBdr>
        <w:top w:val="none" w:sz="0" w:space="0" w:color="auto"/>
        <w:left w:val="none" w:sz="0" w:space="0" w:color="auto"/>
        <w:bottom w:val="none" w:sz="0" w:space="0" w:color="auto"/>
        <w:right w:val="none" w:sz="0" w:space="0" w:color="auto"/>
      </w:divBdr>
    </w:div>
    <w:div w:id="844900351">
      <w:bodyDiv w:val="1"/>
      <w:marLeft w:val="0"/>
      <w:marRight w:val="0"/>
      <w:marTop w:val="0"/>
      <w:marBottom w:val="0"/>
      <w:divBdr>
        <w:top w:val="none" w:sz="0" w:space="0" w:color="auto"/>
        <w:left w:val="none" w:sz="0" w:space="0" w:color="auto"/>
        <w:bottom w:val="none" w:sz="0" w:space="0" w:color="auto"/>
        <w:right w:val="none" w:sz="0" w:space="0" w:color="auto"/>
      </w:divBdr>
    </w:div>
    <w:div w:id="846292719">
      <w:bodyDiv w:val="1"/>
      <w:marLeft w:val="0"/>
      <w:marRight w:val="0"/>
      <w:marTop w:val="0"/>
      <w:marBottom w:val="0"/>
      <w:divBdr>
        <w:top w:val="none" w:sz="0" w:space="0" w:color="auto"/>
        <w:left w:val="none" w:sz="0" w:space="0" w:color="auto"/>
        <w:bottom w:val="none" w:sz="0" w:space="0" w:color="auto"/>
        <w:right w:val="none" w:sz="0" w:space="0" w:color="auto"/>
      </w:divBdr>
    </w:div>
    <w:div w:id="846597351">
      <w:bodyDiv w:val="1"/>
      <w:marLeft w:val="0"/>
      <w:marRight w:val="0"/>
      <w:marTop w:val="0"/>
      <w:marBottom w:val="0"/>
      <w:divBdr>
        <w:top w:val="none" w:sz="0" w:space="0" w:color="auto"/>
        <w:left w:val="none" w:sz="0" w:space="0" w:color="auto"/>
        <w:bottom w:val="none" w:sz="0" w:space="0" w:color="auto"/>
        <w:right w:val="none" w:sz="0" w:space="0" w:color="auto"/>
      </w:divBdr>
    </w:div>
    <w:div w:id="846821012">
      <w:bodyDiv w:val="1"/>
      <w:marLeft w:val="0"/>
      <w:marRight w:val="0"/>
      <w:marTop w:val="0"/>
      <w:marBottom w:val="0"/>
      <w:divBdr>
        <w:top w:val="none" w:sz="0" w:space="0" w:color="auto"/>
        <w:left w:val="none" w:sz="0" w:space="0" w:color="auto"/>
        <w:bottom w:val="none" w:sz="0" w:space="0" w:color="auto"/>
        <w:right w:val="none" w:sz="0" w:space="0" w:color="auto"/>
      </w:divBdr>
    </w:div>
    <w:div w:id="848521975">
      <w:bodyDiv w:val="1"/>
      <w:marLeft w:val="0"/>
      <w:marRight w:val="0"/>
      <w:marTop w:val="0"/>
      <w:marBottom w:val="0"/>
      <w:divBdr>
        <w:top w:val="none" w:sz="0" w:space="0" w:color="auto"/>
        <w:left w:val="none" w:sz="0" w:space="0" w:color="auto"/>
        <w:bottom w:val="none" w:sz="0" w:space="0" w:color="auto"/>
        <w:right w:val="none" w:sz="0" w:space="0" w:color="auto"/>
      </w:divBdr>
    </w:div>
    <w:div w:id="849176265">
      <w:bodyDiv w:val="1"/>
      <w:marLeft w:val="0"/>
      <w:marRight w:val="0"/>
      <w:marTop w:val="0"/>
      <w:marBottom w:val="0"/>
      <w:divBdr>
        <w:top w:val="none" w:sz="0" w:space="0" w:color="auto"/>
        <w:left w:val="none" w:sz="0" w:space="0" w:color="auto"/>
        <w:bottom w:val="none" w:sz="0" w:space="0" w:color="auto"/>
        <w:right w:val="none" w:sz="0" w:space="0" w:color="auto"/>
      </w:divBdr>
    </w:div>
    <w:div w:id="850801883">
      <w:bodyDiv w:val="1"/>
      <w:marLeft w:val="0"/>
      <w:marRight w:val="0"/>
      <w:marTop w:val="0"/>
      <w:marBottom w:val="0"/>
      <w:divBdr>
        <w:top w:val="none" w:sz="0" w:space="0" w:color="auto"/>
        <w:left w:val="none" w:sz="0" w:space="0" w:color="auto"/>
        <w:bottom w:val="none" w:sz="0" w:space="0" w:color="auto"/>
        <w:right w:val="none" w:sz="0" w:space="0" w:color="auto"/>
      </w:divBdr>
    </w:div>
    <w:div w:id="851073043">
      <w:bodyDiv w:val="1"/>
      <w:marLeft w:val="0"/>
      <w:marRight w:val="0"/>
      <w:marTop w:val="0"/>
      <w:marBottom w:val="0"/>
      <w:divBdr>
        <w:top w:val="none" w:sz="0" w:space="0" w:color="auto"/>
        <w:left w:val="none" w:sz="0" w:space="0" w:color="auto"/>
        <w:bottom w:val="none" w:sz="0" w:space="0" w:color="auto"/>
        <w:right w:val="none" w:sz="0" w:space="0" w:color="auto"/>
      </w:divBdr>
    </w:div>
    <w:div w:id="854999413">
      <w:bodyDiv w:val="1"/>
      <w:marLeft w:val="0"/>
      <w:marRight w:val="0"/>
      <w:marTop w:val="0"/>
      <w:marBottom w:val="0"/>
      <w:divBdr>
        <w:top w:val="none" w:sz="0" w:space="0" w:color="auto"/>
        <w:left w:val="none" w:sz="0" w:space="0" w:color="auto"/>
        <w:bottom w:val="none" w:sz="0" w:space="0" w:color="auto"/>
        <w:right w:val="none" w:sz="0" w:space="0" w:color="auto"/>
      </w:divBdr>
    </w:div>
    <w:div w:id="857037683">
      <w:bodyDiv w:val="1"/>
      <w:marLeft w:val="0"/>
      <w:marRight w:val="0"/>
      <w:marTop w:val="0"/>
      <w:marBottom w:val="0"/>
      <w:divBdr>
        <w:top w:val="none" w:sz="0" w:space="0" w:color="auto"/>
        <w:left w:val="none" w:sz="0" w:space="0" w:color="auto"/>
        <w:bottom w:val="none" w:sz="0" w:space="0" w:color="auto"/>
        <w:right w:val="none" w:sz="0" w:space="0" w:color="auto"/>
      </w:divBdr>
    </w:div>
    <w:div w:id="858549978">
      <w:bodyDiv w:val="1"/>
      <w:marLeft w:val="0"/>
      <w:marRight w:val="0"/>
      <w:marTop w:val="0"/>
      <w:marBottom w:val="0"/>
      <w:divBdr>
        <w:top w:val="none" w:sz="0" w:space="0" w:color="auto"/>
        <w:left w:val="none" w:sz="0" w:space="0" w:color="auto"/>
        <w:bottom w:val="none" w:sz="0" w:space="0" w:color="auto"/>
        <w:right w:val="none" w:sz="0" w:space="0" w:color="auto"/>
      </w:divBdr>
    </w:div>
    <w:div w:id="860898059">
      <w:bodyDiv w:val="1"/>
      <w:marLeft w:val="0"/>
      <w:marRight w:val="0"/>
      <w:marTop w:val="0"/>
      <w:marBottom w:val="0"/>
      <w:divBdr>
        <w:top w:val="none" w:sz="0" w:space="0" w:color="auto"/>
        <w:left w:val="none" w:sz="0" w:space="0" w:color="auto"/>
        <w:bottom w:val="none" w:sz="0" w:space="0" w:color="auto"/>
        <w:right w:val="none" w:sz="0" w:space="0" w:color="auto"/>
      </w:divBdr>
    </w:div>
    <w:div w:id="863178935">
      <w:bodyDiv w:val="1"/>
      <w:marLeft w:val="0"/>
      <w:marRight w:val="0"/>
      <w:marTop w:val="0"/>
      <w:marBottom w:val="0"/>
      <w:divBdr>
        <w:top w:val="none" w:sz="0" w:space="0" w:color="auto"/>
        <w:left w:val="none" w:sz="0" w:space="0" w:color="auto"/>
        <w:bottom w:val="none" w:sz="0" w:space="0" w:color="auto"/>
        <w:right w:val="none" w:sz="0" w:space="0" w:color="auto"/>
      </w:divBdr>
    </w:div>
    <w:div w:id="864367269">
      <w:bodyDiv w:val="1"/>
      <w:marLeft w:val="0"/>
      <w:marRight w:val="0"/>
      <w:marTop w:val="0"/>
      <w:marBottom w:val="0"/>
      <w:divBdr>
        <w:top w:val="none" w:sz="0" w:space="0" w:color="auto"/>
        <w:left w:val="none" w:sz="0" w:space="0" w:color="auto"/>
        <w:bottom w:val="none" w:sz="0" w:space="0" w:color="auto"/>
        <w:right w:val="none" w:sz="0" w:space="0" w:color="auto"/>
      </w:divBdr>
    </w:div>
    <w:div w:id="865144969">
      <w:bodyDiv w:val="1"/>
      <w:marLeft w:val="0"/>
      <w:marRight w:val="0"/>
      <w:marTop w:val="0"/>
      <w:marBottom w:val="0"/>
      <w:divBdr>
        <w:top w:val="none" w:sz="0" w:space="0" w:color="auto"/>
        <w:left w:val="none" w:sz="0" w:space="0" w:color="auto"/>
        <w:bottom w:val="none" w:sz="0" w:space="0" w:color="auto"/>
        <w:right w:val="none" w:sz="0" w:space="0" w:color="auto"/>
      </w:divBdr>
    </w:div>
    <w:div w:id="865557373">
      <w:bodyDiv w:val="1"/>
      <w:marLeft w:val="0"/>
      <w:marRight w:val="0"/>
      <w:marTop w:val="0"/>
      <w:marBottom w:val="0"/>
      <w:divBdr>
        <w:top w:val="none" w:sz="0" w:space="0" w:color="auto"/>
        <w:left w:val="none" w:sz="0" w:space="0" w:color="auto"/>
        <w:bottom w:val="none" w:sz="0" w:space="0" w:color="auto"/>
        <w:right w:val="none" w:sz="0" w:space="0" w:color="auto"/>
      </w:divBdr>
    </w:div>
    <w:div w:id="867446386">
      <w:bodyDiv w:val="1"/>
      <w:marLeft w:val="0"/>
      <w:marRight w:val="0"/>
      <w:marTop w:val="0"/>
      <w:marBottom w:val="0"/>
      <w:divBdr>
        <w:top w:val="none" w:sz="0" w:space="0" w:color="auto"/>
        <w:left w:val="none" w:sz="0" w:space="0" w:color="auto"/>
        <w:bottom w:val="none" w:sz="0" w:space="0" w:color="auto"/>
        <w:right w:val="none" w:sz="0" w:space="0" w:color="auto"/>
      </w:divBdr>
    </w:div>
    <w:div w:id="871957906">
      <w:bodyDiv w:val="1"/>
      <w:marLeft w:val="0"/>
      <w:marRight w:val="0"/>
      <w:marTop w:val="0"/>
      <w:marBottom w:val="0"/>
      <w:divBdr>
        <w:top w:val="none" w:sz="0" w:space="0" w:color="auto"/>
        <w:left w:val="none" w:sz="0" w:space="0" w:color="auto"/>
        <w:bottom w:val="none" w:sz="0" w:space="0" w:color="auto"/>
        <w:right w:val="none" w:sz="0" w:space="0" w:color="auto"/>
      </w:divBdr>
    </w:div>
    <w:div w:id="875893542">
      <w:bodyDiv w:val="1"/>
      <w:marLeft w:val="0"/>
      <w:marRight w:val="0"/>
      <w:marTop w:val="0"/>
      <w:marBottom w:val="0"/>
      <w:divBdr>
        <w:top w:val="none" w:sz="0" w:space="0" w:color="auto"/>
        <w:left w:val="none" w:sz="0" w:space="0" w:color="auto"/>
        <w:bottom w:val="none" w:sz="0" w:space="0" w:color="auto"/>
        <w:right w:val="none" w:sz="0" w:space="0" w:color="auto"/>
      </w:divBdr>
    </w:div>
    <w:div w:id="876352431">
      <w:bodyDiv w:val="1"/>
      <w:marLeft w:val="0"/>
      <w:marRight w:val="0"/>
      <w:marTop w:val="0"/>
      <w:marBottom w:val="0"/>
      <w:divBdr>
        <w:top w:val="none" w:sz="0" w:space="0" w:color="auto"/>
        <w:left w:val="none" w:sz="0" w:space="0" w:color="auto"/>
        <w:bottom w:val="none" w:sz="0" w:space="0" w:color="auto"/>
        <w:right w:val="none" w:sz="0" w:space="0" w:color="auto"/>
      </w:divBdr>
    </w:div>
    <w:div w:id="878469813">
      <w:bodyDiv w:val="1"/>
      <w:marLeft w:val="0"/>
      <w:marRight w:val="0"/>
      <w:marTop w:val="0"/>
      <w:marBottom w:val="0"/>
      <w:divBdr>
        <w:top w:val="none" w:sz="0" w:space="0" w:color="auto"/>
        <w:left w:val="none" w:sz="0" w:space="0" w:color="auto"/>
        <w:bottom w:val="none" w:sz="0" w:space="0" w:color="auto"/>
        <w:right w:val="none" w:sz="0" w:space="0" w:color="auto"/>
      </w:divBdr>
    </w:div>
    <w:div w:id="880508612">
      <w:bodyDiv w:val="1"/>
      <w:marLeft w:val="0"/>
      <w:marRight w:val="0"/>
      <w:marTop w:val="0"/>
      <w:marBottom w:val="0"/>
      <w:divBdr>
        <w:top w:val="none" w:sz="0" w:space="0" w:color="auto"/>
        <w:left w:val="none" w:sz="0" w:space="0" w:color="auto"/>
        <w:bottom w:val="none" w:sz="0" w:space="0" w:color="auto"/>
        <w:right w:val="none" w:sz="0" w:space="0" w:color="auto"/>
      </w:divBdr>
    </w:div>
    <w:div w:id="880829232">
      <w:bodyDiv w:val="1"/>
      <w:marLeft w:val="0"/>
      <w:marRight w:val="0"/>
      <w:marTop w:val="0"/>
      <w:marBottom w:val="0"/>
      <w:divBdr>
        <w:top w:val="none" w:sz="0" w:space="0" w:color="auto"/>
        <w:left w:val="none" w:sz="0" w:space="0" w:color="auto"/>
        <w:bottom w:val="none" w:sz="0" w:space="0" w:color="auto"/>
        <w:right w:val="none" w:sz="0" w:space="0" w:color="auto"/>
      </w:divBdr>
    </w:div>
    <w:div w:id="881526919">
      <w:bodyDiv w:val="1"/>
      <w:marLeft w:val="0"/>
      <w:marRight w:val="0"/>
      <w:marTop w:val="0"/>
      <w:marBottom w:val="0"/>
      <w:divBdr>
        <w:top w:val="none" w:sz="0" w:space="0" w:color="auto"/>
        <w:left w:val="none" w:sz="0" w:space="0" w:color="auto"/>
        <w:bottom w:val="none" w:sz="0" w:space="0" w:color="auto"/>
        <w:right w:val="none" w:sz="0" w:space="0" w:color="auto"/>
      </w:divBdr>
    </w:div>
    <w:div w:id="883443898">
      <w:bodyDiv w:val="1"/>
      <w:marLeft w:val="0"/>
      <w:marRight w:val="0"/>
      <w:marTop w:val="0"/>
      <w:marBottom w:val="0"/>
      <w:divBdr>
        <w:top w:val="none" w:sz="0" w:space="0" w:color="auto"/>
        <w:left w:val="none" w:sz="0" w:space="0" w:color="auto"/>
        <w:bottom w:val="none" w:sz="0" w:space="0" w:color="auto"/>
        <w:right w:val="none" w:sz="0" w:space="0" w:color="auto"/>
      </w:divBdr>
    </w:div>
    <w:div w:id="885488730">
      <w:bodyDiv w:val="1"/>
      <w:marLeft w:val="0"/>
      <w:marRight w:val="0"/>
      <w:marTop w:val="0"/>
      <w:marBottom w:val="0"/>
      <w:divBdr>
        <w:top w:val="none" w:sz="0" w:space="0" w:color="auto"/>
        <w:left w:val="none" w:sz="0" w:space="0" w:color="auto"/>
        <w:bottom w:val="none" w:sz="0" w:space="0" w:color="auto"/>
        <w:right w:val="none" w:sz="0" w:space="0" w:color="auto"/>
      </w:divBdr>
    </w:div>
    <w:div w:id="887641315">
      <w:bodyDiv w:val="1"/>
      <w:marLeft w:val="0"/>
      <w:marRight w:val="0"/>
      <w:marTop w:val="0"/>
      <w:marBottom w:val="0"/>
      <w:divBdr>
        <w:top w:val="none" w:sz="0" w:space="0" w:color="auto"/>
        <w:left w:val="none" w:sz="0" w:space="0" w:color="auto"/>
        <w:bottom w:val="none" w:sz="0" w:space="0" w:color="auto"/>
        <w:right w:val="none" w:sz="0" w:space="0" w:color="auto"/>
      </w:divBdr>
    </w:div>
    <w:div w:id="888224915">
      <w:bodyDiv w:val="1"/>
      <w:marLeft w:val="0"/>
      <w:marRight w:val="0"/>
      <w:marTop w:val="0"/>
      <w:marBottom w:val="0"/>
      <w:divBdr>
        <w:top w:val="none" w:sz="0" w:space="0" w:color="auto"/>
        <w:left w:val="none" w:sz="0" w:space="0" w:color="auto"/>
        <w:bottom w:val="none" w:sz="0" w:space="0" w:color="auto"/>
        <w:right w:val="none" w:sz="0" w:space="0" w:color="auto"/>
      </w:divBdr>
    </w:div>
    <w:div w:id="888683085">
      <w:bodyDiv w:val="1"/>
      <w:marLeft w:val="0"/>
      <w:marRight w:val="0"/>
      <w:marTop w:val="0"/>
      <w:marBottom w:val="0"/>
      <w:divBdr>
        <w:top w:val="none" w:sz="0" w:space="0" w:color="auto"/>
        <w:left w:val="none" w:sz="0" w:space="0" w:color="auto"/>
        <w:bottom w:val="none" w:sz="0" w:space="0" w:color="auto"/>
        <w:right w:val="none" w:sz="0" w:space="0" w:color="auto"/>
      </w:divBdr>
    </w:div>
    <w:div w:id="892354101">
      <w:bodyDiv w:val="1"/>
      <w:marLeft w:val="0"/>
      <w:marRight w:val="0"/>
      <w:marTop w:val="0"/>
      <w:marBottom w:val="0"/>
      <w:divBdr>
        <w:top w:val="none" w:sz="0" w:space="0" w:color="auto"/>
        <w:left w:val="none" w:sz="0" w:space="0" w:color="auto"/>
        <w:bottom w:val="none" w:sz="0" w:space="0" w:color="auto"/>
        <w:right w:val="none" w:sz="0" w:space="0" w:color="auto"/>
      </w:divBdr>
    </w:div>
    <w:div w:id="893546164">
      <w:bodyDiv w:val="1"/>
      <w:marLeft w:val="0"/>
      <w:marRight w:val="0"/>
      <w:marTop w:val="0"/>
      <w:marBottom w:val="0"/>
      <w:divBdr>
        <w:top w:val="none" w:sz="0" w:space="0" w:color="auto"/>
        <w:left w:val="none" w:sz="0" w:space="0" w:color="auto"/>
        <w:bottom w:val="none" w:sz="0" w:space="0" w:color="auto"/>
        <w:right w:val="none" w:sz="0" w:space="0" w:color="auto"/>
      </w:divBdr>
    </w:div>
    <w:div w:id="898176791">
      <w:bodyDiv w:val="1"/>
      <w:marLeft w:val="0"/>
      <w:marRight w:val="0"/>
      <w:marTop w:val="0"/>
      <w:marBottom w:val="0"/>
      <w:divBdr>
        <w:top w:val="none" w:sz="0" w:space="0" w:color="auto"/>
        <w:left w:val="none" w:sz="0" w:space="0" w:color="auto"/>
        <w:bottom w:val="none" w:sz="0" w:space="0" w:color="auto"/>
        <w:right w:val="none" w:sz="0" w:space="0" w:color="auto"/>
      </w:divBdr>
    </w:div>
    <w:div w:id="900865408">
      <w:bodyDiv w:val="1"/>
      <w:marLeft w:val="0"/>
      <w:marRight w:val="0"/>
      <w:marTop w:val="0"/>
      <w:marBottom w:val="0"/>
      <w:divBdr>
        <w:top w:val="none" w:sz="0" w:space="0" w:color="auto"/>
        <w:left w:val="none" w:sz="0" w:space="0" w:color="auto"/>
        <w:bottom w:val="none" w:sz="0" w:space="0" w:color="auto"/>
        <w:right w:val="none" w:sz="0" w:space="0" w:color="auto"/>
      </w:divBdr>
    </w:div>
    <w:div w:id="901407109">
      <w:bodyDiv w:val="1"/>
      <w:marLeft w:val="0"/>
      <w:marRight w:val="0"/>
      <w:marTop w:val="0"/>
      <w:marBottom w:val="0"/>
      <w:divBdr>
        <w:top w:val="none" w:sz="0" w:space="0" w:color="auto"/>
        <w:left w:val="none" w:sz="0" w:space="0" w:color="auto"/>
        <w:bottom w:val="none" w:sz="0" w:space="0" w:color="auto"/>
        <w:right w:val="none" w:sz="0" w:space="0" w:color="auto"/>
      </w:divBdr>
    </w:div>
    <w:div w:id="901985205">
      <w:bodyDiv w:val="1"/>
      <w:marLeft w:val="0"/>
      <w:marRight w:val="0"/>
      <w:marTop w:val="0"/>
      <w:marBottom w:val="0"/>
      <w:divBdr>
        <w:top w:val="none" w:sz="0" w:space="0" w:color="auto"/>
        <w:left w:val="none" w:sz="0" w:space="0" w:color="auto"/>
        <w:bottom w:val="none" w:sz="0" w:space="0" w:color="auto"/>
        <w:right w:val="none" w:sz="0" w:space="0" w:color="auto"/>
      </w:divBdr>
    </w:div>
    <w:div w:id="908729015">
      <w:bodyDiv w:val="1"/>
      <w:marLeft w:val="0"/>
      <w:marRight w:val="0"/>
      <w:marTop w:val="0"/>
      <w:marBottom w:val="0"/>
      <w:divBdr>
        <w:top w:val="none" w:sz="0" w:space="0" w:color="auto"/>
        <w:left w:val="none" w:sz="0" w:space="0" w:color="auto"/>
        <w:bottom w:val="none" w:sz="0" w:space="0" w:color="auto"/>
        <w:right w:val="none" w:sz="0" w:space="0" w:color="auto"/>
      </w:divBdr>
    </w:div>
    <w:div w:id="911893676">
      <w:bodyDiv w:val="1"/>
      <w:marLeft w:val="0"/>
      <w:marRight w:val="0"/>
      <w:marTop w:val="0"/>
      <w:marBottom w:val="0"/>
      <w:divBdr>
        <w:top w:val="none" w:sz="0" w:space="0" w:color="auto"/>
        <w:left w:val="none" w:sz="0" w:space="0" w:color="auto"/>
        <w:bottom w:val="none" w:sz="0" w:space="0" w:color="auto"/>
        <w:right w:val="none" w:sz="0" w:space="0" w:color="auto"/>
      </w:divBdr>
    </w:div>
    <w:div w:id="913852394">
      <w:bodyDiv w:val="1"/>
      <w:marLeft w:val="0"/>
      <w:marRight w:val="0"/>
      <w:marTop w:val="0"/>
      <w:marBottom w:val="0"/>
      <w:divBdr>
        <w:top w:val="none" w:sz="0" w:space="0" w:color="auto"/>
        <w:left w:val="none" w:sz="0" w:space="0" w:color="auto"/>
        <w:bottom w:val="none" w:sz="0" w:space="0" w:color="auto"/>
        <w:right w:val="none" w:sz="0" w:space="0" w:color="auto"/>
      </w:divBdr>
    </w:div>
    <w:div w:id="915480665">
      <w:bodyDiv w:val="1"/>
      <w:marLeft w:val="0"/>
      <w:marRight w:val="0"/>
      <w:marTop w:val="0"/>
      <w:marBottom w:val="0"/>
      <w:divBdr>
        <w:top w:val="none" w:sz="0" w:space="0" w:color="auto"/>
        <w:left w:val="none" w:sz="0" w:space="0" w:color="auto"/>
        <w:bottom w:val="none" w:sz="0" w:space="0" w:color="auto"/>
        <w:right w:val="none" w:sz="0" w:space="0" w:color="auto"/>
      </w:divBdr>
    </w:div>
    <w:div w:id="917054873">
      <w:bodyDiv w:val="1"/>
      <w:marLeft w:val="0"/>
      <w:marRight w:val="0"/>
      <w:marTop w:val="0"/>
      <w:marBottom w:val="0"/>
      <w:divBdr>
        <w:top w:val="none" w:sz="0" w:space="0" w:color="auto"/>
        <w:left w:val="none" w:sz="0" w:space="0" w:color="auto"/>
        <w:bottom w:val="none" w:sz="0" w:space="0" w:color="auto"/>
        <w:right w:val="none" w:sz="0" w:space="0" w:color="auto"/>
      </w:divBdr>
    </w:div>
    <w:div w:id="919024786">
      <w:bodyDiv w:val="1"/>
      <w:marLeft w:val="0"/>
      <w:marRight w:val="0"/>
      <w:marTop w:val="0"/>
      <w:marBottom w:val="0"/>
      <w:divBdr>
        <w:top w:val="none" w:sz="0" w:space="0" w:color="auto"/>
        <w:left w:val="none" w:sz="0" w:space="0" w:color="auto"/>
        <w:bottom w:val="none" w:sz="0" w:space="0" w:color="auto"/>
        <w:right w:val="none" w:sz="0" w:space="0" w:color="auto"/>
      </w:divBdr>
    </w:div>
    <w:div w:id="921985089">
      <w:bodyDiv w:val="1"/>
      <w:marLeft w:val="0"/>
      <w:marRight w:val="0"/>
      <w:marTop w:val="0"/>
      <w:marBottom w:val="0"/>
      <w:divBdr>
        <w:top w:val="none" w:sz="0" w:space="0" w:color="auto"/>
        <w:left w:val="none" w:sz="0" w:space="0" w:color="auto"/>
        <w:bottom w:val="none" w:sz="0" w:space="0" w:color="auto"/>
        <w:right w:val="none" w:sz="0" w:space="0" w:color="auto"/>
      </w:divBdr>
    </w:div>
    <w:div w:id="923956855">
      <w:bodyDiv w:val="1"/>
      <w:marLeft w:val="0"/>
      <w:marRight w:val="0"/>
      <w:marTop w:val="0"/>
      <w:marBottom w:val="0"/>
      <w:divBdr>
        <w:top w:val="none" w:sz="0" w:space="0" w:color="auto"/>
        <w:left w:val="none" w:sz="0" w:space="0" w:color="auto"/>
        <w:bottom w:val="none" w:sz="0" w:space="0" w:color="auto"/>
        <w:right w:val="none" w:sz="0" w:space="0" w:color="auto"/>
      </w:divBdr>
    </w:div>
    <w:div w:id="927616428">
      <w:bodyDiv w:val="1"/>
      <w:marLeft w:val="0"/>
      <w:marRight w:val="0"/>
      <w:marTop w:val="0"/>
      <w:marBottom w:val="0"/>
      <w:divBdr>
        <w:top w:val="none" w:sz="0" w:space="0" w:color="auto"/>
        <w:left w:val="none" w:sz="0" w:space="0" w:color="auto"/>
        <w:bottom w:val="none" w:sz="0" w:space="0" w:color="auto"/>
        <w:right w:val="none" w:sz="0" w:space="0" w:color="auto"/>
      </w:divBdr>
    </w:div>
    <w:div w:id="927932340">
      <w:bodyDiv w:val="1"/>
      <w:marLeft w:val="0"/>
      <w:marRight w:val="0"/>
      <w:marTop w:val="0"/>
      <w:marBottom w:val="0"/>
      <w:divBdr>
        <w:top w:val="none" w:sz="0" w:space="0" w:color="auto"/>
        <w:left w:val="none" w:sz="0" w:space="0" w:color="auto"/>
        <w:bottom w:val="none" w:sz="0" w:space="0" w:color="auto"/>
        <w:right w:val="none" w:sz="0" w:space="0" w:color="auto"/>
      </w:divBdr>
    </w:div>
    <w:div w:id="932200675">
      <w:bodyDiv w:val="1"/>
      <w:marLeft w:val="0"/>
      <w:marRight w:val="0"/>
      <w:marTop w:val="0"/>
      <w:marBottom w:val="0"/>
      <w:divBdr>
        <w:top w:val="none" w:sz="0" w:space="0" w:color="auto"/>
        <w:left w:val="none" w:sz="0" w:space="0" w:color="auto"/>
        <w:bottom w:val="none" w:sz="0" w:space="0" w:color="auto"/>
        <w:right w:val="none" w:sz="0" w:space="0" w:color="auto"/>
      </w:divBdr>
    </w:div>
    <w:div w:id="933125348">
      <w:bodyDiv w:val="1"/>
      <w:marLeft w:val="0"/>
      <w:marRight w:val="0"/>
      <w:marTop w:val="0"/>
      <w:marBottom w:val="0"/>
      <w:divBdr>
        <w:top w:val="none" w:sz="0" w:space="0" w:color="auto"/>
        <w:left w:val="none" w:sz="0" w:space="0" w:color="auto"/>
        <w:bottom w:val="none" w:sz="0" w:space="0" w:color="auto"/>
        <w:right w:val="none" w:sz="0" w:space="0" w:color="auto"/>
      </w:divBdr>
    </w:div>
    <w:div w:id="938873969">
      <w:bodyDiv w:val="1"/>
      <w:marLeft w:val="0"/>
      <w:marRight w:val="0"/>
      <w:marTop w:val="0"/>
      <w:marBottom w:val="0"/>
      <w:divBdr>
        <w:top w:val="none" w:sz="0" w:space="0" w:color="auto"/>
        <w:left w:val="none" w:sz="0" w:space="0" w:color="auto"/>
        <w:bottom w:val="none" w:sz="0" w:space="0" w:color="auto"/>
        <w:right w:val="none" w:sz="0" w:space="0" w:color="auto"/>
      </w:divBdr>
    </w:div>
    <w:div w:id="944075146">
      <w:bodyDiv w:val="1"/>
      <w:marLeft w:val="0"/>
      <w:marRight w:val="0"/>
      <w:marTop w:val="0"/>
      <w:marBottom w:val="0"/>
      <w:divBdr>
        <w:top w:val="none" w:sz="0" w:space="0" w:color="auto"/>
        <w:left w:val="none" w:sz="0" w:space="0" w:color="auto"/>
        <w:bottom w:val="none" w:sz="0" w:space="0" w:color="auto"/>
        <w:right w:val="none" w:sz="0" w:space="0" w:color="auto"/>
      </w:divBdr>
    </w:div>
    <w:div w:id="949438850">
      <w:bodyDiv w:val="1"/>
      <w:marLeft w:val="0"/>
      <w:marRight w:val="0"/>
      <w:marTop w:val="0"/>
      <w:marBottom w:val="0"/>
      <w:divBdr>
        <w:top w:val="none" w:sz="0" w:space="0" w:color="auto"/>
        <w:left w:val="none" w:sz="0" w:space="0" w:color="auto"/>
        <w:bottom w:val="none" w:sz="0" w:space="0" w:color="auto"/>
        <w:right w:val="none" w:sz="0" w:space="0" w:color="auto"/>
      </w:divBdr>
    </w:div>
    <w:div w:id="951088562">
      <w:bodyDiv w:val="1"/>
      <w:marLeft w:val="0"/>
      <w:marRight w:val="0"/>
      <w:marTop w:val="0"/>
      <w:marBottom w:val="0"/>
      <w:divBdr>
        <w:top w:val="none" w:sz="0" w:space="0" w:color="auto"/>
        <w:left w:val="none" w:sz="0" w:space="0" w:color="auto"/>
        <w:bottom w:val="none" w:sz="0" w:space="0" w:color="auto"/>
        <w:right w:val="none" w:sz="0" w:space="0" w:color="auto"/>
      </w:divBdr>
    </w:div>
    <w:div w:id="954677622">
      <w:bodyDiv w:val="1"/>
      <w:marLeft w:val="0"/>
      <w:marRight w:val="0"/>
      <w:marTop w:val="0"/>
      <w:marBottom w:val="0"/>
      <w:divBdr>
        <w:top w:val="none" w:sz="0" w:space="0" w:color="auto"/>
        <w:left w:val="none" w:sz="0" w:space="0" w:color="auto"/>
        <w:bottom w:val="none" w:sz="0" w:space="0" w:color="auto"/>
        <w:right w:val="none" w:sz="0" w:space="0" w:color="auto"/>
      </w:divBdr>
    </w:div>
    <w:div w:id="957948505">
      <w:bodyDiv w:val="1"/>
      <w:marLeft w:val="0"/>
      <w:marRight w:val="0"/>
      <w:marTop w:val="0"/>
      <w:marBottom w:val="0"/>
      <w:divBdr>
        <w:top w:val="none" w:sz="0" w:space="0" w:color="auto"/>
        <w:left w:val="none" w:sz="0" w:space="0" w:color="auto"/>
        <w:bottom w:val="none" w:sz="0" w:space="0" w:color="auto"/>
        <w:right w:val="none" w:sz="0" w:space="0" w:color="auto"/>
      </w:divBdr>
    </w:div>
    <w:div w:id="960497001">
      <w:bodyDiv w:val="1"/>
      <w:marLeft w:val="0"/>
      <w:marRight w:val="0"/>
      <w:marTop w:val="0"/>
      <w:marBottom w:val="0"/>
      <w:divBdr>
        <w:top w:val="none" w:sz="0" w:space="0" w:color="auto"/>
        <w:left w:val="none" w:sz="0" w:space="0" w:color="auto"/>
        <w:bottom w:val="none" w:sz="0" w:space="0" w:color="auto"/>
        <w:right w:val="none" w:sz="0" w:space="0" w:color="auto"/>
      </w:divBdr>
    </w:div>
    <w:div w:id="960648255">
      <w:bodyDiv w:val="1"/>
      <w:marLeft w:val="0"/>
      <w:marRight w:val="0"/>
      <w:marTop w:val="0"/>
      <w:marBottom w:val="0"/>
      <w:divBdr>
        <w:top w:val="none" w:sz="0" w:space="0" w:color="auto"/>
        <w:left w:val="none" w:sz="0" w:space="0" w:color="auto"/>
        <w:bottom w:val="none" w:sz="0" w:space="0" w:color="auto"/>
        <w:right w:val="none" w:sz="0" w:space="0" w:color="auto"/>
      </w:divBdr>
    </w:div>
    <w:div w:id="964047685">
      <w:bodyDiv w:val="1"/>
      <w:marLeft w:val="0"/>
      <w:marRight w:val="0"/>
      <w:marTop w:val="0"/>
      <w:marBottom w:val="0"/>
      <w:divBdr>
        <w:top w:val="none" w:sz="0" w:space="0" w:color="auto"/>
        <w:left w:val="none" w:sz="0" w:space="0" w:color="auto"/>
        <w:bottom w:val="none" w:sz="0" w:space="0" w:color="auto"/>
        <w:right w:val="none" w:sz="0" w:space="0" w:color="auto"/>
      </w:divBdr>
    </w:div>
    <w:div w:id="966351560">
      <w:bodyDiv w:val="1"/>
      <w:marLeft w:val="0"/>
      <w:marRight w:val="0"/>
      <w:marTop w:val="0"/>
      <w:marBottom w:val="0"/>
      <w:divBdr>
        <w:top w:val="none" w:sz="0" w:space="0" w:color="auto"/>
        <w:left w:val="none" w:sz="0" w:space="0" w:color="auto"/>
        <w:bottom w:val="none" w:sz="0" w:space="0" w:color="auto"/>
        <w:right w:val="none" w:sz="0" w:space="0" w:color="auto"/>
      </w:divBdr>
    </w:div>
    <w:div w:id="970866879">
      <w:bodyDiv w:val="1"/>
      <w:marLeft w:val="0"/>
      <w:marRight w:val="0"/>
      <w:marTop w:val="0"/>
      <w:marBottom w:val="0"/>
      <w:divBdr>
        <w:top w:val="none" w:sz="0" w:space="0" w:color="auto"/>
        <w:left w:val="none" w:sz="0" w:space="0" w:color="auto"/>
        <w:bottom w:val="none" w:sz="0" w:space="0" w:color="auto"/>
        <w:right w:val="none" w:sz="0" w:space="0" w:color="auto"/>
      </w:divBdr>
    </w:div>
    <w:div w:id="971053975">
      <w:bodyDiv w:val="1"/>
      <w:marLeft w:val="0"/>
      <w:marRight w:val="0"/>
      <w:marTop w:val="0"/>
      <w:marBottom w:val="0"/>
      <w:divBdr>
        <w:top w:val="none" w:sz="0" w:space="0" w:color="auto"/>
        <w:left w:val="none" w:sz="0" w:space="0" w:color="auto"/>
        <w:bottom w:val="none" w:sz="0" w:space="0" w:color="auto"/>
        <w:right w:val="none" w:sz="0" w:space="0" w:color="auto"/>
      </w:divBdr>
    </w:div>
    <w:div w:id="979307675">
      <w:bodyDiv w:val="1"/>
      <w:marLeft w:val="0"/>
      <w:marRight w:val="0"/>
      <w:marTop w:val="0"/>
      <w:marBottom w:val="0"/>
      <w:divBdr>
        <w:top w:val="none" w:sz="0" w:space="0" w:color="auto"/>
        <w:left w:val="none" w:sz="0" w:space="0" w:color="auto"/>
        <w:bottom w:val="none" w:sz="0" w:space="0" w:color="auto"/>
        <w:right w:val="none" w:sz="0" w:space="0" w:color="auto"/>
      </w:divBdr>
    </w:div>
    <w:div w:id="981155150">
      <w:bodyDiv w:val="1"/>
      <w:marLeft w:val="0"/>
      <w:marRight w:val="0"/>
      <w:marTop w:val="0"/>
      <w:marBottom w:val="0"/>
      <w:divBdr>
        <w:top w:val="none" w:sz="0" w:space="0" w:color="auto"/>
        <w:left w:val="none" w:sz="0" w:space="0" w:color="auto"/>
        <w:bottom w:val="none" w:sz="0" w:space="0" w:color="auto"/>
        <w:right w:val="none" w:sz="0" w:space="0" w:color="auto"/>
      </w:divBdr>
    </w:div>
    <w:div w:id="981732014">
      <w:bodyDiv w:val="1"/>
      <w:marLeft w:val="0"/>
      <w:marRight w:val="0"/>
      <w:marTop w:val="0"/>
      <w:marBottom w:val="0"/>
      <w:divBdr>
        <w:top w:val="none" w:sz="0" w:space="0" w:color="auto"/>
        <w:left w:val="none" w:sz="0" w:space="0" w:color="auto"/>
        <w:bottom w:val="none" w:sz="0" w:space="0" w:color="auto"/>
        <w:right w:val="none" w:sz="0" w:space="0" w:color="auto"/>
      </w:divBdr>
    </w:div>
    <w:div w:id="984042405">
      <w:bodyDiv w:val="1"/>
      <w:marLeft w:val="0"/>
      <w:marRight w:val="0"/>
      <w:marTop w:val="0"/>
      <w:marBottom w:val="0"/>
      <w:divBdr>
        <w:top w:val="none" w:sz="0" w:space="0" w:color="auto"/>
        <w:left w:val="none" w:sz="0" w:space="0" w:color="auto"/>
        <w:bottom w:val="none" w:sz="0" w:space="0" w:color="auto"/>
        <w:right w:val="none" w:sz="0" w:space="0" w:color="auto"/>
      </w:divBdr>
    </w:div>
    <w:div w:id="985352755">
      <w:bodyDiv w:val="1"/>
      <w:marLeft w:val="0"/>
      <w:marRight w:val="0"/>
      <w:marTop w:val="0"/>
      <w:marBottom w:val="0"/>
      <w:divBdr>
        <w:top w:val="none" w:sz="0" w:space="0" w:color="auto"/>
        <w:left w:val="none" w:sz="0" w:space="0" w:color="auto"/>
        <w:bottom w:val="none" w:sz="0" w:space="0" w:color="auto"/>
        <w:right w:val="none" w:sz="0" w:space="0" w:color="auto"/>
      </w:divBdr>
    </w:div>
    <w:div w:id="986132740">
      <w:bodyDiv w:val="1"/>
      <w:marLeft w:val="0"/>
      <w:marRight w:val="0"/>
      <w:marTop w:val="0"/>
      <w:marBottom w:val="0"/>
      <w:divBdr>
        <w:top w:val="none" w:sz="0" w:space="0" w:color="auto"/>
        <w:left w:val="none" w:sz="0" w:space="0" w:color="auto"/>
        <w:bottom w:val="none" w:sz="0" w:space="0" w:color="auto"/>
        <w:right w:val="none" w:sz="0" w:space="0" w:color="auto"/>
      </w:divBdr>
    </w:div>
    <w:div w:id="996958250">
      <w:bodyDiv w:val="1"/>
      <w:marLeft w:val="0"/>
      <w:marRight w:val="0"/>
      <w:marTop w:val="0"/>
      <w:marBottom w:val="0"/>
      <w:divBdr>
        <w:top w:val="none" w:sz="0" w:space="0" w:color="auto"/>
        <w:left w:val="none" w:sz="0" w:space="0" w:color="auto"/>
        <w:bottom w:val="none" w:sz="0" w:space="0" w:color="auto"/>
        <w:right w:val="none" w:sz="0" w:space="0" w:color="auto"/>
      </w:divBdr>
    </w:div>
    <w:div w:id="997687132">
      <w:bodyDiv w:val="1"/>
      <w:marLeft w:val="0"/>
      <w:marRight w:val="0"/>
      <w:marTop w:val="0"/>
      <w:marBottom w:val="0"/>
      <w:divBdr>
        <w:top w:val="none" w:sz="0" w:space="0" w:color="auto"/>
        <w:left w:val="none" w:sz="0" w:space="0" w:color="auto"/>
        <w:bottom w:val="none" w:sz="0" w:space="0" w:color="auto"/>
        <w:right w:val="none" w:sz="0" w:space="0" w:color="auto"/>
      </w:divBdr>
    </w:div>
    <w:div w:id="1002512080">
      <w:bodyDiv w:val="1"/>
      <w:marLeft w:val="0"/>
      <w:marRight w:val="0"/>
      <w:marTop w:val="0"/>
      <w:marBottom w:val="0"/>
      <w:divBdr>
        <w:top w:val="none" w:sz="0" w:space="0" w:color="auto"/>
        <w:left w:val="none" w:sz="0" w:space="0" w:color="auto"/>
        <w:bottom w:val="none" w:sz="0" w:space="0" w:color="auto"/>
        <w:right w:val="none" w:sz="0" w:space="0" w:color="auto"/>
      </w:divBdr>
    </w:div>
    <w:div w:id="1002663450">
      <w:bodyDiv w:val="1"/>
      <w:marLeft w:val="0"/>
      <w:marRight w:val="0"/>
      <w:marTop w:val="0"/>
      <w:marBottom w:val="0"/>
      <w:divBdr>
        <w:top w:val="none" w:sz="0" w:space="0" w:color="auto"/>
        <w:left w:val="none" w:sz="0" w:space="0" w:color="auto"/>
        <w:bottom w:val="none" w:sz="0" w:space="0" w:color="auto"/>
        <w:right w:val="none" w:sz="0" w:space="0" w:color="auto"/>
      </w:divBdr>
    </w:div>
    <w:div w:id="1003824858">
      <w:bodyDiv w:val="1"/>
      <w:marLeft w:val="0"/>
      <w:marRight w:val="0"/>
      <w:marTop w:val="0"/>
      <w:marBottom w:val="0"/>
      <w:divBdr>
        <w:top w:val="none" w:sz="0" w:space="0" w:color="auto"/>
        <w:left w:val="none" w:sz="0" w:space="0" w:color="auto"/>
        <w:bottom w:val="none" w:sz="0" w:space="0" w:color="auto"/>
        <w:right w:val="none" w:sz="0" w:space="0" w:color="auto"/>
      </w:divBdr>
    </w:div>
    <w:div w:id="1006979173">
      <w:bodyDiv w:val="1"/>
      <w:marLeft w:val="0"/>
      <w:marRight w:val="0"/>
      <w:marTop w:val="0"/>
      <w:marBottom w:val="0"/>
      <w:divBdr>
        <w:top w:val="none" w:sz="0" w:space="0" w:color="auto"/>
        <w:left w:val="none" w:sz="0" w:space="0" w:color="auto"/>
        <w:bottom w:val="none" w:sz="0" w:space="0" w:color="auto"/>
        <w:right w:val="none" w:sz="0" w:space="0" w:color="auto"/>
      </w:divBdr>
    </w:div>
    <w:div w:id="1008020411">
      <w:bodyDiv w:val="1"/>
      <w:marLeft w:val="0"/>
      <w:marRight w:val="0"/>
      <w:marTop w:val="0"/>
      <w:marBottom w:val="0"/>
      <w:divBdr>
        <w:top w:val="none" w:sz="0" w:space="0" w:color="auto"/>
        <w:left w:val="none" w:sz="0" w:space="0" w:color="auto"/>
        <w:bottom w:val="none" w:sz="0" w:space="0" w:color="auto"/>
        <w:right w:val="none" w:sz="0" w:space="0" w:color="auto"/>
      </w:divBdr>
    </w:div>
    <w:div w:id="1010722783">
      <w:bodyDiv w:val="1"/>
      <w:marLeft w:val="0"/>
      <w:marRight w:val="0"/>
      <w:marTop w:val="0"/>
      <w:marBottom w:val="0"/>
      <w:divBdr>
        <w:top w:val="none" w:sz="0" w:space="0" w:color="auto"/>
        <w:left w:val="none" w:sz="0" w:space="0" w:color="auto"/>
        <w:bottom w:val="none" w:sz="0" w:space="0" w:color="auto"/>
        <w:right w:val="none" w:sz="0" w:space="0" w:color="auto"/>
      </w:divBdr>
    </w:div>
    <w:div w:id="1012755234">
      <w:bodyDiv w:val="1"/>
      <w:marLeft w:val="0"/>
      <w:marRight w:val="0"/>
      <w:marTop w:val="0"/>
      <w:marBottom w:val="0"/>
      <w:divBdr>
        <w:top w:val="none" w:sz="0" w:space="0" w:color="auto"/>
        <w:left w:val="none" w:sz="0" w:space="0" w:color="auto"/>
        <w:bottom w:val="none" w:sz="0" w:space="0" w:color="auto"/>
        <w:right w:val="none" w:sz="0" w:space="0" w:color="auto"/>
      </w:divBdr>
    </w:div>
    <w:div w:id="1014259988">
      <w:bodyDiv w:val="1"/>
      <w:marLeft w:val="0"/>
      <w:marRight w:val="0"/>
      <w:marTop w:val="0"/>
      <w:marBottom w:val="0"/>
      <w:divBdr>
        <w:top w:val="none" w:sz="0" w:space="0" w:color="auto"/>
        <w:left w:val="none" w:sz="0" w:space="0" w:color="auto"/>
        <w:bottom w:val="none" w:sz="0" w:space="0" w:color="auto"/>
        <w:right w:val="none" w:sz="0" w:space="0" w:color="auto"/>
      </w:divBdr>
    </w:div>
    <w:div w:id="1015694070">
      <w:bodyDiv w:val="1"/>
      <w:marLeft w:val="0"/>
      <w:marRight w:val="0"/>
      <w:marTop w:val="0"/>
      <w:marBottom w:val="0"/>
      <w:divBdr>
        <w:top w:val="none" w:sz="0" w:space="0" w:color="auto"/>
        <w:left w:val="none" w:sz="0" w:space="0" w:color="auto"/>
        <w:bottom w:val="none" w:sz="0" w:space="0" w:color="auto"/>
        <w:right w:val="none" w:sz="0" w:space="0" w:color="auto"/>
      </w:divBdr>
    </w:div>
    <w:div w:id="1019697585">
      <w:bodyDiv w:val="1"/>
      <w:marLeft w:val="0"/>
      <w:marRight w:val="0"/>
      <w:marTop w:val="0"/>
      <w:marBottom w:val="0"/>
      <w:divBdr>
        <w:top w:val="none" w:sz="0" w:space="0" w:color="auto"/>
        <w:left w:val="none" w:sz="0" w:space="0" w:color="auto"/>
        <w:bottom w:val="none" w:sz="0" w:space="0" w:color="auto"/>
        <w:right w:val="none" w:sz="0" w:space="0" w:color="auto"/>
      </w:divBdr>
    </w:div>
    <w:div w:id="1020593214">
      <w:bodyDiv w:val="1"/>
      <w:marLeft w:val="0"/>
      <w:marRight w:val="0"/>
      <w:marTop w:val="0"/>
      <w:marBottom w:val="0"/>
      <w:divBdr>
        <w:top w:val="none" w:sz="0" w:space="0" w:color="auto"/>
        <w:left w:val="none" w:sz="0" w:space="0" w:color="auto"/>
        <w:bottom w:val="none" w:sz="0" w:space="0" w:color="auto"/>
        <w:right w:val="none" w:sz="0" w:space="0" w:color="auto"/>
      </w:divBdr>
    </w:div>
    <w:div w:id="1021710433">
      <w:bodyDiv w:val="1"/>
      <w:marLeft w:val="0"/>
      <w:marRight w:val="0"/>
      <w:marTop w:val="0"/>
      <w:marBottom w:val="0"/>
      <w:divBdr>
        <w:top w:val="none" w:sz="0" w:space="0" w:color="auto"/>
        <w:left w:val="none" w:sz="0" w:space="0" w:color="auto"/>
        <w:bottom w:val="none" w:sz="0" w:space="0" w:color="auto"/>
        <w:right w:val="none" w:sz="0" w:space="0" w:color="auto"/>
      </w:divBdr>
    </w:div>
    <w:div w:id="1023436957">
      <w:bodyDiv w:val="1"/>
      <w:marLeft w:val="0"/>
      <w:marRight w:val="0"/>
      <w:marTop w:val="0"/>
      <w:marBottom w:val="0"/>
      <w:divBdr>
        <w:top w:val="none" w:sz="0" w:space="0" w:color="auto"/>
        <w:left w:val="none" w:sz="0" w:space="0" w:color="auto"/>
        <w:bottom w:val="none" w:sz="0" w:space="0" w:color="auto"/>
        <w:right w:val="none" w:sz="0" w:space="0" w:color="auto"/>
      </w:divBdr>
    </w:div>
    <w:div w:id="1023554600">
      <w:bodyDiv w:val="1"/>
      <w:marLeft w:val="0"/>
      <w:marRight w:val="0"/>
      <w:marTop w:val="0"/>
      <w:marBottom w:val="0"/>
      <w:divBdr>
        <w:top w:val="none" w:sz="0" w:space="0" w:color="auto"/>
        <w:left w:val="none" w:sz="0" w:space="0" w:color="auto"/>
        <w:bottom w:val="none" w:sz="0" w:space="0" w:color="auto"/>
        <w:right w:val="none" w:sz="0" w:space="0" w:color="auto"/>
      </w:divBdr>
    </w:div>
    <w:div w:id="1026713340">
      <w:bodyDiv w:val="1"/>
      <w:marLeft w:val="0"/>
      <w:marRight w:val="0"/>
      <w:marTop w:val="0"/>
      <w:marBottom w:val="0"/>
      <w:divBdr>
        <w:top w:val="none" w:sz="0" w:space="0" w:color="auto"/>
        <w:left w:val="none" w:sz="0" w:space="0" w:color="auto"/>
        <w:bottom w:val="none" w:sz="0" w:space="0" w:color="auto"/>
        <w:right w:val="none" w:sz="0" w:space="0" w:color="auto"/>
      </w:divBdr>
    </w:div>
    <w:div w:id="1027754639">
      <w:bodyDiv w:val="1"/>
      <w:marLeft w:val="0"/>
      <w:marRight w:val="0"/>
      <w:marTop w:val="0"/>
      <w:marBottom w:val="0"/>
      <w:divBdr>
        <w:top w:val="none" w:sz="0" w:space="0" w:color="auto"/>
        <w:left w:val="none" w:sz="0" w:space="0" w:color="auto"/>
        <w:bottom w:val="none" w:sz="0" w:space="0" w:color="auto"/>
        <w:right w:val="none" w:sz="0" w:space="0" w:color="auto"/>
      </w:divBdr>
    </w:div>
    <w:div w:id="1032682823">
      <w:bodyDiv w:val="1"/>
      <w:marLeft w:val="0"/>
      <w:marRight w:val="0"/>
      <w:marTop w:val="0"/>
      <w:marBottom w:val="0"/>
      <w:divBdr>
        <w:top w:val="none" w:sz="0" w:space="0" w:color="auto"/>
        <w:left w:val="none" w:sz="0" w:space="0" w:color="auto"/>
        <w:bottom w:val="none" w:sz="0" w:space="0" w:color="auto"/>
        <w:right w:val="none" w:sz="0" w:space="0" w:color="auto"/>
      </w:divBdr>
    </w:div>
    <w:div w:id="1033192683">
      <w:bodyDiv w:val="1"/>
      <w:marLeft w:val="0"/>
      <w:marRight w:val="0"/>
      <w:marTop w:val="0"/>
      <w:marBottom w:val="0"/>
      <w:divBdr>
        <w:top w:val="none" w:sz="0" w:space="0" w:color="auto"/>
        <w:left w:val="none" w:sz="0" w:space="0" w:color="auto"/>
        <w:bottom w:val="none" w:sz="0" w:space="0" w:color="auto"/>
        <w:right w:val="none" w:sz="0" w:space="0" w:color="auto"/>
      </w:divBdr>
    </w:div>
    <w:div w:id="1035345715">
      <w:bodyDiv w:val="1"/>
      <w:marLeft w:val="0"/>
      <w:marRight w:val="0"/>
      <w:marTop w:val="0"/>
      <w:marBottom w:val="0"/>
      <w:divBdr>
        <w:top w:val="none" w:sz="0" w:space="0" w:color="auto"/>
        <w:left w:val="none" w:sz="0" w:space="0" w:color="auto"/>
        <w:bottom w:val="none" w:sz="0" w:space="0" w:color="auto"/>
        <w:right w:val="none" w:sz="0" w:space="0" w:color="auto"/>
      </w:divBdr>
    </w:div>
    <w:div w:id="1035693063">
      <w:bodyDiv w:val="1"/>
      <w:marLeft w:val="0"/>
      <w:marRight w:val="0"/>
      <w:marTop w:val="0"/>
      <w:marBottom w:val="0"/>
      <w:divBdr>
        <w:top w:val="none" w:sz="0" w:space="0" w:color="auto"/>
        <w:left w:val="none" w:sz="0" w:space="0" w:color="auto"/>
        <w:bottom w:val="none" w:sz="0" w:space="0" w:color="auto"/>
        <w:right w:val="none" w:sz="0" w:space="0" w:color="auto"/>
      </w:divBdr>
    </w:div>
    <w:div w:id="1036657572">
      <w:bodyDiv w:val="1"/>
      <w:marLeft w:val="0"/>
      <w:marRight w:val="0"/>
      <w:marTop w:val="0"/>
      <w:marBottom w:val="0"/>
      <w:divBdr>
        <w:top w:val="none" w:sz="0" w:space="0" w:color="auto"/>
        <w:left w:val="none" w:sz="0" w:space="0" w:color="auto"/>
        <w:bottom w:val="none" w:sz="0" w:space="0" w:color="auto"/>
        <w:right w:val="none" w:sz="0" w:space="0" w:color="auto"/>
      </w:divBdr>
    </w:div>
    <w:div w:id="1038317717">
      <w:bodyDiv w:val="1"/>
      <w:marLeft w:val="0"/>
      <w:marRight w:val="0"/>
      <w:marTop w:val="0"/>
      <w:marBottom w:val="0"/>
      <w:divBdr>
        <w:top w:val="none" w:sz="0" w:space="0" w:color="auto"/>
        <w:left w:val="none" w:sz="0" w:space="0" w:color="auto"/>
        <w:bottom w:val="none" w:sz="0" w:space="0" w:color="auto"/>
        <w:right w:val="none" w:sz="0" w:space="0" w:color="auto"/>
      </w:divBdr>
    </w:div>
    <w:div w:id="1039475051">
      <w:bodyDiv w:val="1"/>
      <w:marLeft w:val="0"/>
      <w:marRight w:val="0"/>
      <w:marTop w:val="0"/>
      <w:marBottom w:val="0"/>
      <w:divBdr>
        <w:top w:val="none" w:sz="0" w:space="0" w:color="auto"/>
        <w:left w:val="none" w:sz="0" w:space="0" w:color="auto"/>
        <w:bottom w:val="none" w:sz="0" w:space="0" w:color="auto"/>
        <w:right w:val="none" w:sz="0" w:space="0" w:color="auto"/>
      </w:divBdr>
    </w:div>
    <w:div w:id="1043022704">
      <w:bodyDiv w:val="1"/>
      <w:marLeft w:val="0"/>
      <w:marRight w:val="0"/>
      <w:marTop w:val="0"/>
      <w:marBottom w:val="0"/>
      <w:divBdr>
        <w:top w:val="none" w:sz="0" w:space="0" w:color="auto"/>
        <w:left w:val="none" w:sz="0" w:space="0" w:color="auto"/>
        <w:bottom w:val="none" w:sz="0" w:space="0" w:color="auto"/>
        <w:right w:val="none" w:sz="0" w:space="0" w:color="auto"/>
      </w:divBdr>
    </w:div>
    <w:div w:id="1045448492">
      <w:bodyDiv w:val="1"/>
      <w:marLeft w:val="0"/>
      <w:marRight w:val="0"/>
      <w:marTop w:val="0"/>
      <w:marBottom w:val="0"/>
      <w:divBdr>
        <w:top w:val="none" w:sz="0" w:space="0" w:color="auto"/>
        <w:left w:val="none" w:sz="0" w:space="0" w:color="auto"/>
        <w:bottom w:val="none" w:sz="0" w:space="0" w:color="auto"/>
        <w:right w:val="none" w:sz="0" w:space="0" w:color="auto"/>
      </w:divBdr>
    </w:div>
    <w:div w:id="1046493032">
      <w:bodyDiv w:val="1"/>
      <w:marLeft w:val="0"/>
      <w:marRight w:val="0"/>
      <w:marTop w:val="0"/>
      <w:marBottom w:val="0"/>
      <w:divBdr>
        <w:top w:val="none" w:sz="0" w:space="0" w:color="auto"/>
        <w:left w:val="none" w:sz="0" w:space="0" w:color="auto"/>
        <w:bottom w:val="none" w:sz="0" w:space="0" w:color="auto"/>
        <w:right w:val="none" w:sz="0" w:space="0" w:color="auto"/>
      </w:divBdr>
    </w:div>
    <w:div w:id="1047072971">
      <w:bodyDiv w:val="1"/>
      <w:marLeft w:val="0"/>
      <w:marRight w:val="0"/>
      <w:marTop w:val="0"/>
      <w:marBottom w:val="0"/>
      <w:divBdr>
        <w:top w:val="none" w:sz="0" w:space="0" w:color="auto"/>
        <w:left w:val="none" w:sz="0" w:space="0" w:color="auto"/>
        <w:bottom w:val="none" w:sz="0" w:space="0" w:color="auto"/>
        <w:right w:val="none" w:sz="0" w:space="0" w:color="auto"/>
      </w:divBdr>
    </w:div>
    <w:div w:id="1049495316">
      <w:bodyDiv w:val="1"/>
      <w:marLeft w:val="0"/>
      <w:marRight w:val="0"/>
      <w:marTop w:val="0"/>
      <w:marBottom w:val="0"/>
      <w:divBdr>
        <w:top w:val="none" w:sz="0" w:space="0" w:color="auto"/>
        <w:left w:val="none" w:sz="0" w:space="0" w:color="auto"/>
        <w:bottom w:val="none" w:sz="0" w:space="0" w:color="auto"/>
        <w:right w:val="none" w:sz="0" w:space="0" w:color="auto"/>
      </w:divBdr>
    </w:div>
    <w:div w:id="1049846109">
      <w:bodyDiv w:val="1"/>
      <w:marLeft w:val="0"/>
      <w:marRight w:val="0"/>
      <w:marTop w:val="0"/>
      <w:marBottom w:val="0"/>
      <w:divBdr>
        <w:top w:val="none" w:sz="0" w:space="0" w:color="auto"/>
        <w:left w:val="none" w:sz="0" w:space="0" w:color="auto"/>
        <w:bottom w:val="none" w:sz="0" w:space="0" w:color="auto"/>
        <w:right w:val="none" w:sz="0" w:space="0" w:color="auto"/>
      </w:divBdr>
    </w:div>
    <w:div w:id="1052197278">
      <w:bodyDiv w:val="1"/>
      <w:marLeft w:val="0"/>
      <w:marRight w:val="0"/>
      <w:marTop w:val="0"/>
      <w:marBottom w:val="0"/>
      <w:divBdr>
        <w:top w:val="none" w:sz="0" w:space="0" w:color="auto"/>
        <w:left w:val="none" w:sz="0" w:space="0" w:color="auto"/>
        <w:bottom w:val="none" w:sz="0" w:space="0" w:color="auto"/>
        <w:right w:val="none" w:sz="0" w:space="0" w:color="auto"/>
      </w:divBdr>
    </w:div>
    <w:div w:id="1055159206">
      <w:bodyDiv w:val="1"/>
      <w:marLeft w:val="0"/>
      <w:marRight w:val="0"/>
      <w:marTop w:val="0"/>
      <w:marBottom w:val="0"/>
      <w:divBdr>
        <w:top w:val="none" w:sz="0" w:space="0" w:color="auto"/>
        <w:left w:val="none" w:sz="0" w:space="0" w:color="auto"/>
        <w:bottom w:val="none" w:sz="0" w:space="0" w:color="auto"/>
        <w:right w:val="none" w:sz="0" w:space="0" w:color="auto"/>
      </w:divBdr>
    </w:div>
    <w:div w:id="1055811132">
      <w:bodyDiv w:val="1"/>
      <w:marLeft w:val="0"/>
      <w:marRight w:val="0"/>
      <w:marTop w:val="0"/>
      <w:marBottom w:val="0"/>
      <w:divBdr>
        <w:top w:val="none" w:sz="0" w:space="0" w:color="auto"/>
        <w:left w:val="none" w:sz="0" w:space="0" w:color="auto"/>
        <w:bottom w:val="none" w:sz="0" w:space="0" w:color="auto"/>
        <w:right w:val="none" w:sz="0" w:space="0" w:color="auto"/>
      </w:divBdr>
    </w:div>
    <w:div w:id="1057633095">
      <w:bodyDiv w:val="1"/>
      <w:marLeft w:val="0"/>
      <w:marRight w:val="0"/>
      <w:marTop w:val="0"/>
      <w:marBottom w:val="0"/>
      <w:divBdr>
        <w:top w:val="none" w:sz="0" w:space="0" w:color="auto"/>
        <w:left w:val="none" w:sz="0" w:space="0" w:color="auto"/>
        <w:bottom w:val="none" w:sz="0" w:space="0" w:color="auto"/>
        <w:right w:val="none" w:sz="0" w:space="0" w:color="auto"/>
      </w:divBdr>
    </w:div>
    <w:div w:id="1063453208">
      <w:bodyDiv w:val="1"/>
      <w:marLeft w:val="0"/>
      <w:marRight w:val="0"/>
      <w:marTop w:val="0"/>
      <w:marBottom w:val="0"/>
      <w:divBdr>
        <w:top w:val="none" w:sz="0" w:space="0" w:color="auto"/>
        <w:left w:val="none" w:sz="0" w:space="0" w:color="auto"/>
        <w:bottom w:val="none" w:sz="0" w:space="0" w:color="auto"/>
        <w:right w:val="none" w:sz="0" w:space="0" w:color="auto"/>
      </w:divBdr>
    </w:div>
    <w:div w:id="1064451134">
      <w:bodyDiv w:val="1"/>
      <w:marLeft w:val="0"/>
      <w:marRight w:val="0"/>
      <w:marTop w:val="0"/>
      <w:marBottom w:val="0"/>
      <w:divBdr>
        <w:top w:val="none" w:sz="0" w:space="0" w:color="auto"/>
        <w:left w:val="none" w:sz="0" w:space="0" w:color="auto"/>
        <w:bottom w:val="none" w:sz="0" w:space="0" w:color="auto"/>
        <w:right w:val="none" w:sz="0" w:space="0" w:color="auto"/>
      </w:divBdr>
    </w:div>
    <w:div w:id="1066686663">
      <w:bodyDiv w:val="1"/>
      <w:marLeft w:val="0"/>
      <w:marRight w:val="0"/>
      <w:marTop w:val="0"/>
      <w:marBottom w:val="0"/>
      <w:divBdr>
        <w:top w:val="none" w:sz="0" w:space="0" w:color="auto"/>
        <w:left w:val="none" w:sz="0" w:space="0" w:color="auto"/>
        <w:bottom w:val="none" w:sz="0" w:space="0" w:color="auto"/>
        <w:right w:val="none" w:sz="0" w:space="0" w:color="auto"/>
      </w:divBdr>
    </w:div>
    <w:div w:id="1070618467">
      <w:bodyDiv w:val="1"/>
      <w:marLeft w:val="0"/>
      <w:marRight w:val="0"/>
      <w:marTop w:val="0"/>
      <w:marBottom w:val="0"/>
      <w:divBdr>
        <w:top w:val="none" w:sz="0" w:space="0" w:color="auto"/>
        <w:left w:val="none" w:sz="0" w:space="0" w:color="auto"/>
        <w:bottom w:val="none" w:sz="0" w:space="0" w:color="auto"/>
        <w:right w:val="none" w:sz="0" w:space="0" w:color="auto"/>
      </w:divBdr>
    </w:div>
    <w:div w:id="1070731684">
      <w:bodyDiv w:val="1"/>
      <w:marLeft w:val="0"/>
      <w:marRight w:val="0"/>
      <w:marTop w:val="0"/>
      <w:marBottom w:val="0"/>
      <w:divBdr>
        <w:top w:val="none" w:sz="0" w:space="0" w:color="auto"/>
        <w:left w:val="none" w:sz="0" w:space="0" w:color="auto"/>
        <w:bottom w:val="none" w:sz="0" w:space="0" w:color="auto"/>
        <w:right w:val="none" w:sz="0" w:space="0" w:color="auto"/>
      </w:divBdr>
    </w:div>
    <w:div w:id="1071342850">
      <w:bodyDiv w:val="1"/>
      <w:marLeft w:val="0"/>
      <w:marRight w:val="0"/>
      <w:marTop w:val="0"/>
      <w:marBottom w:val="0"/>
      <w:divBdr>
        <w:top w:val="none" w:sz="0" w:space="0" w:color="auto"/>
        <w:left w:val="none" w:sz="0" w:space="0" w:color="auto"/>
        <w:bottom w:val="none" w:sz="0" w:space="0" w:color="auto"/>
        <w:right w:val="none" w:sz="0" w:space="0" w:color="auto"/>
      </w:divBdr>
    </w:div>
    <w:div w:id="1071385006">
      <w:bodyDiv w:val="1"/>
      <w:marLeft w:val="0"/>
      <w:marRight w:val="0"/>
      <w:marTop w:val="0"/>
      <w:marBottom w:val="0"/>
      <w:divBdr>
        <w:top w:val="none" w:sz="0" w:space="0" w:color="auto"/>
        <w:left w:val="none" w:sz="0" w:space="0" w:color="auto"/>
        <w:bottom w:val="none" w:sz="0" w:space="0" w:color="auto"/>
        <w:right w:val="none" w:sz="0" w:space="0" w:color="auto"/>
      </w:divBdr>
    </w:div>
    <w:div w:id="1073238958">
      <w:bodyDiv w:val="1"/>
      <w:marLeft w:val="0"/>
      <w:marRight w:val="0"/>
      <w:marTop w:val="0"/>
      <w:marBottom w:val="0"/>
      <w:divBdr>
        <w:top w:val="none" w:sz="0" w:space="0" w:color="auto"/>
        <w:left w:val="none" w:sz="0" w:space="0" w:color="auto"/>
        <w:bottom w:val="none" w:sz="0" w:space="0" w:color="auto"/>
        <w:right w:val="none" w:sz="0" w:space="0" w:color="auto"/>
      </w:divBdr>
    </w:div>
    <w:div w:id="1074280203">
      <w:bodyDiv w:val="1"/>
      <w:marLeft w:val="0"/>
      <w:marRight w:val="0"/>
      <w:marTop w:val="0"/>
      <w:marBottom w:val="0"/>
      <w:divBdr>
        <w:top w:val="none" w:sz="0" w:space="0" w:color="auto"/>
        <w:left w:val="none" w:sz="0" w:space="0" w:color="auto"/>
        <w:bottom w:val="none" w:sz="0" w:space="0" w:color="auto"/>
        <w:right w:val="none" w:sz="0" w:space="0" w:color="auto"/>
      </w:divBdr>
    </w:div>
    <w:div w:id="1074931180">
      <w:bodyDiv w:val="1"/>
      <w:marLeft w:val="0"/>
      <w:marRight w:val="0"/>
      <w:marTop w:val="0"/>
      <w:marBottom w:val="0"/>
      <w:divBdr>
        <w:top w:val="none" w:sz="0" w:space="0" w:color="auto"/>
        <w:left w:val="none" w:sz="0" w:space="0" w:color="auto"/>
        <w:bottom w:val="none" w:sz="0" w:space="0" w:color="auto"/>
        <w:right w:val="none" w:sz="0" w:space="0" w:color="auto"/>
      </w:divBdr>
    </w:div>
    <w:div w:id="1076441938">
      <w:bodyDiv w:val="1"/>
      <w:marLeft w:val="0"/>
      <w:marRight w:val="0"/>
      <w:marTop w:val="0"/>
      <w:marBottom w:val="0"/>
      <w:divBdr>
        <w:top w:val="none" w:sz="0" w:space="0" w:color="auto"/>
        <w:left w:val="none" w:sz="0" w:space="0" w:color="auto"/>
        <w:bottom w:val="none" w:sz="0" w:space="0" w:color="auto"/>
        <w:right w:val="none" w:sz="0" w:space="0" w:color="auto"/>
      </w:divBdr>
    </w:div>
    <w:div w:id="1077167153">
      <w:bodyDiv w:val="1"/>
      <w:marLeft w:val="0"/>
      <w:marRight w:val="0"/>
      <w:marTop w:val="0"/>
      <w:marBottom w:val="0"/>
      <w:divBdr>
        <w:top w:val="none" w:sz="0" w:space="0" w:color="auto"/>
        <w:left w:val="none" w:sz="0" w:space="0" w:color="auto"/>
        <w:bottom w:val="none" w:sz="0" w:space="0" w:color="auto"/>
        <w:right w:val="none" w:sz="0" w:space="0" w:color="auto"/>
      </w:divBdr>
    </w:div>
    <w:div w:id="1079256784">
      <w:bodyDiv w:val="1"/>
      <w:marLeft w:val="0"/>
      <w:marRight w:val="0"/>
      <w:marTop w:val="0"/>
      <w:marBottom w:val="0"/>
      <w:divBdr>
        <w:top w:val="none" w:sz="0" w:space="0" w:color="auto"/>
        <w:left w:val="none" w:sz="0" w:space="0" w:color="auto"/>
        <w:bottom w:val="none" w:sz="0" w:space="0" w:color="auto"/>
        <w:right w:val="none" w:sz="0" w:space="0" w:color="auto"/>
      </w:divBdr>
    </w:div>
    <w:div w:id="1081370359">
      <w:bodyDiv w:val="1"/>
      <w:marLeft w:val="0"/>
      <w:marRight w:val="0"/>
      <w:marTop w:val="0"/>
      <w:marBottom w:val="0"/>
      <w:divBdr>
        <w:top w:val="none" w:sz="0" w:space="0" w:color="auto"/>
        <w:left w:val="none" w:sz="0" w:space="0" w:color="auto"/>
        <w:bottom w:val="none" w:sz="0" w:space="0" w:color="auto"/>
        <w:right w:val="none" w:sz="0" w:space="0" w:color="auto"/>
      </w:divBdr>
    </w:div>
    <w:div w:id="1082068680">
      <w:bodyDiv w:val="1"/>
      <w:marLeft w:val="0"/>
      <w:marRight w:val="0"/>
      <w:marTop w:val="0"/>
      <w:marBottom w:val="0"/>
      <w:divBdr>
        <w:top w:val="none" w:sz="0" w:space="0" w:color="auto"/>
        <w:left w:val="none" w:sz="0" w:space="0" w:color="auto"/>
        <w:bottom w:val="none" w:sz="0" w:space="0" w:color="auto"/>
        <w:right w:val="none" w:sz="0" w:space="0" w:color="auto"/>
      </w:divBdr>
    </w:div>
    <w:div w:id="1083842572">
      <w:bodyDiv w:val="1"/>
      <w:marLeft w:val="0"/>
      <w:marRight w:val="0"/>
      <w:marTop w:val="0"/>
      <w:marBottom w:val="0"/>
      <w:divBdr>
        <w:top w:val="none" w:sz="0" w:space="0" w:color="auto"/>
        <w:left w:val="none" w:sz="0" w:space="0" w:color="auto"/>
        <w:bottom w:val="none" w:sz="0" w:space="0" w:color="auto"/>
        <w:right w:val="none" w:sz="0" w:space="0" w:color="auto"/>
      </w:divBdr>
    </w:div>
    <w:div w:id="1084958428">
      <w:bodyDiv w:val="1"/>
      <w:marLeft w:val="0"/>
      <w:marRight w:val="0"/>
      <w:marTop w:val="0"/>
      <w:marBottom w:val="0"/>
      <w:divBdr>
        <w:top w:val="none" w:sz="0" w:space="0" w:color="auto"/>
        <w:left w:val="none" w:sz="0" w:space="0" w:color="auto"/>
        <w:bottom w:val="none" w:sz="0" w:space="0" w:color="auto"/>
        <w:right w:val="none" w:sz="0" w:space="0" w:color="auto"/>
      </w:divBdr>
    </w:div>
    <w:div w:id="1085417295">
      <w:bodyDiv w:val="1"/>
      <w:marLeft w:val="0"/>
      <w:marRight w:val="0"/>
      <w:marTop w:val="0"/>
      <w:marBottom w:val="0"/>
      <w:divBdr>
        <w:top w:val="none" w:sz="0" w:space="0" w:color="auto"/>
        <w:left w:val="none" w:sz="0" w:space="0" w:color="auto"/>
        <w:bottom w:val="none" w:sz="0" w:space="0" w:color="auto"/>
        <w:right w:val="none" w:sz="0" w:space="0" w:color="auto"/>
      </w:divBdr>
    </w:div>
    <w:div w:id="1089930085">
      <w:bodyDiv w:val="1"/>
      <w:marLeft w:val="0"/>
      <w:marRight w:val="0"/>
      <w:marTop w:val="0"/>
      <w:marBottom w:val="0"/>
      <w:divBdr>
        <w:top w:val="none" w:sz="0" w:space="0" w:color="auto"/>
        <w:left w:val="none" w:sz="0" w:space="0" w:color="auto"/>
        <w:bottom w:val="none" w:sz="0" w:space="0" w:color="auto"/>
        <w:right w:val="none" w:sz="0" w:space="0" w:color="auto"/>
      </w:divBdr>
    </w:div>
    <w:div w:id="1090391169">
      <w:bodyDiv w:val="1"/>
      <w:marLeft w:val="0"/>
      <w:marRight w:val="0"/>
      <w:marTop w:val="0"/>
      <w:marBottom w:val="0"/>
      <w:divBdr>
        <w:top w:val="none" w:sz="0" w:space="0" w:color="auto"/>
        <w:left w:val="none" w:sz="0" w:space="0" w:color="auto"/>
        <w:bottom w:val="none" w:sz="0" w:space="0" w:color="auto"/>
        <w:right w:val="none" w:sz="0" w:space="0" w:color="auto"/>
      </w:divBdr>
    </w:div>
    <w:div w:id="1094545397">
      <w:bodyDiv w:val="1"/>
      <w:marLeft w:val="0"/>
      <w:marRight w:val="0"/>
      <w:marTop w:val="0"/>
      <w:marBottom w:val="0"/>
      <w:divBdr>
        <w:top w:val="none" w:sz="0" w:space="0" w:color="auto"/>
        <w:left w:val="none" w:sz="0" w:space="0" w:color="auto"/>
        <w:bottom w:val="none" w:sz="0" w:space="0" w:color="auto"/>
        <w:right w:val="none" w:sz="0" w:space="0" w:color="auto"/>
      </w:divBdr>
    </w:div>
    <w:div w:id="1095595925">
      <w:bodyDiv w:val="1"/>
      <w:marLeft w:val="0"/>
      <w:marRight w:val="0"/>
      <w:marTop w:val="0"/>
      <w:marBottom w:val="0"/>
      <w:divBdr>
        <w:top w:val="none" w:sz="0" w:space="0" w:color="auto"/>
        <w:left w:val="none" w:sz="0" w:space="0" w:color="auto"/>
        <w:bottom w:val="none" w:sz="0" w:space="0" w:color="auto"/>
        <w:right w:val="none" w:sz="0" w:space="0" w:color="auto"/>
      </w:divBdr>
    </w:div>
    <w:div w:id="1096053310">
      <w:bodyDiv w:val="1"/>
      <w:marLeft w:val="0"/>
      <w:marRight w:val="0"/>
      <w:marTop w:val="0"/>
      <w:marBottom w:val="0"/>
      <w:divBdr>
        <w:top w:val="none" w:sz="0" w:space="0" w:color="auto"/>
        <w:left w:val="none" w:sz="0" w:space="0" w:color="auto"/>
        <w:bottom w:val="none" w:sz="0" w:space="0" w:color="auto"/>
        <w:right w:val="none" w:sz="0" w:space="0" w:color="auto"/>
      </w:divBdr>
    </w:div>
    <w:div w:id="1097142009">
      <w:bodyDiv w:val="1"/>
      <w:marLeft w:val="0"/>
      <w:marRight w:val="0"/>
      <w:marTop w:val="0"/>
      <w:marBottom w:val="0"/>
      <w:divBdr>
        <w:top w:val="none" w:sz="0" w:space="0" w:color="auto"/>
        <w:left w:val="none" w:sz="0" w:space="0" w:color="auto"/>
        <w:bottom w:val="none" w:sz="0" w:space="0" w:color="auto"/>
        <w:right w:val="none" w:sz="0" w:space="0" w:color="auto"/>
      </w:divBdr>
    </w:div>
    <w:div w:id="1097214290">
      <w:bodyDiv w:val="1"/>
      <w:marLeft w:val="0"/>
      <w:marRight w:val="0"/>
      <w:marTop w:val="0"/>
      <w:marBottom w:val="0"/>
      <w:divBdr>
        <w:top w:val="none" w:sz="0" w:space="0" w:color="auto"/>
        <w:left w:val="none" w:sz="0" w:space="0" w:color="auto"/>
        <w:bottom w:val="none" w:sz="0" w:space="0" w:color="auto"/>
        <w:right w:val="none" w:sz="0" w:space="0" w:color="auto"/>
      </w:divBdr>
    </w:div>
    <w:div w:id="1098066572">
      <w:bodyDiv w:val="1"/>
      <w:marLeft w:val="0"/>
      <w:marRight w:val="0"/>
      <w:marTop w:val="0"/>
      <w:marBottom w:val="0"/>
      <w:divBdr>
        <w:top w:val="none" w:sz="0" w:space="0" w:color="auto"/>
        <w:left w:val="none" w:sz="0" w:space="0" w:color="auto"/>
        <w:bottom w:val="none" w:sz="0" w:space="0" w:color="auto"/>
        <w:right w:val="none" w:sz="0" w:space="0" w:color="auto"/>
      </w:divBdr>
    </w:div>
    <w:div w:id="1101536046">
      <w:bodyDiv w:val="1"/>
      <w:marLeft w:val="0"/>
      <w:marRight w:val="0"/>
      <w:marTop w:val="0"/>
      <w:marBottom w:val="0"/>
      <w:divBdr>
        <w:top w:val="none" w:sz="0" w:space="0" w:color="auto"/>
        <w:left w:val="none" w:sz="0" w:space="0" w:color="auto"/>
        <w:bottom w:val="none" w:sz="0" w:space="0" w:color="auto"/>
        <w:right w:val="none" w:sz="0" w:space="0" w:color="auto"/>
      </w:divBdr>
    </w:div>
    <w:div w:id="1101680423">
      <w:bodyDiv w:val="1"/>
      <w:marLeft w:val="0"/>
      <w:marRight w:val="0"/>
      <w:marTop w:val="0"/>
      <w:marBottom w:val="0"/>
      <w:divBdr>
        <w:top w:val="none" w:sz="0" w:space="0" w:color="auto"/>
        <w:left w:val="none" w:sz="0" w:space="0" w:color="auto"/>
        <w:bottom w:val="none" w:sz="0" w:space="0" w:color="auto"/>
        <w:right w:val="none" w:sz="0" w:space="0" w:color="auto"/>
      </w:divBdr>
    </w:div>
    <w:div w:id="1102455672">
      <w:bodyDiv w:val="1"/>
      <w:marLeft w:val="0"/>
      <w:marRight w:val="0"/>
      <w:marTop w:val="0"/>
      <w:marBottom w:val="0"/>
      <w:divBdr>
        <w:top w:val="none" w:sz="0" w:space="0" w:color="auto"/>
        <w:left w:val="none" w:sz="0" w:space="0" w:color="auto"/>
        <w:bottom w:val="none" w:sz="0" w:space="0" w:color="auto"/>
        <w:right w:val="none" w:sz="0" w:space="0" w:color="auto"/>
      </w:divBdr>
    </w:div>
    <w:div w:id="1103068350">
      <w:bodyDiv w:val="1"/>
      <w:marLeft w:val="0"/>
      <w:marRight w:val="0"/>
      <w:marTop w:val="0"/>
      <w:marBottom w:val="0"/>
      <w:divBdr>
        <w:top w:val="none" w:sz="0" w:space="0" w:color="auto"/>
        <w:left w:val="none" w:sz="0" w:space="0" w:color="auto"/>
        <w:bottom w:val="none" w:sz="0" w:space="0" w:color="auto"/>
        <w:right w:val="none" w:sz="0" w:space="0" w:color="auto"/>
      </w:divBdr>
    </w:div>
    <w:div w:id="1104306057">
      <w:bodyDiv w:val="1"/>
      <w:marLeft w:val="0"/>
      <w:marRight w:val="0"/>
      <w:marTop w:val="0"/>
      <w:marBottom w:val="0"/>
      <w:divBdr>
        <w:top w:val="none" w:sz="0" w:space="0" w:color="auto"/>
        <w:left w:val="none" w:sz="0" w:space="0" w:color="auto"/>
        <w:bottom w:val="none" w:sz="0" w:space="0" w:color="auto"/>
        <w:right w:val="none" w:sz="0" w:space="0" w:color="auto"/>
      </w:divBdr>
    </w:div>
    <w:div w:id="1106342678">
      <w:bodyDiv w:val="1"/>
      <w:marLeft w:val="0"/>
      <w:marRight w:val="0"/>
      <w:marTop w:val="0"/>
      <w:marBottom w:val="0"/>
      <w:divBdr>
        <w:top w:val="none" w:sz="0" w:space="0" w:color="auto"/>
        <w:left w:val="none" w:sz="0" w:space="0" w:color="auto"/>
        <w:bottom w:val="none" w:sz="0" w:space="0" w:color="auto"/>
        <w:right w:val="none" w:sz="0" w:space="0" w:color="auto"/>
      </w:divBdr>
    </w:div>
    <w:div w:id="1107893505">
      <w:bodyDiv w:val="1"/>
      <w:marLeft w:val="0"/>
      <w:marRight w:val="0"/>
      <w:marTop w:val="0"/>
      <w:marBottom w:val="0"/>
      <w:divBdr>
        <w:top w:val="none" w:sz="0" w:space="0" w:color="auto"/>
        <w:left w:val="none" w:sz="0" w:space="0" w:color="auto"/>
        <w:bottom w:val="none" w:sz="0" w:space="0" w:color="auto"/>
        <w:right w:val="none" w:sz="0" w:space="0" w:color="auto"/>
      </w:divBdr>
    </w:div>
    <w:div w:id="1111167951">
      <w:bodyDiv w:val="1"/>
      <w:marLeft w:val="0"/>
      <w:marRight w:val="0"/>
      <w:marTop w:val="0"/>
      <w:marBottom w:val="0"/>
      <w:divBdr>
        <w:top w:val="none" w:sz="0" w:space="0" w:color="auto"/>
        <w:left w:val="none" w:sz="0" w:space="0" w:color="auto"/>
        <w:bottom w:val="none" w:sz="0" w:space="0" w:color="auto"/>
        <w:right w:val="none" w:sz="0" w:space="0" w:color="auto"/>
      </w:divBdr>
    </w:div>
    <w:div w:id="1111583597">
      <w:bodyDiv w:val="1"/>
      <w:marLeft w:val="0"/>
      <w:marRight w:val="0"/>
      <w:marTop w:val="0"/>
      <w:marBottom w:val="0"/>
      <w:divBdr>
        <w:top w:val="none" w:sz="0" w:space="0" w:color="auto"/>
        <w:left w:val="none" w:sz="0" w:space="0" w:color="auto"/>
        <w:bottom w:val="none" w:sz="0" w:space="0" w:color="auto"/>
        <w:right w:val="none" w:sz="0" w:space="0" w:color="auto"/>
      </w:divBdr>
    </w:div>
    <w:div w:id="1113017333">
      <w:bodyDiv w:val="1"/>
      <w:marLeft w:val="0"/>
      <w:marRight w:val="0"/>
      <w:marTop w:val="0"/>
      <w:marBottom w:val="0"/>
      <w:divBdr>
        <w:top w:val="none" w:sz="0" w:space="0" w:color="auto"/>
        <w:left w:val="none" w:sz="0" w:space="0" w:color="auto"/>
        <w:bottom w:val="none" w:sz="0" w:space="0" w:color="auto"/>
        <w:right w:val="none" w:sz="0" w:space="0" w:color="auto"/>
      </w:divBdr>
    </w:div>
    <w:div w:id="1119446263">
      <w:bodyDiv w:val="1"/>
      <w:marLeft w:val="0"/>
      <w:marRight w:val="0"/>
      <w:marTop w:val="0"/>
      <w:marBottom w:val="0"/>
      <w:divBdr>
        <w:top w:val="none" w:sz="0" w:space="0" w:color="auto"/>
        <w:left w:val="none" w:sz="0" w:space="0" w:color="auto"/>
        <w:bottom w:val="none" w:sz="0" w:space="0" w:color="auto"/>
        <w:right w:val="none" w:sz="0" w:space="0" w:color="auto"/>
      </w:divBdr>
    </w:div>
    <w:div w:id="1119640958">
      <w:bodyDiv w:val="1"/>
      <w:marLeft w:val="0"/>
      <w:marRight w:val="0"/>
      <w:marTop w:val="0"/>
      <w:marBottom w:val="0"/>
      <w:divBdr>
        <w:top w:val="none" w:sz="0" w:space="0" w:color="auto"/>
        <w:left w:val="none" w:sz="0" w:space="0" w:color="auto"/>
        <w:bottom w:val="none" w:sz="0" w:space="0" w:color="auto"/>
        <w:right w:val="none" w:sz="0" w:space="0" w:color="auto"/>
      </w:divBdr>
    </w:div>
    <w:div w:id="1119954361">
      <w:bodyDiv w:val="1"/>
      <w:marLeft w:val="0"/>
      <w:marRight w:val="0"/>
      <w:marTop w:val="0"/>
      <w:marBottom w:val="0"/>
      <w:divBdr>
        <w:top w:val="none" w:sz="0" w:space="0" w:color="auto"/>
        <w:left w:val="none" w:sz="0" w:space="0" w:color="auto"/>
        <w:bottom w:val="none" w:sz="0" w:space="0" w:color="auto"/>
        <w:right w:val="none" w:sz="0" w:space="0" w:color="auto"/>
      </w:divBdr>
    </w:div>
    <w:div w:id="1123617410">
      <w:bodyDiv w:val="1"/>
      <w:marLeft w:val="0"/>
      <w:marRight w:val="0"/>
      <w:marTop w:val="0"/>
      <w:marBottom w:val="0"/>
      <w:divBdr>
        <w:top w:val="none" w:sz="0" w:space="0" w:color="auto"/>
        <w:left w:val="none" w:sz="0" w:space="0" w:color="auto"/>
        <w:bottom w:val="none" w:sz="0" w:space="0" w:color="auto"/>
        <w:right w:val="none" w:sz="0" w:space="0" w:color="auto"/>
      </w:divBdr>
    </w:div>
    <w:div w:id="1123691967">
      <w:bodyDiv w:val="1"/>
      <w:marLeft w:val="0"/>
      <w:marRight w:val="0"/>
      <w:marTop w:val="0"/>
      <w:marBottom w:val="0"/>
      <w:divBdr>
        <w:top w:val="none" w:sz="0" w:space="0" w:color="auto"/>
        <w:left w:val="none" w:sz="0" w:space="0" w:color="auto"/>
        <w:bottom w:val="none" w:sz="0" w:space="0" w:color="auto"/>
        <w:right w:val="none" w:sz="0" w:space="0" w:color="auto"/>
      </w:divBdr>
    </w:div>
    <w:div w:id="1124881120">
      <w:bodyDiv w:val="1"/>
      <w:marLeft w:val="0"/>
      <w:marRight w:val="0"/>
      <w:marTop w:val="0"/>
      <w:marBottom w:val="0"/>
      <w:divBdr>
        <w:top w:val="none" w:sz="0" w:space="0" w:color="auto"/>
        <w:left w:val="none" w:sz="0" w:space="0" w:color="auto"/>
        <w:bottom w:val="none" w:sz="0" w:space="0" w:color="auto"/>
        <w:right w:val="none" w:sz="0" w:space="0" w:color="auto"/>
      </w:divBdr>
    </w:div>
    <w:div w:id="1125077304">
      <w:bodyDiv w:val="1"/>
      <w:marLeft w:val="0"/>
      <w:marRight w:val="0"/>
      <w:marTop w:val="0"/>
      <w:marBottom w:val="0"/>
      <w:divBdr>
        <w:top w:val="none" w:sz="0" w:space="0" w:color="auto"/>
        <w:left w:val="none" w:sz="0" w:space="0" w:color="auto"/>
        <w:bottom w:val="none" w:sz="0" w:space="0" w:color="auto"/>
        <w:right w:val="none" w:sz="0" w:space="0" w:color="auto"/>
      </w:divBdr>
    </w:div>
    <w:div w:id="1126655475">
      <w:bodyDiv w:val="1"/>
      <w:marLeft w:val="0"/>
      <w:marRight w:val="0"/>
      <w:marTop w:val="0"/>
      <w:marBottom w:val="0"/>
      <w:divBdr>
        <w:top w:val="none" w:sz="0" w:space="0" w:color="auto"/>
        <w:left w:val="none" w:sz="0" w:space="0" w:color="auto"/>
        <w:bottom w:val="none" w:sz="0" w:space="0" w:color="auto"/>
        <w:right w:val="none" w:sz="0" w:space="0" w:color="auto"/>
      </w:divBdr>
    </w:div>
    <w:div w:id="1129936849">
      <w:bodyDiv w:val="1"/>
      <w:marLeft w:val="0"/>
      <w:marRight w:val="0"/>
      <w:marTop w:val="0"/>
      <w:marBottom w:val="0"/>
      <w:divBdr>
        <w:top w:val="none" w:sz="0" w:space="0" w:color="auto"/>
        <w:left w:val="none" w:sz="0" w:space="0" w:color="auto"/>
        <w:bottom w:val="none" w:sz="0" w:space="0" w:color="auto"/>
        <w:right w:val="none" w:sz="0" w:space="0" w:color="auto"/>
      </w:divBdr>
    </w:div>
    <w:div w:id="1133140667">
      <w:bodyDiv w:val="1"/>
      <w:marLeft w:val="0"/>
      <w:marRight w:val="0"/>
      <w:marTop w:val="0"/>
      <w:marBottom w:val="0"/>
      <w:divBdr>
        <w:top w:val="none" w:sz="0" w:space="0" w:color="auto"/>
        <w:left w:val="none" w:sz="0" w:space="0" w:color="auto"/>
        <w:bottom w:val="none" w:sz="0" w:space="0" w:color="auto"/>
        <w:right w:val="none" w:sz="0" w:space="0" w:color="auto"/>
      </w:divBdr>
    </w:div>
    <w:div w:id="1134830201">
      <w:bodyDiv w:val="1"/>
      <w:marLeft w:val="0"/>
      <w:marRight w:val="0"/>
      <w:marTop w:val="0"/>
      <w:marBottom w:val="0"/>
      <w:divBdr>
        <w:top w:val="none" w:sz="0" w:space="0" w:color="auto"/>
        <w:left w:val="none" w:sz="0" w:space="0" w:color="auto"/>
        <w:bottom w:val="none" w:sz="0" w:space="0" w:color="auto"/>
        <w:right w:val="none" w:sz="0" w:space="0" w:color="auto"/>
      </w:divBdr>
    </w:div>
    <w:div w:id="1138692257">
      <w:bodyDiv w:val="1"/>
      <w:marLeft w:val="0"/>
      <w:marRight w:val="0"/>
      <w:marTop w:val="0"/>
      <w:marBottom w:val="0"/>
      <w:divBdr>
        <w:top w:val="none" w:sz="0" w:space="0" w:color="auto"/>
        <w:left w:val="none" w:sz="0" w:space="0" w:color="auto"/>
        <w:bottom w:val="none" w:sz="0" w:space="0" w:color="auto"/>
        <w:right w:val="none" w:sz="0" w:space="0" w:color="auto"/>
      </w:divBdr>
    </w:div>
    <w:div w:id="1139419764">
      <w:bodyDiv w:val="1"/>
      <w:marLeft w:val="0"/>
      <w:marRight w:val="0"/>
      <w:marTop w:val="0"/>
      <w:marBottom w:val="0"/>
      <w:divBdr>
        <w:top w:val="none" w:sz="0" w:space="0" w:color="auto"/>
        <w:left w:val="none" w:sz="0" w:space="0" w:color="auto"/>
        <w:bottom w:val="none" w:sz="0" w:space="0" w:color="auto"/>
        <w:right w:val="none" w:sz="0" w:space="0" w:color="auto"/>
      </w:divBdr>
    </w:div>
    <w:div w:id="1140850812">
      <w:bodyDiv w:val="1"/>
      <w:marLeft w:val="0"/>
      <w:marRight w:val="0"/>
      <w:marTop w:val="0"/>
      <w:marBottom w:val="0"/>
      <w:divBdr>
        <w:top w:val="none" w:sz="0" w:space="0" w:color="auto"/>
        <w:left w:val="none" w:sz="0" w:space="0" w:color="auto"/>
        <w:bottom w:val="none" w:sz="0" w:space="0" w:color="auto"/>
        <w:right w:val="none" w:sz="0" w:space="0" w:color="auto"/>
      </w:divBdr>
    </w:div>
    <w:div w:id="1146320550">
      <w:bodyDiv w:val="1"/>
      <w:marLeft w:val="0"/>
      <w:marRight w:val="0"/>
      <w:marTop w:val="0"/>
      <w:marBottom w:val="0"/>
      <w:divBdr>
        <w:top w:val="none" w:sz="0" w:space="0" w:color="auto"/>
        <w:left w:val="none" w:sz="0" w:space="0" w:color="auto"/>
        <w:bottom w:val="none" w:sz="0" w:space="0" w:color="auto"/>
        <w:right w:val="none" w:sz="0" w:space="0" w:color="auto"/>
      </w:divBdr>
    </w:div>
    <w:div w:id="1146823319">
      <w:bodyDiv w:val="1"/>
      <w:marLeft w:val="0"/>
      <w:marRight w:val="0"/>
      <w:marTop w:val="0"/>
      <w:marBottom w:val="0"/>
      <w:divBdr>
        <w:top w:val="none" w:sz="0" w:space="0" w:color="auto"/>
        <w:left w:val="none" w:sz="0" w:space="0" w:color="auto"/>
        <w:bottom w:val="none" w:sz="0" w:space="0" w:color="auto"/>
        <w:right w:val="none" w:sz="0" w:space="0" w:color="auto"/>
      </w:divBdr>
    </w:div>
    <w:div w:id="1146967047">
      <w:bodyDiv w:val="1"/>
      <w:marLeft w:val="0"/>
      <w:marRight w:val="0"/>
      <w:marTop w:val="0"/>
      <w:marBottom w:val="0"/>
      <w:divBdr>
        <w:top w:val="none" w:sz="0" w:space="0" w:color="auto"/>
        <w:left w:val="none" w:sz="0" w:space="0" w:color="auto"/>
        <w:bottom w:val="none" w:sz="0" w:space="0" w:color="auto"/>
        <w:right w:val="none" w:sz="0" w:space="0" w:color="auto"/>
      </w:divBdr>
    </w:div>
    <w:div w:id="1151093247">
      <w:bodyDiv w:val="1"/>
      <w:marLeft w:val="0"/>
      <w:marRight w:val="0"/>
      <w:marTop w:val="0"/>
      <w:marBottom w:val="0"/>
      <w:divBdr>
        <w:top w:val="none" w:sz="0" w:space="0" w:color="auto"/>
        <w:left w:val="none" w:sz="0" w:space="0" w:color="auto"/>
        <w:bottom w:val="none" w:sz="0" w:space="0" w:color="auto"/>
        <w:right w:val="none" w:sz="0" w:space="0" w:color="auto"/>
      </w:divBdr>
    </w:div>
    <w:div w:id="1152598536">
      <w:bodyDiv w:val="1"/>
      <w:marLeft w:val="0"/>
      <w:marRight w:val="0"/>
      <w:marTop w:val="0"/>
      <w:marBottom w:val="0"/>
      <w:divBdr>
        <w:top w:val="none" w:sz="0" w:space="0" w:color="auto"/>
        <w:left w:val="none" w:sz="0" w:space="0" w:color="auto"/>
        <w:bottom w:val="none" w:sz="0" w:space="0" w:color="auto"/>
        <w:right w:val="none" w:sz="0" w:space="0" w:color="auto"/>
      </w:divBdr>
    </w:div>
    <w:div w:id="1152714742">
      <w:bodyDiv w:val="1"/>
      <w:marLeft w:val="0"/>
      <w:marRight w:val="0"/>
      <w:marTop w:val="0"/>
      <w:marBottom w:val="0"/>
      <w:divBdr>
        <w:top w:val="none" w:sz="0" w:space="0" w:color="auto"/>
        <w:left w:val="none" w:sz="0" w:space="0" w:color="auto"/>
        <w:bottom w:val="none" w:sz="0" w:space="0" w:color="auto"/>
        <w:right w:val="none" w:sz="0" w:space="0" w:color="auto"/>
      </w:divBdr>
    </w:div>
    <w:div w:id="1153720136">
      <w:bodyDiv w:val="1"/>
      <w:marLeft w:val="0"/>
      <w:marRight w:val="0"/>
      <w:marTop w:val="0"/>
      <w:marBottom w:val="0"/>
      <w:divBdr>
        <w:top w:val="none" w:sz="0" w:space="0" w:color="auto"/>
        <w:left w:val="none" w:sz="0" w:space="0" w:color="auto"/>
        <w:bottom w:val="none" w:sz="0" w:space="0" w:color="auto"/>
        <w:right w:val="none" w:sz="0" w:space="0" w:color="auto"/>
      </w:divBdr>
    </w:div>
    <w:div w:id="1154839914">
      <w:bodyDiv w:val="1"/>
      <w:marLeft w:val="0"/>
      <w:marRight w:val="0"/>
      <w:marTop w:val="0"/>
      <w:marBottom w:val="0"/>
      <w:divBdr>
        <w:top w:val="none" w:sz="0" w:space="0" w:color="auto"/>
        <w:left w:val="none" w:sz="0" w:space="0" w:color="auto"/>
        <w:bottom w:val="none" w:sz="0" w:space="0" w:color="auto"/>
        <w:right w:val="none" w:sz="0" w:space="0" w:color="auto"/>
      </w:divBdr>
    </w:div>
    <w:div w:id="1157501837">
      <w:bodyDiv w:val="1"/>
      <w:marLeft w:val="0"/>
      <w:marRight w:val="0"/>
      <w:marTop w:val="0"/>
      <w:marBottom w:val="0"/>
      <w:divBdr>
        <w:top w:val="none" w:sz="0" w:space="0" w:color="auto"/>
        <w:left w:val="none" w:sz="0" w:space="0" w:color="auto"/>
        <w:bottom w:val="none" w:sz="0" w:space="0" w:color="auto"/>
        <w:right w:val="none" w:sz="0" w:space="0" w:color="auto"/>
      </w:divBdr>
    </w:div>
    <w:div w:id="1158155523">
      <w:bodyDiv w:val="1"/>
      <w:marLeft w:val="0"/>
      <w:marRight w:val="0"/>
      <w:marTop w:val="0"/>
      <w:marBottom w:val="0"/>
      <w:divBdr>
        <w:top w:val="none" w:sz="0" w:space="0" w:color="auto"/>
        <w:left w:val="none" w:sz="0" w:space="0" w:color="auto"/>
        <w:bottom w:val="none" w:sz="0" w:space="0" w:color="auto"/>
        <w:right w:val="none" w:sz="0" w:space="0" w:color="auto"/>
      </w:divBdr>
    </w:div>
    <w:div w:id="1159615172">
      <w:bodyDiv w:val="1"/>
      <w:marLeft w:val="0"/>
      <w:marRight w:val="0"/>
      <w:marTop w:val="0"/>
      <w:marBottom w:val="0"/>
      <w:divBdr>
        <w:top w:val="none" w:sz="0" w:space="0" w:color="auto"/>
        <w:left w:val="none" w:sz="0" w:space="0" w:color="auto"/>
        <w:bottom w:val="none" w:sz="0" w:space="0" w:color="auto"/>
        <w:right w:val="none" w:sz="0" w:space="0" w:color="auto"/>
      </w:divBdr>
    </w:div>
    <w:div w:id="1160121726">
      <w:bodyDiv w:val="1"/>
      <w:marLeft w:val="0"/>
      <w:marRight w:val="0"/>
      <w:marTop w:val="0"/>
      <w:marBottom w:val="0"/>
      <w:divBdr>
        <w:top w:val="none" w:sz="0" w:space="0" w:color="auto"/>
        <w:left w:val="none" w:sz="0" w:space="0" w:color="auto"/>
        <w:bottom w:val="none" w:sz="0" w:space="0" w:color="auto"/>
        <w:right w:val="none" w:sz="0" w:space="0" w:color="auto"/>
      </w:divBdr>
    </w:div>
    <w:div w:id="1163158823">
      <w:bodyDiv w:val="1"/>
      <w:marLeft w:val="0"/>
      <w:marRight w:val="0"/>
      <w:marTop w:val="0"/>
      <w:marBottom w:val="0"/>
      <w:divBdr>
        <w:top w:val="none" w:sz="0" w:space="0" w:color="auto"/>
        <w:left w:val="none" w:sz="0" w:space="0" w:color="auto"/>
        <w:bottom w:val="none" w:sz="0" w:space="0" w:color="auto"/>
        <w:right w:val="none" w:sz="0" w:space="0" w:color="auto"/>
      </w:divBdr>
    </w:div>
    <w:div w:id="1163743764">
      <w:bodyDiv w:val="1"/>
      <w:marLeft w:val="0"/>
      <w:marRight w:val="0"/>
      <w:marTop w:val="0"/>
      <w:marBottom w:val="0"/>
      <w:divBdr>
        <w:top w:val="none" w:sz="0" w:space="0" w:color="auto"/>
        <w:left w:val="none" w:sz="0" w:space="0" w:color="auto"/>
        <w:bottom w:val="none" w:sz="0" w:space="0" w:color="auto"/>
        <w:right w:val="none" w:sz="0" w:space="0" w:color="auto"/>
      </w:divBdr>
    </w:div>
    <w:div w:id="1164126918">
      <w:bodyDiv w:val="1"/>
      <w:marLeft w:val="0"/>
      <w:marRight w:val="0"/>
      <w:marTop w:val="0"/>
      <w:marBottom w:val="0"/>
      <w:divBdr>
        <w:top w:val="none" w:sz="0" w:space="0" w:color="auto"/>
        <w:left w:val="none" w:sz="0" w:space="0" w:color="auto"/>
        <w:bottom w:val="none" w:sz="0" w:space="0" w:color="auto"/>
        <w:right w:val="none" w:sz="0" w:space="0" w:color="auto"/>
      </w:divBdr>
    </w:div>
    <w:div w:id="1166166392">
      <w:bodyDiv w:val="1"/>
      <w:marLeft w:val="0"/>
      <w:marRight w:val="0"/>
      <w:marTop w:val="0"/>
      <w:marBottom w:val="0"/>
      <w:divBdr>
        <w:top w:val="none" w:sz="0" w:space="0" w:color="auto"/>
        <w:left w:val="none" w:sz="0" w:space="0" w:color="auto"/>
        <w:bottom w:val="none" w:sz="0" w:space="0" w:color="auto"/>
        <w:right w:val="none" w:sz="0" w:space="0" w:color="auto"/>
      </w:divBdr>
    </w:div>
    <w:div w:id="1171065636">
      <w:bodyDiv w:val="1"/>
      <w:marLeft w:val="0"/>
      <w:marRight w:val="0"/>
      <w:marTop w:val="0"/>
      <w:marBottom w:val="0"/>
      <w:divBdr>
        <w:top w:val="none" w:sz="0" w:space="0" w:color="auto"/>
        <w:left w:val="none" w:sz="0" w:space="0" w:color="auto"/>
        <w:bottom w:val="none" w:sz="0" w:space="0" w:color="auto"/>
        <w:right w:val="none" w:sz="0" w:space="0" w:color="auto"/>
      </w:divBdr>
    </w:div>
    <w:div w:id="1177577838">
      <w:bodyDiv w:val="1"/>
      <w:marLeft w:val="0"/>
      <w:marRight w:val="0"/>
      <w:marTop w:val="0"/>
      <w:marBottom w:val="0"/>
      <w:divBdr>
        <w:top w:val="none" w:sz="0" w:space="0" w:color="auto"/>
        <w:left w:val="none" w:sz="0" w:space="0" w:color="auto"/>
        <w:bottom w:val="none" w:sz="0" w:space="0" w:color="auto"/>
        <w:right w:val="none" w:sz="0" w:space="0" w:color="auto"/>
      </w:divBdr>
    </w:div>
    <w:div w:id="1177770617">
      <w:bodyDiv w:val="1"/>
      <w:marLeft w:val="0"/>
      <w:marRight w:val="0"/>
      <w:marTop w:val="0"/>
      <w:marBottom w:val="0"/>
      <w:divBdr>
        <w:top w:val="none" w:sz="0" w:space="0" w:color="auto"/>
        <w:left w:val="none" w:sz="0" w:space="0" w:color="auto"/>
        <w:bottom w:val="none" w:sz="0" w:space="0" w:color="auto"/>
        <w:right w:val="none" w:sz="0" w:space="0" w:color="auto"/>
      </w:divBdr>
    </w:div>
    <w:div w:id="1177963219">
      <w:bodyDiv w:val="1"/>
      <w:marLeft w:val="0"/>
      <w:marRight w:val="0"/>
      <w:marTop w:val="0"/>
      <w:marBottom w:val="0"/>
      <w:divBdr>
        <w:top w:val="none" w:sz="0" w:space="0" w:color="auto"/>
        <w:left w:val="none" w:sz="0" w:space="0" w:color="auto"/>
        <w:bottom w:val="none" w:sz="0" w:space="0" w:color="auto"/>
        <w:right w:val="none" w:sz="0" w:space="0" w:color="auto"/>
      </w:divBdr>
    </w:div>
    <w:div w:id="1178538541">
      <w:bodyDiv w:val="1"/>
      <w:marLeft w:val="0"/>
      <w:marRight w:val="0"/>
      <w:marTop w:val="0"/>
      <w:marBottom w:val="0"/>
      <w:divBdr>
        <w:top w:val="none" w:sz="0" w:space="0" w:color="auto"/>
        <w:left w:val="none" w:sz="0" w:space="0" w:color="auto"/>
        <w:bottom w:val="none" w:sz="0" w:space="0" w:color="auto"/>
        <w:right w:val="none" w:sz="0" w:space="0" w:color="auto"/>
      </w:divBdr>
    </w:div>
    <w:div w:id="1178814576">
      <w:bodyDiv w:val="1"/>
      <w:marLeft w:val="0"/>
      <w:marRight w:val="0"/>
      <w:marTop w:val="0"/>
      <w:marBottom w:val="0"/>
      <w:divBdr>
        <w:top w:val="none" w:sz="0" w:space="0" w:color="auto"/>
        <w:left w:val="none" w:sz="0" w:space="0" w:color="auto"/>
        <w:bottom w:val="none" w:sz="0" w:space="0" w:color="auto"/>
        <w:right w:val="none" w:sz="0" w:space="0" w:color="auto"/>
      </w:divBdr>
    </w:div>
    <w:div w:id="1179352327">
      <w:bodyDiv w:val="1"/>
      <w:marLeft w:val="0"/>
      <w:marRight w:val="0"/>
      <w:marTop w:val="0"/>
      <w:marBottom w:val="0"/>
      <w:divBdr>
        <w:top w:val="none" w:sz="0" w:space="0" w:color="auto"/>
        <w:left w:val="none" w:sz="0" w:space="0" w:color="auto"/>
        <w:bottom w:val="none" w:sz="0" w:space="0" w:color="auto"/>
        <w:right w:val="none" w:sz="0" w:space="0" w:color="auto"/>
      </w:divBdr>
    </w:div>
    <w:div w:id="1184247880">
      <w:bodyDiv w:val="1"/>
      <w:marLeft w:val="0"/>
      <w:marRight w:val="0"/>
      <w:marTop w:val="0"/>
      <w:marBottom w:val="0"/>
      <w:divBdr>
        <w:top w:val="none" w:sz="0" w:space="0" w:color="auto"/>
        <w:left w:val="none" w:sz="0" w:space="0" w:color="auto"/>
        <w:bottom w:val="none" w:sz="0" w:space="0" w:color="auto"/>
        <w:right w:val="none" w:sz="0" w:space="0" w:color="auto"/>
      </w:divBdr>
    </w:div>
    <w:div w:id="1185098353">
      <w:bodyDiv w:val="1"/>
      <w:marLeft w:val="0"/>
      <w:marRight w:val="0"/>
      <w:marTop w:val="0"/>
      <w:marBottom w:val="0"/>
      <w:divBdr>
        <w:top w:val="none" w:sz="0" w:space="0" w:color="auto"/>
        <w:left w:val="none" w:sz="0" w:space="0" w:color="auto"/>
        <w:bottom w:val="none" w:sz="0" w:space="0" w:color="auto"/>
        <w:right w:val="none" w:sz="0" w:space="0" w:color="auto"/>
      </w:divBdr>
    </w:div>
    <w:div w:id="1186409969">
      <w:bodyDiv w:val="1"/>
      <w:marLeft w:val="0"/>
      <w:marRight w:val="0"/>
      <w:marTop w:val="0"/>
      <w:marBottom w:val="0"/>
      <w:divBdr>
        <w:top w:val="none" w:sz="0" w:space="0" w:color="auto"/>
        <w:left w:val="none" w:sz="0" w:space="0" w:color="auto"/>
        <w:bottom w:val="none" w:sz="0" w:space="0" w:color="auto"/>
        <w:right w:val="none" w:sz="0" w:space="0" w:color="auto"/>
      </w:divBdr>
    </w:div>
    <w:div w:id="1188836952">
      <w:bodyDiv w:val="1"/>
      <w:marLeft w:val="0"/>
      <w:marRight w:val="0"/>
      <w:marTop w:val="0"/>
      <w:marBottom w:val="0"/>
      <w:divBdr>
        <w:top w:val="none" w:sz="0" w:space="0" w:color="auto"/>
        <w:left w:val="none" w:sz="0" w:space="0" w:color="auto"/>
        <w:bottom w:val="none" w:sz="0" w:space="0" w:color="auto"/>
        <w:right w:val="none" w:sz="0" w:space="0" w:color="auto"/>
      </w:divBdr>
    </w:div>
    <w:div w:id="1191840727">
      <w:bodyDiv w:val="1"/>
      <w:marLeft w:val="0"/>
      <w:marRight w:val="0"/>
      <w:marTop w:val="0"/>
      <w:marBottom w:val="0"/>
      <w:divBdr>
        <w:top w:val="none" w:sz="0" w:space="0" w:color="auto"/>
        <w:left w:val="none" w:sz="0" w:space="0" w:color="auto"/>
        <w:bottom w:val="none" w:sz="0" w:space="0" w:color="auto"/>
        <w:right w:val="none" w:sz="0" w:space="0" w:color="auto"/>
      </w:divBdr>
    </w:div>
    <w:div w:id="1192107913">
      <w:bodyDiv w:val="1"/>
      <w:marLeft w:val="0"/>
      <w:marRight w:val="0"/>
      <w:marTop w:val="0"/>
      <w:marBottom w:val="0"/>
      <w:divBdr>
        <w:top w:val="none" w:sz="0" w:space="0" w:color="auto"/>
        <w:left w:val="none" w:sz="0" w:space="0" w:color="auto"/>
        <w:bottom w:val="none" w:sz="0" w:space="0" w:color="auto"/>
        <w:right w:val="none" w:sz="0" w:space="0" w:color="auto"/>
      </w:divBdr>
    </w:div>
    <w:div w:id="1198591357">
      <w:bodyDiv w:val="1"/>
      <w:marLeft w:val="0"/>
      <w:marRight w:val="0"/>
      <w:marTop w:val="0"/>
      <w:marBottom w:val="0"/>
      <w:divBdr>
        <w:top w:val="none" w:sz="0" w:space="0" w:color="auto"/>
        <w:left w:val="none" w:sz="0" w:space="0" w:color="auto"/>
        <w:bottom w:val="none" w:sz="0" w:space="0" w:color="auto"/>
        <w:right w:val="none" w:sz="0" w:space="0" w:color="auto"/>
      </w:divBdr>
    </w:div>
    <w:div w:id="1206676215">
      <w:bodyDiv w:val="1"/>
      <w:marLeft w:val="0"/>
      <w:marRight w:val="0"/>
      <w:marTop w:val="0"/>
      <w:marBottom w:val="0"/>
      <w:divBdr>
        <w:top w:val="none" w:sz="0" w:space="0" w:color="auto"/>
        <w:left w:val="none" w:sz="0" w:space="0" w:color="auto"/>
        <w:bottom w:val="none" w:sz="0" w:space="0" w:color="auto"/>
        <w:right w:val="none" w:sz="0" w:space="0" w:color="auto"/>
      </w:divBdr>
    </w:div>
    <w:div w:id="1207260955">
      <w:bodyDiv w:val="1"/>
      <w:marLeft w:val="0"/>
      <w:marRight w:val="0"/>
      <w:marTop w:val="0"/>
      <w:marBottom w:val="0"/>
      <w:divBdr>
        <w:top w:val="none" w:sz="0" w:space="0" w:color="auto"/>
        <w:left w:val="none" w:sz="0" w:space="0" w:color="auto"/>
        <w:bottom w:val="none" w:sz="0" w:space="0" w:color="auto"/>
        <w:right w:val="none" w:sz="0" w:space="0" w:color="auto"/>
      </w:divBdr>
    </w:div>
    <w:div w:id="1208299376">
      <w:bodyDiv w:val="1"/>
      <w:marLeft w:val="0"/>
      <w:marRight w:val="0"/>
      <w:marTop w:val="0"/>
      <w:marBottom w:val="0"/>
      <w:divBdr>
        <w:top w:val="none" w:sz="0" w:space="0" w:color="auto"/>
        <w:left w:val="none" w:sz="0" w:space="0" w:color="auto"/>
        <w:bottom w:val="none" w:sz="0" w:space="0" w:color="auto"/>
        <w:right w:val="none" w:sz="0" w:space="0" w:color="auto"/>
      </w:divBdr>
    </w:div>
    <w:div w:id="1209299897">
      <w:bodyDiv w:val="1"/>
      <w:marLeft w:val="0"/>
      <w:marRight w:val="0"/>
      <w:marTop w:val="0"/>
      <w:marBottom w:val="0"/>
      <w:divBdr>
        <w:top w:val="none" w:sz="0" w:space="0" w:color="auto"/>
        <w:left w:val="none" w:sz="0" w:space="0" w:color="auto"/>
        <w:bottom w:val="none" w:sz="0" w:space="0" w:color="auto"/>
        <w:right w:val="none" w:sz="0" w:space="0" w:color="auto"/>
      </w:divBdr>
    </w:div>
    <w:div w:id="1209612669">
      <w:bodyDiv w:val="1"/>
      <w:marLeft w:val="0"/>
      <w:marRight w:val="0"/>
      <w:marTop w:val="0"/>
      <w:marBottom w:val="0"/>
      <w:divBdr>
        <w:top w:val="none" w:sz="0" w:space="0" w:color="auto"/>
        <w:left w:val="none" w:sz="0" w:space="0" w:color="auto"/>
        <w:bottom w:val="none" w:sz="0" w:space="0" w:color="auto"/>
        <w:right w:val="none" w:sz="0" w:space="0" w:color="auto"/>
      </w:divBdr>
    </w:div>
    <w:div w:id="1210267182">
      <w:bodyDiv w:val="1"/>
      <w:marLeft w:val="0"/>
      <w:marRight w:val="0"/>
      <w:marTop w:val="0"/>
      <w:marBottom w:val="0"/>
      <w:divBdr>
        <w:top w:val="none" w:sz="0" w:space="0" w:color="auto"/>
        <w:left w:val="none" w:sz="0" w:space="0" w:color="auto"/>
        <w:bottom w:val="none" w:sz="0" w:space="0" w:color="auto"/>
        <w:right w:val="none" w:sz="0" w:space="0" w:color="auto"/>
      </w:divBdr>
    </w:div>
    <w:div w:id="1212111935">
      <w:bodyDiv w:val="1"/>
      <w:marLeft w:val="0"/>
      <w:marRight w:val="0"/>
      <w:marTop w:val="0"/>
      <w:marBottom w:val="0"/>
      <w:divBdr>
        <w:top w:val="none" w:sz="0" w:space="0" w:color="auto"/>
        <w:left w:val="none" w:sz="0" w:space="0" w:color="auto"/>
        <w:bottom w:val="none" w:sz="0" w:space="0" w:color="auto"/>
        <w:right w:val="none" w:sz="0" w:space="0" w:color="auto"/>
      </w:divBdr>
    </w:div>
    <w:div w:id="1213034683">
      <w:bodyDiv w:val="1"/>
      <w:marLeft w:val="0"/>
      <w:marRight w:val="0"/>
      <w:marTop w:val="0"/>
      <w:marBottom w:val="0"/>
      <w:divBdr>
        <w:top w:val="none" w:sz="0" w:space="0" w:color="auto"/>
        <w:left w:val="none" w:sz="0" w:space="0" w:color="auto"/>
        <w:bottom w:val="none" w:sz="0" w:space="0" w:color="auto"/>
        <w:right w:val="none" w:sz="0" w:space="0" w:color="auto"/>
      </w:divBdr>
    </w:div>
    <w:div w:id="1215770505">
      <w:bodyDiv w:val="1"/>
      <w:marLeft w:val="0"/>
      <w:marRight w:val="0"/>
      <w:marTop w:val="0"/>
      <w:marBottom w:val="0"/>
      <w:divBdr>
        <w:top w:val="none" w:sz="0" w:space="0" w:color="auto"/>
        <w:left w:val="none" w:sz="0" w:space="0" w:color="auto"/>
        <w:bottom w:val="none" w:sz="0" w:space="0" w:color="auto"/>
        <w:right w:val="none" w:sz="0" w:space="0" w:color="auto"/>
      </w:divBdr>
    </w:div>
    <w:div w:id="1218052976">
      <w:bodyDiv w:val="1"/>
      <w:marLeft w:val="0"/>
      <w:marRight w:val="0"/>
      <w:marTop w:val="0"/>
      <w:marBottom w:val="0"/>
      <w:divBdr>
        <w:top w:val="none" w:sz="0" w:space="0" w:color="auto"/>
        <w:left w:val="none" w:sz="0" w:space="0" w:color="auto"/>
        <w:bottom w:val="none" w:sz="0" w:space="0" w:color="auto"/>
        <w:right w:val="none" w:sz="0" w:space="0" w:color="auto"/>
      </w:divBdr>
    </w:div>
    <w:div w:id="1220168722">
      <w:bodyDiv w:val="1"/>
      <w:marLeft w:val="0"/>
      <w:marRight w:val="0"/>
      <w:marTop w:val="0"/>
      <w:marBottom w:val="0"/>
      <w:divBdr>
        <w:top w:val="none" w:sz="0" w:space="0" w:color="auto"/>
        <w:left w:val="none" w:sz="0" w:space="0" w:color="auto"/>
        <w:bottom w:val="none" w:sz="0" w:space="0" w:color="auto"/>
        <w:right w:val="none" w:sz="0" w:space="0" w:color="auto"/>
      </w:divBdr>
    </w:div>
    <w:div w:id="1222210238">
      <w:bodyDiv w:val="1"/>
      <w:marLeft w:val="0"/>
      <w:marRight w:val="0"/>
      <w:marTop w:val="0"/>
      <w:marBottom w:val="0"/>
      <w:divBdr>
        <w:top w:val="none" w:sz="0" w:space="0" w:color="auto"/>
        <w:left w:val="none" w:sz="0" w:space="0" w:color="auto"/>
        <w:bottom w:val="none" w:sz="0" w:space="0" w:color="auto"/>
        <w:right w:val="none" w:sz="0" w:space="0" w:color="auto"/>
      </w:divBdr>
    </w:div>
    <w:div w:id="1224875400">
      <w:bodyDiv w:val="1"/>
      <w:marLeft w:val="0"/>
      <w:marRight w:val="0"/>
      <w:marTop w:val="0"/>
      <w:marBottom w:val="0"/>
      <w:divBdr>
        <w:top w:val="none" w:sz="0" w:space="0" w:color="auto"/>
        <w:left w:val="none" w:sz="0" w:space="0" w:color="auto"/>
        <w:bottom w:val="none" w:sz="0" w:space="0" w:color="auto"/>
        <w:right w:val="none" w:sz="0" w:space="0" w:color="auto"/>
      </w:divBdr>
    </w:div>
    <w:div w:id="1227640709">
      <w:bodyDiv w:val="1"/>
      <w:marLeft w:val="0"/>
      <w:marRight w:val="0"/>
      <w:marTop w:val="0"/>
      <w:marBottom w:val="0"/>
      <w:divBdr>
        <w:top w:val="none" w:sz="0" w:space="0" w:color="auto"/>
        <w:left w:val="none" w:sz="0" w:space="0" w:color="auto"/>
        <w:bottom w:val="none" w:sz="0" w:space="0" w:color="auto"/>
        <w:right w:val="none" w:sz="0" w:space="0" w:color="auto"/>
      </w:divBdr>
    </w:div>
    <w:div w:id="1229464770">
      <w:bodyDiv w:val="1"/>
      <w:marLeft w:val="0"/>
      <w:marRight w:val="0"/>
      <w:marTop w:val="0"/>
      <w:marBottom w:val="0"/>
      <w:divBdr>
        <w:top w:val="none" w:sz="0" w:space="0" w:color="auto"/>
        <w:left w:val="none" w:sz="0" w:space="0" w:color="auto"/>
        <w:bottom w:val="none" w:sz="0" w:space="0" w:color="auto"/>
        <w:right w:val="none" w:sz="0" w:space="0" w:color="auto"/>
      </w:divBdr>
    </w:div>
    <w:div w:id="1232160025">
      <w:bodyDiv w:val="1"/>
      <w:marLeft w:val="0"/>
      <w:marRight w:val="0"/>
      <w:marTop w:val="0"/>
      <w:marBottom w:val="0"/>
      <w:divBdr>
        <w:top w:val="none" w:sz="0" w:space="0" w:color="auto"/>
        <w:left w:val="none" w:sz="0" w:space="0" w:color="auto"/>
        <w:bottom w:val="none" w:sz="0" w:space="0" w:color="auto"/>
        <w:right w:val="none" w:sz="0" w:space="0" w:color="auto"/>
      </w:divBdr>
    </w:div>
    <w:div w:id="1237017028">
      <w:bodyDiv w:val="1"/>
      <w:marLeft w:val="0"/>
      <w:marRight w:val="0"/>
      <w:marTop w:val="0"/>
      <w:marBottom w:val="0"/>
      <w:divBdr>
        <w:top w:val="none" w:sz="0" w:space="0" w:color="auto"/>
        <w:left w:val="none" w:sz="0" w:space="0" w:color="auto"/>
        <w:bottom w:val="none" w:sz="0" w:space="0" w:color="auto"/>
        <w:right w:val="none" w:sz="0" w:space="0" w:color="auto"/>
      </w:divBdr>
    </w:div>
    <w:div w:id="1242331872">
      <w:bodyDiv w:val="1"/>
      <w:marLeft w:val="0"/>
      <w:marRight w:val="0"/>
      <w:marTop w:val="0"/>
      <w:marBottom w:val="0"/>
      <w:divBdr>
        <w:top w:val="none" w:sz="0" w:space="0" w:color="auto"/>
        <w:left w:val="none" w:sz="0" w:space="0" w:color="auto"/>
        <w:bottom w:val="none" w:sz="0" w:space="0" w:color="auto"/>
        <w:right w:val="none" w:sz="0" w:space="0" w:color="auto"/>
      </w:divBdr>
    </w:div>
    <w:div w:id="1245189119">
      <w:bodyDiv w:val="1"/>
      <w:marLeft w:val="0"/>
      <w:marRight w:val="0"/>
      <w:marTop w:val="0"/>
      <w:marBottom w:val="0"/>
      <w:divBdr>
        <w:top w:val="none" w:sz="0" w:space="0" w:color="auto"/>
        <w:left w:val="none" w:sz="0" w:space="0" w:color="auto"/>
        <w:bottom w:val="none" w:sz="0" w:space="0" w:color="auto"/>
        <w:right w:val="none" w:sz="0" w:space="0" w:color="auto"/>
      </w:divBdr>
    </w:div>
    <w:div w:id="1245530730">
      <w:bodyDiv w:val="1"/>
      <w:marLeft w:val="0"/>
      <w:marRight w:val="0"/>
      <w:marTop w:val="0"/>
      <w:marBottom w:val="0"/>
      <w:divBdr>
        <w:top w:val="none" w:sz="0" w:space="0" w:color="auto"/>
        <w:left w:val="none" w:sz="0" w:space="0" w:color="auto"/>
        <w:bottom w:val="none" w:sz="0" w:space="0" w:color="auto"/>
        <w:right w:val="none" w:sz="0" w:space="0" w:color="auto"/>
      </w:divBdr>
    </w:div>
    <w:div w:id="1251501201">
      <w:bodyDiv w:val="1"/>
      <w:marLeft w:val="0"/>
      <w:marRight w:val="0"/>
      <w:marTop w:val="0"/>
      <w:marBottom w:val="0"/>
      <w:divBdr>
        <w:top w:val="none" w:sz="0" w:space="0" w:color="auto"/>
        <w:left w:val="none" w:sz="0" w:space="0" w:color="auto"/>
        <w:bottom w:val="none" w:sz="0" w:space="0" w:color="auto"/>
        <w:right w:val="none" w:sz="0" w:space="0" w:color="auto"/>
      </w:divBdr>
    </w:div>
    <w:div w:id="1251814258">
      <w:bodyDiv w:val="1"/>
      <w:marLeft w:val="0"/>
      <w:marRight w:val="0"/>
      <w:marTop w:val="0"/>
      <w:marBottom w:val="0"/>
      <w:divBdr>
        <w:top w:val="none" w:sz="0" w:space="0" w:color="auto"/>
        <w:left w:val="none" w:sz="0" w:space="0" w:color="auto"/>
        <w:bottom w:val="none" w:sz="0" w:space="0" w:color="auto"/>
        <w:right w:val="none" w:sz="0" w:space="0" w:color="auto"/>
      </w:divBdr>
    </w:div>
    <w:div w:id="1254781229">
      <w:bodyDiv w:val="1"/>
      <w:marLeft w:val="0"/>
      <w:marRight w:val="0"/>
      <w:marTop w:val="0"/>
      <w:marBottom w:val="0"/>
      <w:divBdr>
        <w:top w:val="none" w:sz="0" w:space="0" w:color="auto"/>
        <w:left w:val="none" w:sz="0" w:space="0" w:color="auto"/>
        <w:bottom w:val="none" w:sz="0" w:space="0" w:color="auto"/>
        <w:right w:val="none" w:sz="0" w:space="0" w:color="auto"/>
      </w:divBdr>
    </w:div>
    <w:div w:id="1256552658">
      <w:bodyDiv w:val="1"/>
      <w:marLeft w:val="0"/>
      <w:marRight w:val="0"/>
      <w:marTop w:val="0"/>
      <w:marBottom w:val="0"/>
      <w:divBdr>
        <w:top w:val="none" w:sz="0" w:space="0" w:color="auto"/>
        <w:left w:val="none" w:sz="0" w:space="0" w:color="auto"/>
        <w:bottom w:val="none" w:sz="0" w:space="0" w:color="auto"/>
        <w:right w:val="none" w:sz="0" w:space="0" w:color="auto"/>
      </w:divBdr>
    </w:div>
    <w:div w:id="1258518998">
      <w:bodyDiv w:val="1"/>
      <w:marLeft w:val="0"/>
      <w:marRight w:val="0"/>
      <w:marTop w:val="0"/>
      <w:marBottom w:val="0"/>
      <w:divBdr>
        <w:top w:val="none" w:sz="0" w:space="0" w:color="auto"/>
        <w:left w:val="none" w:sz="0" w:space="0" w:color="auto"/>
        <w:bottom w:val="none" w:sz="0" w:space="0" w:color="auto"/>
        <w:right w:val="none" w:sz="0" w:space="0" w:color="auto"/>
      </w:divBdr>
    </w:div>
    <w:div w:id="1260409747">
      <w:bodyDiv w:val="1"/>
      <w:marLeft w:val="0"/>
      <w:marRight w:val="0"/>
      <w:marTop w:val="0"/>
      <w:marBottom w:val="0"/>
      <w:divBdr>
        <w:top w:val="none" w:sz="0" w:space="0" w:color="auto"/>
        <w:left w:val="none" w:sz="0" w:space="0" w:color="auto"/>
        <w:bottom w:val="none" w:sz="0" w:space="0" w:color="auto"/>
        <w:right w:val="none" w:sz="0" w:space="0" w:color="auto"/>
      </w:divBdr>
    </w:div>
    <w:div w:id="1260455387">
      <w:bodyDiv w:val="1"/>
      <w:marLeft w:val="0"/>
      <w:marRight w:val="0"/>
      <w:marTop w:val="0"/>
      <w:marBottom w:val="0"/>
      <w:divBdr>
        <w:top w:val="none" w:sz="0" w:space="0" w:color="auto"/>
        <w:left w:val="none" w:sz="0" w:space="0" w:color="auto"/>
        <w:bottom w:val="none" w:sz="0" w:space="0" w:color="auto"/>
        <w:right w:val="none" w:sz="0" w:space="0" w:color="auto"/>
      </w:divBdr>
    </w:div>
    <w:div w:id="1264998562">
      <w:bodyDiv w:val="1"/>
      <w:marLeft w:val="0"/>
      <w:marRight w:val="0"/>
      <w:marTop w:val="0"/>
      <w:marBottom w:val="0"/>
      <w:divBdr>
        <w:top w:val="none" w:sz="0" w:space="0" w:color="auto"/>
        <w:left w:val="none" w:sz="0" w:space="0" w:color="auto"/>
        <w:bottom w:val="none" w:sz="0" w:space="0" w:color="auto"/>
        <w:right w:val="none" w:sz="0" w:space="0" w:color="auto"/>
      </w:divBdr>
    </w:div>
    <w:div w:id="1267616691">
      <w:bodyDiv w:val="1"/>
      <w:marLeft w:val="0"/>
      <w:marRight w:val="0"/>
      <w:marTop w:val="0"/>
      <w:marBottom w:val="0"/>
      <w:divBdr>
        <w:top w:val="none" w:sz="0" w:space="0" w:color="auto"/>
        <w:left w:val="none" w:sz="0" w:space="0" w:color="auto"/>
        <w:bottom w:val="none" w:sz="0" w:space="0" w:color="auto"/>
        <w:right w:val="none" w:sz="0" w:space="0" w:color="auto"/>
      </w:divBdr>
    </w:div>
    <w:div w:id="1269192543">
      <w:bodyDiv w:val="1"/>
      <w:marLeft w:val="0"/>
      <w:marRight w:val="0"/>
      <w:marTop w:val="0"/>
      <w:marBottom w:val="0"/>
      <w:divBdr>
        <w:top w:val="none" w:sz="0" w:space="0" w:color="auto"/>
        <w:left w:val="none" w:sz="0" w:space="0" w:color="auto"/>
        <w:bottom w:val="none" w:sz="0" w:space="0" w:color="auto"/>
        <w:right w:val="none" w:sz="0" w:space="0" w:color="auto"/>
      </w:divBdr>
    </w:div>
    <w:div w:id="1271208453">
      <w:bodyDiv w:val="1"/>
      <w:marLeft w:val="0"/>
      <w:marRight w:val="0"/>
      <w:marTop w:val="0"/>
      <w:marBottom w:val="0"/>
      <w:divBdr>
        <w:top w:val="none" w:sz="0" w:space="0" w:color="auto"/>
        <w:left w:val="none" w:sz="0" w:space="0" w:color="auto"/>
        <w:bottom w:val="none" w:sz="0" w:space="0" w:color="auto"/>
        <w:right w:val="none" w:sz="0" w:space="0" w:color="auto"/>
      </w:divBdr>
    </w:div>
    <w:div w:id="1271354686">
      <w:bodyDiv w:val="1"/>
      <w:marLeft w:val="0"/>
      <w:marRight w:val="0"/>
      <w:marTop w:val="0"/>
      <w:marBottom w:val="0"/>
      <w:divBdr>
        <w:top w:val="none" w:sz="0" w:space="0" w:color="auto"/>
        <w:left w:val="none" w:sz="0" w:space="0" w:color="auto"/>
        <w:bottom w:val="none" w:sz="0" w:space="0" w:color="auto"/>
        <w:right w:val="none" w:sz="0" w:space="0" w:color="auto"/>
      </w:divBdr>
    </w:div>
    <w:div w:id="1271549933">
      <w:bodyDiv w:val="1"/>
      <w:marLeft w:val="0"/>
      <w:marRight w:val="0"/>
      <w:marTop w:val="0"/>
      <w:marBottom w:val="0"/>
      <w:divBdr>
        <w:top w:val="none" w:sz="0" w:space="0" w:color="auto"/>
        <w:left w:val="none" w:sz="0" w:space="0" w:color="auto"/>
        <w:bottom w:val="none" w:sz="0" w:space="0" w:color="auto"/>
        <w:right w:val="none" w:sz="0" w:space="0" w:color="auto"/>
      </w:divBdr>
    </w:div>
    <w:div w:id="1273437147">
      <w:bodyDiv w:val="1"/>
      <w:marLeft w:val="0"/>
      <w:marRight w:val="0"/>
      <w:marTop w:val="0"/>
      <w:marBottom w:val="0"/>
      <w:divBdr>
        <w:top w:val="none" w:sz="0" w:space="0" w:color="auto"/>
        <w:left w:val="none" w:sz="0" w:space="0" w:color="auto"/>
        <w:bottom w:val="none" w:sz="0" w:space="0" w:color="auto"/>
        <w:right w:val="none" w:sz="0" w:space="0" w:color="auto"/>
      </w:divBdr>
    </w:div>
    <w:div w:id="1275164444">
      <w:bodyDiv w:val="1"/>
      <w:marLeft w:val="0"/>
      <w:marRight w:val="0"/>
      <w:marTop w:val="0"/>
      <w:marBottom w:val="0"/>
      <w:divBdr>
        <w:top w:val="none" w:sz="0" w:space="0" w:color="auto"/>
        <w:left w:val="none" w:sz="0" w:space="0" w:color="auto"/>
        <w:bottom w:val="none" w:sz="0" w:space="0" w:color="auto"/>
        <w:right w:val="none" w:sz="0" w:space="0" w:color="auto"/>
      </w:divBdr>
    </w:div>
    <w:div w:id="1276136051">
      <w:bodyDiv w:val="1"/>
      <w:marLeft w:val="0"/>
      <w:marRight w:val="0"/>
      <w:marTop w:val="0"/>
      <w:marBottom w:val="0"/>
      <w:divBdr>
        <w:top w:val="none" w:sz="0" w:space="0" w:color="auto"/>
        <w:left w:val="none" w:sz="0" w:space="0" w:color="auto"/>
        <w:bottom w:val="none" w:sz="0" w:space="0" w:color="auto"/>
        <w:right w:val="none" w:sz="0" w:space="0" w:color="auto"/>
      </w:divBdr>
    </w:div>
    <w:div w:id="1278099830">
      <w:bodyDiv w:val="1"/>
      <w:marLeft w:val="0"/>
      <w:marRight w:val="0"/>
      <w:marTop w:val="0"/>
      <w:marBottom w:val="0"/>
      <w:divBdr>
        <w:top w:val="none" w:sz="0" w:space="0" w:color="auto"/>
        <w:left w:val="none" w:sz="0" w:space="0" w:color="auto"/>
        <w:bottom w:val="none" w:sz="0" w:space="0" w:color="auto"/>
        <w:right w:val="none" w:sz="0" w:space="0" w:color="auto"/>
      </w:divBdr>
    </w:div>
    <w:div w:id="1278372646">
      <w:bodyDiv w:val="1"/>
      <w:marLeft w:val="0"/>
      <w:marRight w:val="0"/>
      <w:marTop w:val="0"/>
      <w:marBottom w:val="0"/>
      <w:divBdr>
        <w:top w:val="none" w:sz="0" w:space="0" w:color="auto"/>
        <w:left w:val="none" w:sz="0" w:space="0" w:color="auto"/>
        <w:bottom w:val="none" w:sz="0" w:space="0" w:color="auto"/>
        <w:right w:val="none" w:sz="0" w:space="0" w:color="auto"/>
      </w:divBdr>
    </w:div>
    <w:div w:id="1282881130">
      <w:bodyDiv w:val="1"/>
      <w:marLeft w:val="0"/>
      <w:marRight w:val="0"/>
      <w:marTop w:val="0"/>
      <w:marBottom w:val="0"/>
      <w:divBdr>
        <w:top w:val="none" w:sz="0" w:space="0" w:color="auto"/>
        <w:left w:val="none" w:sz="0" w:space="0" w:color="auto"/>
        <w:bottom w:val="none" w:sz="0" w:space="0" w:color="auto"/>
        <w:right w:val="none" w:sz="0" w:space="0" w:color="auto"/>
      </w:divBdr>
    </w:div>
    <w:div w:id="1284653155">
      <w:bodyDiv w:val="1"/>
      <w:marLeft w:val="0"/>
      <w:marRight w:val="0"/>
      <w:marTop w:val="0"/>
      <w:marBottom w:val="0"/>
      <w:divBdr>
        <w:top w:val="none" w:sz="0" w:space="0" w:color="auto"/>
        <w:left w:val="none" w:sz="0" w:space="0" w:color="auto"/>
        <w:bottom w:val="none" w:sz="0" w:space="0" w:color="auto"/>
        <w:right w:val="none" w:sz="0" w:space="0" w:color="auto"/>
      </w:divBdr>
    </w:div>
    <w:div w:id="1284771137">
      <w:bodyDiv w:val="1"/>
      <w:marLeft w:val="0"/>
      <w:marRight w:val="0"/>
      <w:marTop w:val="0"/>
      <w:marBottom w:val="0"/>
      <w:divBdr>
        <w:top w:val="none" w:sz="0" w:space="0" w:color="auto"/>
        <w:left w:val="none" w:sz="0" w:space="0" w:color="auto"/>
        <w:bottom w:val="none" w:sz="0" w:space="0" w:color="auto"/>
        <w:right w:val="none" w:sz="0" w:space="0" w:color="auto"/>
      </w:divBdr>
    </w:div>
    <w:div w:id="1286351288">
      <w:bodyDiv w:val="1"/>
      <w:marLeft w:val="0"/>
      <w:marRight w:val="0"/>
      <w:marTop w:val="0"/>
      <w:marBottom w:val="0"/>
      <w:divBdr>
        <w:top w:val="none" w:sz="0" w:space="0" w:color="auto"/>
        <w:left w:val="none" w:sz="0" w:space="0" w:color="auto"/>
        <w:bottom w:val="none" w:sz="0" w:space="0" w:color="auto"/>
        <w:right w:val="none" w:sz="0" w:space="0" w:color="auto"/>
      </w:divBdr>
    </w:div>
    <w:div w:id="1291127835">
      <w:bodyDiv w:val="1"/>
      <w:marLeft w:val="0"/>
      <w:marRight w:val="0"/>
      <w:marTop w:val="0"/>
      <w:marBottom w:val="0"/>
      <w:divBdr>
        <w:top w:val="none" w:sz="0" w:space="0" w:color="auto"/>
        <w:left w:val="none" w:sz="0" w:space="0" w:color="auto"/>
        <w:bottom w:val="none" w:sz="0" w:space="0" w:color="auto"/>
        <w:right w:val="none" w:sz="0" w:space="0" w:color="auto"/>
      </w:divBdr>
    </w:div>
    <w:div w:id="1293897965">
      <w:bodyDiv w:val="1"/>
      <w:marLeft w:val="0"/>
      <w:marRight w:val="0"/>
      <w:marTop w:val="0"/>
      <w:marBottom w:val="0"/>
      <w:divBdr>
        <w:top w:val="none" w:sz="0" w:space="0" w:color="auto"/>
        <w:left w:val="none" w:sz="0" w:space="0" w:color="auto"/>
        <w:bottom w:val="none" w:sz="0" w:space="0" w:color="auto"/>
        <w:right w:val="none" w:sz="0" w:space="0" w:color="auto"/>
      </w:divBdr>
    </w:div>
    <w:div w:id="1296793518">
      <w:bodyDiv w:val="1"/>
      <w:marLeft w:val="0"/>
      <w:marRight w:val="0"/>
      <w:marTop w:val="0"/>
      <w:marBottom w:val="0"/>
      <w:divBdr>
        <w:top w:val="none" w:sz="0" w:space="0" w:color="auto"/>
        <w:left w:val="none" w:sz="0" w:space="0" w:color="auto"/>
        <w:bottom w:val="none" w:sz="0" w:space="0" w:color="auto"/>
        <w:right w:val="none" w:sz="0" w:space="0" w:color="auto"/>
      </w:divBdr>
    </w:div>
    <w:div w:id="1299997300">
      <w:bodyDiv w:val="1"/>
      <w:marLeft w:val="0"/>
      <w:marRight w:val="0"/>
      <w:marTop w:val="0"/>
      <w:marBottom w:val="0"/>
      <w:divBdr>
        <w:top w:val="none" w:sz="0" w:space="0" w:color="auto"/>
        <w:left w:val="none" w:sz="0" w:space="0" w:color="auto"/>
        <w:bottom w:val="none" w:sz="0" w:space="0" w:color="auto"/>
        <w:right w:val="none" w:sz="0" w:space="0" w:color="auto"/>
      </w:divBdr>
    </w:div>
    <w:div w:id="1301418972">
      <w:bodyDiv w:val="1"/>
      <w:marLeft w:val="0"/>
      <w:marRight w:val="0"/>
      <w:marTop w:val="0"/>
      <w:marBottom w:val="0"/>
      <w:divBdr>
        <w:top w:val="none" w:sz="0" w:space="0" w:color="auto"/>
        <w:left w:val="none" w:sz="0" w:space="0" w:color="auto"/>
        <w:bottom w:val="none" w:sz="0" w:space="0" w:color="auto"/>
        <w:right w:val="none" w:sz="0" w:space="0" w:color="auto"/>
      </w:divBdr>
    </w:div>
    <w:div w:id="1301762753">
      <w:bodyDiv w:val="1"/>
      <w:marLeft w:val="0"/>
      <w:marRight w:val="0"/>
      <w:marTop w:val="0"/>
      <w:marBottom w:val="0"/>
      <w:divBdr>
        <w:top w:val="none" w:sz="0" w:space="0" w:color="auto"/>
        <w:left w:val="none" w:sz="0" w:space="0" w:color="auto"/>
        <w:bottom w:val="none" w:sz="0" w:space="0" w:color="auto"/>
        <w:right w:val="none" w:sz="0" w:space="0" w:color="auto"/>
      </w:divBdr>
    </w:div>
    <w:div w:id="1303849716">
      <w:bodyDiv w:val="1"/>
      <w:marLeft w:val="0"/>
      <w:marRight w:val="0"/>
      <w:marTop w:val="0"/>
      <w:marBottom w:val="0"/>
      <w:divBdr>
        <w:top w:val="none" w:sz="0" w:space="0" w:color="auto"/>
        <w:left w:val="none" w:sz="0" w:space="0" w:color="auto"/>
        <w:bottom w:val="none" w:sz="0" w:space="0" w:color="auto"/>
        <w:right w:val="none" w:sz="0" w:space="0" w:color="auto"/>
      </w:divBdr>
    </w:div>
    <w:div w:id="1309944786">
      <w:bodyDiv w:val="1"/>
      <w:marLeft w:val="0"/>
      <w:marRight w:val="0"/>
      <w:marTop w:val="0"/>
      <w:marBottom w:val="0"/>
      <w:divBdr>
        <w:top w:val="none" w:sz="0" w:space="0" w:color="auto"/>
        <w:left w:val="none" w:sz="0" w:space="0" w:color="auto"/>
        <w:bottom w:val="none" w:sz="0" w:space="0" w:color="auto"/>
        <w:right w:val="none" w:sz="0" w:space="0" w:color="auto"/>
      </w:divBdr>
    </w:div>
    <w:div w:id="1310205808">
      <w:bodyDiv w:val="1"/>
      <w:marLeft w:val="0"/>
      <w:marRight w:val="0"/>
      <w:marTop w:val="0"/>
      <w:marBottom w:val="0"/>
      <w:divBdr>
        <w:top w:val="none" w:sz="0" w:space="0" w:color="auto"/>
        <w:left w:val="none" w:sz="0" w:space="0" w:color="auto"/>
        <w:bottom w:val="none" w:sz="0" w:space="0" w:color="auto"/>
        <w:right w:val="none" w:sz="0" w:space="0" w:color="auto"/>
      </w:divBdr>
    </w:div>
    <w:div w:id="1310743823">
      <w:bodyDiv w:val="1"/>
      <w:marLeft w:val="0"/>
      <w:marRight w:val="0"/>
      <w:marTop w:val="0"/>
      <w:marBottom w:val="0"/>
      <w:divBdr>
        <w:top w:val="none" w:sz="0" w:space="0" w:color="auto"/>
        <w:left w:val="none" w:sz="0" w:space="0" w:color="auto"/>
        <w:bottom w:val="none" w:sz="0" w:space="0" w:color="auto"/>
        <w:right w:val="none" w:sz="0" w:space="0" w:color="auto"/>
      </w:divBdr>
    </w:div>
    <w:div w:id="1311405543">
      <w:bodyDiv w:val="1"/>
      <w:marLeft w:val="0"/>
      <w:marRight w:val="0"/>
      <w:marTop w:val="0"/>
      <w:marBottom w:val="0"/>
      <w:divBdr>
        <w:top w:val="none" w:sz="0" w:space="0" w:color="auto"/>
        <w:left w:val="none" w:sz="0" w:space="0" w:color="auto"/>
        <w:bottom w:val="none" w:sz="0" w:space="0" w:color="auto"/>
        <w:right w:val="none" w:sz="0" w:space="0" w:color="auto"/>
      </w:divBdr>
    </w:div>
    <w:div w:id="1312246073">
      <w:bodyDiv w:val="1"/>
      <w:marLeft w:val="0"/>
      <w:marRight w:val="0"/>
      <w:marTop w:val="0"/>
      <w:marBottom w:val="0"/>
      <w:divBdr>
        <w:top w:val="none" w:sz="0" w:space="0" w:color="auto"/>
        <w:left w:val="none" w:sz="0" w:space="0" w:color="auto"/>
        <w:bottom w:val="none" w:sz="0" w:space="0" w:color="auto"/>
        <w:right w:val="none" w:sz="0" w:space="0" w:color="auto"/>
      </w:divBdr>
    </w:div>
    <w:div w:id="1316765718">
      <w:bodyDiv w:val="1"/>
      <w:marLeft w:val="0"/>
      <w:marRight w:val="0"/>
      <w:marTop w:val="0"/>
      <w:marBottom w:val="0"/>
      <w:divBdr>
        <w:top w:val="none" w:sz="0" w:space="0" w:color="auto"/>
        <w:left w:val="none" w:sz="0" w:space="0" w:color="auto"/>
        <w:bottom w:val="none" w:sz="0" w:space="0" w:color="auto"/>
        <w:right w:val="none" w:sz="0" w:space="0" w:color="auto"/>
      </w:divBdr>
    </w:div>
    <w:div w:id="1325401683">
      <w:bodyDiv w:val="1"/>
      <w:marLeft w:val="0"/>
      <w:marRight w:val="0"/>
      <w:marTop w:val="0"/>
      <w:marBottom w:val="0"/>
      <w:divBdr>
        <w:top w:val="none" w:sz="0" w:space="0" w:color="auto"/>
        <w:left w:val="none" w:sz="0" w:space="0" w:color="auto"/>
        <w:bottom w:val="none" w:sz="0" w:space="0" w:color="auto"/>
        <w:right w:val="none" w:sz="0" w:space="0" w:color="auto"/>
      </w:divBdr>
    </w:div>
    <w:div w:id="1329211525">
      <w:bodyDiv w:val="1"/>
      <w:marLeft w:val="0"/>
      <w:marRight w:val="0"/>
      <w:marTop w:val="0"/>
      <w:marBottom w:val="0"/>
      <w:divBdr>
        <w:top w:val="none" w:sz="0" w:space="0" w:color="auto"/>
        <w:left w:val="none" w:sz="0" w:space="0" w:color="auto"/>
        <w:bottom w:val="none" w:sz="0" w:space="0" w:color="auto"/>
        <w:right w:val="none" w:sz="0" w:space="0" w:color="auto"/>
      </w:divBdr>
    </w:div>
    <w:div w:id="1331251544">
      <w:bodyDiv w:val="1"/>
      <w:marLeft w:val="0"/>
      <w:marRight w:val="0"/>
      <w:marTop w:val="0"/>
      <w:marBottom w:val="0"/>
      <w:divBdr>
        <w:top w:val="none" w:sz="0" w:space="0" w:color="auto"/>
        <w:left w:val="none" w:sz="0" w:space="0" w:color="auto"/>
        <w:bottom w:val="none" w:sz="0" w:space="0" w:color="auto"/>
        <w:right w:val="none" w:sz="0" w:space="0" w:color="auto"/>
      </w:divBdr>
    </w:div>
    <w:div w:id="1331447446">
      <w:bodyDiv w:val="1"/>
      <w:marLeft w:val="0"/>
      <w:marRight w:val="0"/>
      <w:marTop w:val="0"/>
      <w:marBottom w:val="0"/>
      <w:divBdr>
        <w:top w:val="none" w:sz="0" w:space="0" w:color="auto"/>
        <w:left w:val="none" w:sz="0" w:space="0" w:color="auto"/>
        <w:bottom w:val="none" w:sz="0" w:space="0" w:color="auto"/>
        <w:right w:val="none" w:sz="0" w:space="0" w:color="auto"/>
      </w:divBdr>
    </w:div>
    <w:div w:id="1333294675">
      <w:bodyDiv w:val="1"/>
      <w:marLeft w:val="0"/>
      <w:marRight w:val="0"/>
      <w:marTop w:val="0"/>
      <w:marBottom w:val="0"/>
      <w:divBdr>
        <w:top w:val="none" w:sz="0" w:space="0" w:color="auto"/>
        <w:left w:val="none" w:sz="0" w:space="0" w:color="auto"/>
        <w:bottom w:val="none" w:sz="0" w:space="0" w:color="auto"/>
        <w:right w:val="none" w:sz="0" w:space="0" w:color="auto"/>
      </w:divBdr>
    </w:div>
    <w:div w:id="1336154760">
      <w:bodyDiv w:val="1"/>
      <w:marLeft w:val="0"/>
      <w:marRight w:val="0"/>
      <w:marTop w:val="0"/>
      <w:marBottom w:val="0"/>
      <w:divBdr>
        <w:top w:val="none" w:sz="0" w:space="0" w:color="auto"/>
        <w:left w:val="none" w:sz="0" w:space="0" w:color="auto"/>
        <w:bottom w:val="none" w:sz="0" w:space="0" w:color="auto"/>
        <w:right w:val="none" w:sz="0" w:space="0" w:color="auto"/>
      </w:divBdr>
    </w:div>
    <w:div w:id="1340305063">
      <w:bodyDiv w:val="1"/>
      <w:marLeft w:val="0"/>
      <w:marRight w:val="0"/>
      <w:marTop w:val="0"/>
      <w:marBottom w:val="0"/>
      <w:divBdr>
        <w:top w:val="none" w:sz="0" w:space="0" w:color="auto"/>
        <w:left w:val="none" w:sz="0" w:space="0" w:color="auto"/>
        <w:bottom w:val="none" w:sz="0" w:space="0" w:color="auto"/>
        <w:right w:val="none" w:sz="0" w:space="0" w:color="auto"/>
      </w:divBdr>
    </w:div>
    <w:div w:id="1342313929">
      <w:bodyDiv w:val="1"/>
      <w:marLeft w:val="0"/>
      <w:marRight w:val="0"/>
      <w:marTop w:val="0"/>
      <w:marBottom w:val="0"/>
      <w:divBdr>
        <w:top w:val="none" w:sz="0" w:space="0" w:color="auto"/>
        <w:left w:val="none" w:sz="0" w:space="0" w:color="auto"/>
        <w:bottom w:val="none" w:sz="0" w:space="0" w:color="auto"/>
        <w:right w:val="none" w:sz="0" w:space="0" w:color="auto"/>
      </w:divBdr>
    </w:div>
    <w:div w:id="1342507779">
      <w:bodyDiv w:val="1"/>
      <w:marLeft w:val="0"/>
      <w:marRight w:val="0"/>
      <w:marTop w:val="0"/>
      <w:marBottom w:val="0"/>
      <w:divBdr>
        <w:top w:val="none" w:sz="0" w:space="0" w:color="auto"/>
        <w:left w:val="none" w:sz="0" w:space="0" w:color="auto"/>
        <w:bottom w:val="none" w:sz="0" w:space="0" w:color="auto"/>
        <w:right w:val="none" w:sz="0" w:space="0" w:color="auto"/>
      </w:divBdr>
    </w:div>
    <w:div w:id="1345665477">
      <w:bodyDiv w:val="1"/>
      <w:marLeft w:val="0"/>
      <w:marRight w:val="0"/>
      <w:marTop w:val="0"/>
      <w:marBottom w:val="0"/>
      <w:divBdr>
        <w:top w:val="none" w:sz="0" w:space="0" w:color="auto"/>
        <w:left w:val="none" w:sz="0" w:space="0" w:color="auto"/>
        <w:bottom w:val="none" w:sz="0" w:space="0" w:color="auto"/>
        <w:right w:val="none" w:sz="0" w:space="0" w:color="auto"/>
      </w:divBdr>
    </w:div>
    <w:div w:id="1348218561">
      <w:bodyDiv w:val="1"/>
      <w:marLeft w:val="0"/>
      <w:marRight w:val="0"/>
      <w:marTop w:val="0"/>
      <w:marBottom w:val="0"/>
      <w:divBdr>
        <w:top w:val="none" w:sz="0" w:space="0" w:color="auto"/>
        <w:left w:val="none" w:sz="0" w:space="0" w:color="auto"/>
        <w:bottom w:val="none" w:sz="0" w:space="0" w:color="auto"/>
        <w:right w:val="none" w:sz="0" w:space="0" w:color="auto"/>
      </w:divBdr>
    </w:div>
    <w:div w:id="1350448078">
      <w:bodyDiv w:val="1"/>
      <w:marLeft w:val="0"/>
      <w:marRight w:val="0"/>
      <w:marTop w:val="0"/>
      <w:marBottom w:val="0"/>
      <w:divBdr>
        <w:top w:val="none" w:sz="0" w:space="0" w:color="auto"/>
        <w:left w:val="none" w:sz="0" w:space="0" w:color="auto"/>
        <w:bottom w:val="none" w:sz="0" w:space="0" w:color="auto"/>
        <w:right w:val="none" w:sz="0" w:space="0" w:color="auto"/>
      </w:divBdr>
    </w:div>
    <w:div w:id="1352337326">
      <w:bodyDiv w:val="1"/>
      <w:marLeft w:val="0"/>
      <w:marRight w:val="0"/>
      <w:marTop w:val="0"/>
      <w:marBottom w:val="0"/>
      <w:divBdr>
        <w:top w:val="none" w:sz="0" w:space="0" w:color="auto"/>
        <w:left w:val="none" w:sz="0" w:space="0" w:color="auto"/>
        <w:bottom w:val="none" w:sz="0" w:space="0" w:color="auto"/>
        <w:right w:val="none" w:sz="0" w:space="0" w:color="auto"/>
      </w:divBdr>
    </w:div>
    <w:div w:id="1352418232">
      <w:bodyDiv w:val="1"/>
      <w:marLeft w:val="0"/>
      <w:marRight w:val="0"/>
      <w:marTop w:val="0"/>
      <w:marBottom w:val="0"/>
      <w:divBdr>
        <w:top w:val="none" w:sz="0" w:space="0" w:color="auto"/>
        <w:left w:val="none" w:sz="0" w:space="0" w:color="auto"/>
        <w:bottom w:val="none" w:sz="0" w:space="0" w:color="auto"/>
        <w:right w:val="none" w:sz="0" w:space="0" w:color="auto"/>
      </w:divBdr>
    </w:div>
    <w:div w:id="1354456040">
      <w:bodyDiv w:val="1"/>
      <w:marLeft w:val="0"/>
      <w:marRight w:val="0"/>
      <w:marTop w:val="0"/>
      <w:marBottom w:val="0"/>
      <w:divBdr>
        <w:top w:val="none" w:sz="0" w:space="0" w:color="auto"/>
        <w:left w:val="none" w:sz="0" w:space="0" w:color="auto"/>
        <w:bottom w:val="none" w:sz="0" w:space="0" w:color="auto"/>
        <w:right w:val="none" w:sz="0" w:space="0" w:color="auto"/>
      </w:divBdr>
    </w:div>
    <w:div w:id="1354961584">
      <w:bodyDiv w:val="1"/>
      <w:marLeft w:val="0"/>
      <w:marRight w:val="0"/>
      <w:marTop w:val="0"/>
      <w:marBottom w:val="0"/>
      <w:divBdr>
        <w:top w:val="none" w:sz="0" w:space="0" w:color="auto"/>
        <w:left w:val="none" w:sz="0" w:space="0" w:color="auto"/>
        <w:bottom w:val="none" w:sz="0" w:space="0" w:color="auto"/>
        <w:right w:val="none" w:sz="0" w:space="0" w:color="auto"/>
      </w:divBdr>
    </w:div>
    <w:div w:id="1355183241">
      <w:bodyDiv w:val="1"/>
      <w:marLeft w:val="0"/>
      <w:marRight w:val="0"/>
      <w:marTop w:val="0"/>
      <w:marBottom w:val="0"/>
      <w:divBdr>
        <w:top w:val="none" w:sz="0" w:space="0" w:color="auto"/>
        <w:left w:val="none" w:sz="0" w:space="0" w:color="auto"/>
        <w:bottom w:val="none" w:sz="0" w:space="0" w:color="auto"/>
        <w:right w:val="none" w:sz="0" w:space="0" w:color="auto"/>
      </w:divBdr>
    </w:div>
    <w:div w:id="1355493724">
      <w:bodyDiv w:val="1"/>
      <w:marLeft w:val="0"/>
      <w:marRight w:val="0"/>
      <w:marTop w:val="0"/>
      <w:marBottom w:val="0"/>
      <w:divBdr>
        <w:top w:val="none" w:sz="0" w:space="0" w:color="auto"/>
        <w:left w:val="none" w:sz="0" w:space="0" w:color="auto"/>
        <w:bottom w:val="none" w:sz="0" w:space="0" w:color="auto"/>
        <w:right w:val="none" w:sz="0" w:space="0" w:color="auto"/>
      </w:divBdr>
    </w:div>
    <w:div w:id="1356422146">
      <w:bodyDiv w:val="1"/>
      <w:marLeft w:val="0"/>
      <w:marRight w:val="0"/>
      <w:marTop w:val="0"/>
      <w:marBottom w:val="0"/>
      <w:divBdr>
        <w:top w:val="none" w:sz="0" w:space="0" w:color="auto"/>
        <w:left w:val="none" w:sz="0" w:space="0" w:color="auto"/>
        <w:bottom w:val="none" w:sz="0" w:space="0" w:color="auto"/>
        <w:right w:val="none" w:sz="0" w:space="0" w:color="auto"/>
      </w:divBdr>
    </w:div>
    <w:div w:id="1361473655">
      <w:bodyDiv w:val="1"/>
      <w:marLeft w:val="0"/>
      <w:marRight w:val="0"/>
      <w:marTop w:val="0"/>
      <w:marBottom w:val="0"/>
      <w:divBdr>
        <w:top w:val="none" w:sz="0" w:space="0" w:color="auto"/>
        <w:left w:val="none" w:sz="0" w:space="0" w:color="auto"/>
        <w:bottom w:val="none" w:sz="0" w:space="0" w:color="auto"/>
        <w:right w:val="none" w:sz="0" w:space="0" w:color="auto"/>
      </w:divBdr>
    </w:div>
    <w:div w:id="1361855452">
      <w:bodyDiv w:val="1"/>
      <w:marLeft w:val="0"/>
      <w:marRight w:val="0"/>
      <w:marTop w:val="0"/>
      <w:marBottom w:val="0"/>
      <w:divBdr>
        <w:top w:val="none" w:sz="0" w:space="0" w:color="auto"/>
        <w:left w:val="none" w:sz="0" w:space="0" w:color="auto"/>
        <w:bottom w:val="none" w:sz="0" w:space="0" w:color="auto"/>
        <w:right w:val="none" w:sz="0" w:space="0" w:color="auto"/>
      </w:divBdr>
    </w:div>
    <w:div w:id="1363870605">
      <w:bodyDiv w:val="1"/>
      <w:marLeft w:val="0"/>
      <w:marRight w:val="0"/>
      <w:marTop w:val="0"/>
      <w:marBottom w:val="0"/>
      <w:divBdr>
        <w:top w:val="none" w:sz="0" w:space="0" w:color="auto"/>
        <w:left w:val="none" w:sz="0" w:space="0" w:color="auto"/>
        <w:bottom w:val="none" w:sz="0" w:space="0" w:color="auto"/>
        <w:right w:val="none" w:sz="0" w:space="0" w:color="auto"/>
      </w:divBdr>
    </w:div>
    <w:div w:id="1364476101">
      <w:bodyDiv w:val="1"/>
      <w:marLeft w:val="0"/>
      <w:marRight w:val="0"/>
      <w:marTop w:val="0"/>
      <w:marBottom w:val="0"/>
      <w:divBdr>
        <w:top w:val="none" w:sz="0" w:space="0" w:color="auto"/>
        <w:left w:val="none" w:sz="0" w:space="0" w:color="auto"/>
        <w:bottom w:val="none" w:sz="0" w:space="0" w:color="auto"/>
        <w:right w:val="none" w:sz="0" w:space="0" w:color="auto"/>
      </w:divBdr>
    </w:div>
    <w:div w:id="1368994827">
      <w:bodyDiv w:val="1"/>
      <w:marLeft w:val="0"/>
      <w:marRight w:val="0"/>
      <w:marTop w:val="0"/>
      <w:marBottom w:val="0"/>
      <w:divBdr>
        <w:top w:val="none" w:sz="0" w:space="0" w:color="auto"/>
        <w:left w:val="none" w:sz="0" w:space="0" w:color="auto"/>
        <w:bottom w:val="none" w:sz="0" w:space="0" w:color="auto"/>
        <w:right w:val="none" w:sz="0" w:space="0" w:color="auto"/>
      </w:divBdr>
    </w:div>
    <w:div w:id="1369715794">
      <w:bodyDiv w:val="1"/>
      <w:marLeft w:val="0"/>
      <w:marRight w:val="0"/>
      <w:marTop w:val="0"/>
      <w:marBottom w:val="0"/>
      <w:divBdr>
        <w:top w:val="none" w:sz="0" w:space="0" w:color="auto"/>
        <w:left w:val="none" w:sz="0" w:space="0" w:color="auto"/>
        <w:bottom w:val="none" w:sz="0" w:space="0" w:color="auto"/>
        <w:right w:val="none" w:sz="0" w:space="0" w:color="auto"/>
      </w:divBdr>
    </w:div>
    <w:div w:id="1369993269">
      <w:bodyDiv w:val="1"/>
      <w:marLeft w:val="0"/>
      <w:marRight w:val="0"/>
      <w:marTop w:val="0"/>
      <w:marBottom w:val="0"/>
      <w:divBdr>
        <w:top w:val="none" w:sz="0" w:space="0" w:color="auto"/>
        <w:left w:val="none" w:sz="0" w:space="0" w:color="auto"/>
        <w:bottom w:val="none" w:sz="0" w:space="0" w:color="auto"/>
        <w:right w:val="none" w:sz="0" w:space="0" w:color="auto"/>
      </w:divBdr>
    </w:div>
    <w:div w:id="1373266932">
      <w:bodyDiv w:val="1"/>
      <w:marLeft w:val="0"/>
      <w:marRight w:val="0"/>
      <w:marTop w:val="0"/>
      <w:marBottom w:val="0"/>
      <w:divBdr>
        <w:top w:val="none" w:sz="0" w:space="0" w:color="auto"/>
        <w:left w:val="none" w:sz="0" w:space="0" w:color="auto"/>
        <w:bottom w:val="none" w:sz="0" w:space="0" w:color="auto"/>
        <w:right w:val="none" w:sz="0" w:space="0" w:color="auto"/>
      </w:divBdr>
    </w:div>
    <w:div w:id="1373382022">
      <w:bodyDiv w:val="1"/>
      <w:marLeft w:val="0"/>
      <w:marRight w:val="0"/>
      <w:marTop w:val="0"/>
      <w:marBottom w:val="0"/>
      <w:divBdr>
        <w:top w:val="none" w:sz="0" w:space="0" w:color="auto"/>
        <w:left w:val="none" w:sz="0" w:space="0" w:color="auto"/>
        <w:bottom w:val="none" w:sz="0" w:space="0" w:color="auto"/>
        <w:right w:val="none" w:sz="0" w:space="0" w:color="auto"/>
      </w:divBdr>
    </w:div>
    <w:div w:id="1380276742">
      <w:bodyDiv w:val="1"/>
      <w:marLeft w:val="0"/>
      <w:marRight w:val="0"/>
      <w:marTop w:val="0"/>
      <w:marBottom w:val="0"/>
      <w:divBdr>
        <w:top w:val="none" w:sz="0" w:space="0" w:color="auto"/>
        <w:left w:val="none" w:sz="0" w:space="0" w:color="auto"/>
        <w:bottom w:val="none" w:sz="0" w:space="0" w:color="auto"/>
        <w:right w:val="none" w:sz="0" w:space="0" w:color="auto"/>
      </w:divBdr>
    </w:div>
    <w:div w:id="1381049201">
      <w:bodyDiv w:val="1"/>
      <w:marLeft w:val="0"/>
      <w:marRight w:val="0"/>
      <w:marTop w:val="0"/>
      <w:marBottom w:val="0"/>
      <w:divBdr>
        <w:top w:val="none" w:sz="0" w:space="0" w:color="auto"/>
        <w:left w:val="none" w:sz="0" w:space="0" w:color="auto"/>
        <w:bottom w:val="none" w:sz="0" w:space="0" w:color="auto"/>
        <w:right w:val="none" w:sz="0" w:space="0" w:color="auto"/>
      </w:divBdr>
    </w:div>
    <w:div w:id="1381171366">
      <w:bodyDiv w:val="1"/>
      <w:marLeft w:val="0"/>
      <w:marRight w:val="0"/>
      <w:marTop w:val="0"/>
      <w:marBottom w:val="0"/>
      <w:divBdr>
        <w:top w:val="none" w:sz="0" w:space="0" w:color="auto"/>
        <w:left w:val="none" w:sz="0" w:space="0" w:color="auto"/>
        <w:bottom w:val="none" w:sz="0" w:space="0" w:color="auto"/>
        <w:right w:val="none" w:sz="0" w:space="0" w:color="auto"/>
      </w:divBdr>
    </w:div>
    <w:div w:id="1382705118">
      <w:bodyDiv w:val="1"/>
      <w:marLeft w:val="0"/>
      <w:marRight w:val="0"/>
      <w:marTop w:val="0"/>
      <w:marBottom w:val="0"/>
      <w:divBdr>
        <w:top w:val="none" w:sz="0" w:space="0" w:color="auto"/>
        <w:left w:val="none" w:sz="0" w:space="0" w:color="auto"/>
        <w:bottom w:val="none" w:sz="0" w:space="0" w:color="auto"/>
        <w:right w:val="none" w:sz="0" w:space="0" w:color="auto"/>
      </w:divBdr>
    </w:div>
    <w:div w:id="1383362856">
      <w:bodyDiv w:val="1"/>
      <w:marLeft w:val="0"/>
      <w:marRight w:val="0"/>
      <w:marTop w:val="0"/>
      <w:marBottom w:val="0"/>
      <w:divBdr>
        <w:top w:val="none" w:sz="0" w:space="0" w:color="auto"/>
        <w:left w:val="none" w:sz="0" w:space="0" w:color="auto"/>
        <w:bottom w:val="none" w:sz="0" w:space="0" w:color="auto"/>
        <w:right w:val="none" w:sz="0" w:space="0" w:color="auto"/>
      </w:divBdr>
    </w:div>
    <w:div w:id="1390614839">
      <w:bodyDiv w:val="1"/>
      <w:marLeft w:val="0"/>
      <w:marRight w:val="0"/>
      <w:marTop w:val="0"/>
      <w:marBottom w:val="0"/>
      <w:divBdr>
        <w:top w:val="none" w:sz="0" w:space="0" w:color="auto"/>
        <w:left w:val="none" w:sz="0" w:space="0" w:color="auto"/>
        <w:bottom w:val="none" w:sz="0" w:space="0" w:color="auto"/>
        <w:right w:val="none" w:sz="0" w:space="0" w:color="auto"/>
      </w:divBdr>
    </w:div>
    <w:div w:id="1396583187">
      <w:bodyDiv w:val="1"/>
      <w:marLeft w:val="0"/>
      <w:marRight w:val="0"/>
      <w:marTop w:val="0"/>
      <w:marBottom w:val="0"/>
      <w:divBdr>
        <w:top w:val="none" w:sz="0" w:space="0" w:color="auto"/>
        <w:left w:val="none" w:sz="0" w:space="0" w:color="auto"/>
        <w:bottom w:val="none" w:sz="0" w:space="0" w:color="auto"/>
        <w:right w:val="none" w:sz="0" w:space="0" w:color="auto"/>
      </w:divBdr>
    </w:div>
    <w:div w:id="1397820829">
      <w:bodyDiv w:val="1"/>
      <w:marLeft w:val="0"/>
      <w:marRight w:val="0"/>
      <w:marTop w:val="0"/>
      <w:marBottom w:val="0"/>
      <w:divBdr>
        <w:top w:val="none" w:sz="0" w:space="0" w:color="auto"/>
        <w:left w:val="none" w:sz="0" w:space="0" w:color="auto"/>
        <w:bottom w:val="none" w:sz="0" w:space="0" w:color="auto"/>
        <w:right w:val="none" w:sz="0" w:space="0" w:color="auto"/>
      </w:divBdr>
    </w:div>
    <w:div w:id="1398085638">
      <w:bodyDiv w:val="1"/>
      <w:marLeft w:val="0"/>
      <w:marRight w:val="0"/>
      <w:marTop w:val="0"/>
      <w:marBottom w:val="0"/>
      <w:divBdr>
        <w:top w:val="none" w:sz="0" w:space="0" w:color="auto"/>
        <w:left w:val="none" w:sz="0" w:space="0" w:color="auto"/>
        <w:bottom w:val="none" w:sz="0" w:space="0" w:color="auto"/>
        <w:right w:val="none" w:sz="0" w:space="0" w:color="auto"/>
      </w:divBdr>
    </w:div>
    <w:div w:id="1398433436">
      <w:bodyDiv w:val="1"/>
      <w:marLeft w:val="0"/>
      <w:marRight w:val="0"/>
      <w:marTop w:val="0"/>
      <w:marBottom w:val="0"/>
      <w:divBdr>
        <w:top w:val="none" w:sz="0" w:space="0" w:color="auto"/>
        <w:left w:val="none" w:sz="0" w:space="0" w:color="auto"/>
        <w:bottom w:val="none" w:sz="0" w:space="0" w:color="auto"/>
        <w:right w:val="none" w:sz="0" w:space="0" w:color="auto"/>
      </w:divBdr>
    </w:div>
    <w:div w:id="1403985637">
      <w:bodyDiv w:val="1"/>
      <w:marLeft w:val="0"/>
      <w:marRight w:val="0"/>
      <w:marTop w:val="0"/>
      <w:marBottom w:val="0"/>
      <w:divBdr>
        <w:top w:val="none" w:sz="0" w:space="0" w:color="auto"/>
        <w:left w:val="none" w:sz="0" w:space="0" w:color="auto"/>
        <w:bottom w:val="none" w:sz="0" w:space="0" w:color="auto"/>
        <w:right w:val="none" w:sz="0" w:space="0" w:color="auto"/>
      </w:divBdr>
    </w:div>
    <w:div w:id="1405226599">
      <w:bodyDiv w:val="1"/>
      <w:marLeft w:val="0"/>
      <w:marRight w:val="0"/>
      <w:marTop w:val="0"/>
      <w:marBottom w:val="0"/>
      <w:divBdr>
        <w:top w:val="none" w:sz="0" w:space="0" w:color="auto"/>
        <w:left w:val="none" w:sz="0" w:space="0" w:color="auto"/>
        <w:bottom w:val="none" w:sz="0" w:space="0" w:color="auto"/>
        <w:right w:val="none" w:sz="0" w:space="0" w:color="auto"/>
      </w:divBdr>
    </w:div>
    <w:div w:id="1406995753">
      <w:bodyDiv w:val="1"/>
      <w:marLeft w:val="0"/>
      <w:marRight w:val="0"/>
      <w:marTop w:val="0"/>
      <w:marBottom w:val="0"/>
      <w:divBdr>
        <w:top w:val="none" w:sz="0" w:space="0" w:color="auto"/>
        <w:left w:val="none" w:sz="0" w:space="0" w:color="auto"/>
        <w:bottom w:val="none" w:sz="0" w:space="0" w:color="auto"/>
        <w:right w:val="none" w:sz="0" w:space="0" w:color="auto"/>
      </w:divBdr>
    </w:div>
    <w:div w:id="1412652590">
      <w:bodyDiv w:val="1"/>
      <w:marLeft w:val="0"/>
      <w:marRight w:val="0"/>
      <w:marTop w:val="0"/>
      <w:marBottom w:val="0"/>
      <w:divBdr>
        <w:top w:val="none" w:sz="0" w:space="0" w:color="auto"/>
        <w:left w:val="none" w:sz="0" w:space="0" w:color="auto"/>
        <w:bottom w:val="none" w:sz="0" w:space="0" w:color="auto"/>
        <w:right w:val="none" w:sz="0" w:space="0" w:color="auto"/>
      </w:divBdr>
    </w:div>
    <w:div w:id="1413891701">
      <w:bodyDiv w:val="1"/>
      <w:marLeft w:val="0"/>
      <w:marRight w:val="0"/>
      <w:marTop w:val="0"/>
      <w:marBottom w:val="0"/>
      <w:divBdr>
        <w:top w:val="none" w:sz="0" w:space="0" w:color="auto"/>
        <w:left w:val="none" w:sz="0" w:space="0" w:color="auto"/>
        <w:bottom w:val="none" w:sz="0" w:space="0" w:color="auto"/>
        <w:right w:val="none" w:sz="0" w:space="0" w:color="auto"/>
      </w:divBdr>
    </w:div>
    <w:div w:id="1413892806">
      <w:bodyDiv w:val="1"/>
      <w:marLeft w:val="0"/>
      <w:marRight w:val="0"/>
      <w:marTop w:val="0"/>
      <w:marBottom w:val="0"/>
      <w:divBdr>
        <w:top w:val="none" w:sz="0" w:space="0" w:color="auto"/>
        <w:left w:val="none" w:sz="0" w:space="0" w:color="auto"/>
        <w:bottom w:val="none" w:sz="0" w:space="0" w:color="auto"/>
        <w:right w:val="none" w:sz="0" w:space="0" w:color="auto"/>
      </w:divBdr>
    </w:div>
    <w:div w:id="1414660814">
      <w:bodyDiv w:val="1"/>
      <w:marLeft w:val="0"/>
      <w:marRight w:val="0"/>
      <w:marTop w:val="0"/>
      <w:marBottom w:val="0"/>
      <w:divBdr>
        <w:top w:val="none" w:sz="0" w:space="0" w:color="auto"/>
        <w:left w:val="none" w:sz="0" w:space="0" w:color="auto"/>
        <w:bottom w:val="none" w:sz="0" w:space="0" w:color="auto"/>
        <w:right w:val="none" w:sz="0" w:space="0" w:color="auto"/>
      </w:divBdr>
    </w:div>
    <w:div w:id="1416125627">
      <w:bodyDiv w:val="1"/>
      <w:marLeft w:val="0"/>
      <w:marRight w:val="0"/>
      <w:marTop w:val="0"/>
      <w:marBottom w:val="0"/>
      <w:divBdr>
        <w:top w:val="none" w:sz="0" w:space="0" w:color="auto"/>
        <w:left w:val="none" w:sz="0" w:space="0" w:color="auto"/>
        <w:bottom w:val="none" w:sz="0" w:space="0" w:color="auto"/>
        <w:right w:val="none" w:sz="0" w:space="0" w:color="auto"/>
      </w:divBdr>
    </w:div>
    <w:div w:id="1418478958">
      <w:bodyDiv w:val="1"/>
      <w:marLeft w:val="0"/>
      <w:marRight w:val="0"/>
      <w:marTop w:val="0"/>
      <w:marBottom w:val="0"/>
      <w:divBdr>
        <w:top w:val="none" w:sz="0" w:space="0" w:color="auto"/>
        <w:left w:val="none" w:sz="0" w:space="0" w:color="auto"/>
        <w:bottom w:val="none" w:sz="0" w:space="0" w:color="auto"/>
        <w:right w:val="none" w:sz="0" w:space="0" w:color="auto"/>
      </w:divBdr>
    </w:div>
    <w:div w:id="1421180264">
      <w:bodyDiv w:val="1"/>
      <w:marLeft w:val="0"/>
      <w:marRight w:val="0"/>
      <w:marTop w:val="0"/>
      <w:marBottom w:val="0"/>
      <w:divBdr>
        <w:top w:val="none" w:sz="0" w:space="0" w:color="auto"/>
        <w:left w:val="none" w:sz="0" w:space="0" w:color="auto"/>
        <w:bottom w:val="none" w:sz="0" w:space="0" w:color="auto"/>
        <w:right w:val="none" w:sz="0" w:space="0" w:color="auto"/>
      </w:divBdr>
    </w:div>
    <w:div w:id="1423648961">
      <w:bodyDiv w:val="1"/>
      <w:marLeft w:val="0"/>
      <w:marRight w:val="0"/>
      <w:marTop w:val="0"/>
      <w:marBottom w:val="0"/>
      <w:divBdr>
        <w:top w:val="none" w:sz="0" w:space="0" w:color="auto"/>
        <w:left w:val="none" w:sz="0" w:space="0" w:color="auto"/>
        <w:bottom w:val="none" w:sz="0" w:space="0" w:color="auto"/>
        <w:right w:val="none" w:sz="0" w:space="0" w:color="auto"/>
      </w:divBdr>
    </w:div>
    <w:div w:id="1428499538">
      <w:bodyDiv w:val="1"/>
      <w:marLeft w:val="0"/>
      <w:marRight w:val="0"/>
      <w:marTop w:val="0"/>
      <w:marBottom w:val="0"/>
      <w:divBdr>
        <w:top w:val="none" w:sz="0" w:space="0" w:color="auto"/>
        <w:left w:val="none" w:sz="0" w:space="0" w:color="auto"/>
        <w:bottom w:val="none" w:sz="0" w:space="0" w:color="auto"/>
        <w:right w:val="none" w:sz="0" w:space="0" w:color="auto"/>
      </w:divBdr>
    </w:div>
    <w:div w:id="1429497914">
      <w:bodyDiv w:val="1"/>
      <w:marLeft w:val="0"/>
      <w:marRight w:val="0"/>
      <w:marTop w:val="0"/>
      <w:marBottom w:val="0"/>
      <w:divBdr>
        <w:top w:val="none" w:sz="0" w:space="0" w:color="auto"/>
        <w:left w:val="none" w:sz="0" w:space="0" w:color="auto"/>
        <w:bottom w:val="none" w:sz="0" w:space="0" w:color="auto"/>
        <w:right w:val="none" w:sz="0" w:space="0" w:color="auto"/>
      </w:divBdr>
    </w:div>
    <w:div w:id="1429543294">
      <w:bodyDiv w:val="1"/>
      <w:marLeft w:val="0"/>
      <w:marRight w:val="0"/>
      <w:marTop w:val="0"/>
      <w:marBottom w:val="0"/>
      <w:divBdr>
        <w:top w:val="none" w:sz="0" w:space="0" w:color="auto"/>
        <w:left w:val="none" w:sz="0" w:space="0" w:color="auto"/>
        <w:bottom w:val="none" w:sz="0" w:space="0" w:color="auto"/>
        <w:right w:val="none" w:sz="0" w:space="0" w:color="auto"/>
      </w:divBdr>
    </w:div>
    <w:div w:id="1434209585">
      <w:bodyDiv w:val="1"/>
      <w:marLeft w:val="0"/>
      <w:marRight w:val="0"/>
      <w:marTop w:val="0"/>
      <w:marBottom w:val="0"/>
      <w:divBdr>
        <w:top w:val="none" w:sz="0" w:space="0" w:color="auto"/>
        <w:left w:val="none" w:sz="0" w:space="0" w:color="auto"/>
        <w:bottom w:val="none" w:sz="0" w:space="0" w:color="auto"/>
        <w:right w:val="none" w:sz="0" w:space="0" w:color="auto"/>
      </w:divBdr>
    </w:div>
    <w:div w:id="1436049586">
      <w:bodyDiv w:val="1"/>
      <w:marLeft w:val="0"/>
      <w:marRight w:val="0"/>
      <w:marTop w:val="0"/>
      <w:marBottom w:val="0"/>
      <w:divBdr>
        <w:top w:val="none" w:sz="0" w:space="0" w:color="auto"/>
        <w:left w:val="none" w:sz="0" w:space="0" w:color="auto"/>
        <w:bottom w:val="none" w:sz="0" w:space="0" w:color="auto"/>
        <w:right w:val="none" w:sz="0" w:space="0" w:color="auto"/>
      </w:divBdr>
    </w:div>
    <w:div w:id="1443955552">
      <w:bodyDiv w:val="1"/>
      <w:marLeft w:val="0"/>
      <w:marRight w:val="0"/>
      <w:marTop w:val="0"/>
      <w:marBottom w:val="0"/>
      <w:divBdr>
        <w:top w:val="none" w:sz="0" w:space="0" w:color="auto"/>
        <w:left w:val="none" w:sz="0" w:space="0" w:color="auto"/>
        <w:bottom w:val="none" w:sz="0" w:space="0" w:color="auto"/>
        <w:right w:val="none" w:sz="0" w:space="0" w:color="auto"/>
      </w:divBdr>
    </w:div>
    <w:div w:id="1448622151">
      <w:bodyDiv w:val="1"/>
      <w:marLeft w:val="0"/>
      <w:marRight w:val="0"/>
      <w:marTop w:val="0"/>
      <w:marBottom w:val="0"/>
      <w:divBdr>
        <w:top w:val="none" w:sz="0" w:space="0" w:color="auto"/>
        <w:left w:val="none" w:sz="0" w:space="0" w:color="auto"/>
        <w:bottom w:val="none" w:sz="0" w:space="0" w:color="auto"/>
        <w:right w:val="none" w:sz="0" w:space="0" w:color="auto"/>
      </w:divBdr>
    </w:div>
    <w:div w:id="1450011606">
      <w:bodyDiv w:val="1"/>
      <w:marLeft w:val="0"/>
      <w:marRight w:val="0"/>
      <w:marTop w:val="0"/>
      <w:marBottom w:val="0"/>
      <w:divBdr>
        <w:top w:val="none" w:sz="0" w:space="0" w:color="auto"/>
        <w:left w:val="none" w:sz="0" w:space="0" w:color="auto"/>
        <w:bottom w:val="none" w:sz="0" w:space="0" w:color="auto"/>
        <w:right w:val="none" w:sz="0" w:space="0" w:color="auto"/>
      </w:divBdr>
    </w:div>
    <w:div w:id="1453132166">
      <w:bodyDiv w:val="1"/>
      <w:marLeft w:val="0"/>
      <w:marRight w:val="0"/>
      <w:marTop w:val="0"/>
      <w:marBottom w:val="0"/>
      <w:divBdr>
        <w:top w:val="none" w:sz="0" w:space="0" w:color="auto"/>
        <w:left w:val="none" w:sz="0" w:space="0" w:color="auto"/>
        <w:bottom w:val="none" w:sz="0" w:space="0" w:color="auto"/>
        <w:right w:val="none" w:sz="0" w:space="0" w:color="auto"/>
      </w:divBdr>
    </w:div>
    <w:div w:id="1453286183">
      <w:bodyDiv w:val="1"/>
      <w:marLeft w:val="0"/>
      <w:marRight w:val="0"/>
      <w:marTop w:val="0"/>
      <w:marBottom w:val="0"/>
      <w:divBdr>
        <w:top w:val="none" w:sz="0" w:space="0" w:color="auto"/>
        <w:left w:val="none" w:sz="0" w:space="0" w:color="auto"/>
        <w:bottom w:val="none" w:sz="0" w:space="0" w:color="auto"/>
        <w:right w:val="none" w:sz="0" w:space="0" w:color="auto"/>
      </w:divBdr>
    </w:div>
    <w:div w:id="1461075948">
      <w:bodyDiv w:val="1"/>
      <w:marLeft w:val="0"/>
      <w:marRight w:val="0"/>
      <w:marTop w:val="0"/>
      <w:marBottom w:val="0"/>
      <w:divBdr>
        <w:top w:val="none" w:sz="0" w:space="0" w:color="auto"/>
        <w:left w:val="none" w:sz="0" w:space="0" w:color="auto"/>
        <w:bottom w:val="none" w:sz="0" w:space="0" w:color="auto"/>
        <w:right w:val="none" w:sz="0" w:space="0" w:color="auto"/>
      </w:divBdr>
    </w:div>
    <w:div w:id="1461607306">
      <w:bodyDiv w:val="1"/>
      <w:marLeft w:val="0"/>
      <w:marRight w:val="0"/>
      <w:marTop w:val="0"/>
      <w:marBottom w:val="0"/>
      <w:divBdr>
        <w:top w:val="none" w:sz="0" w:space="0" w:color="auto"/>
        <w:left w:val="none" w:sz="0" w:space="0" w:color="auto"/>
        <w:bottom w:val="none" w:sz="0" w:space="0" w:color="auto"/>
        <w:right w:val="none" w:sz="0" w:space="0" w:color="auto"/>
      </w:divBdr>
    </w:div>
    <w:div w:id="1463183377">
      <w:bodyDiv w:val="1"/>
      <w:marLeft w:val="0"/>
      <w:marRight w:val="0"/>
      <w:marTop w:val="0"/>
      <w:marBottom w:val="0"/>
      <w:divBdr>
        <w:top w:val="none" w:sz="0" w:space="0" w:color="auto"/>
        <w:left w:val="none" w:sz="0" w:space="0" w:color="auto"/>
        <w:bottom w:val="none" w:sz="0" w:space="0" w:color="auto"/>
        <w:right w:val="none" w:sz="0" w:space="0" w:color="auto"/>
      </w:divBdr>
    </w:div>
    <w:div w:id="1465124374">
      <w:bodyDiv w:val="1"/>
      <w:marLeft w:val="0"/>
      <w:marRight w:val="0"/>
      <w:marTop w:val="0"/>
      <w:marBottom w:val="0"/>
      <w:divBdr>
        <w:top w:val="none" w:sz="0" w:space="0" w:color="auto"/>
        <w:left w:val="none" w:sz="0" w:space="0" w:color="auto"/>
        <w:bottom w:val="none" w:sz="0" w:space="0" w:color="auto"/>
        <w:right w:val="none" w:sz="0" w:space="0" w:color="auto"/>
      </w:divBdr>
    </w:div>
    <w:div w:id="1471362626">
      <w:bodyDiv w:val="1"/>
      <w:marLeft w:val="0"/>
      <w:marRight w:val="0"/>
      <w:marTop w:val="0"/>
      <w:marBottom w:val="0"/>
      <w:divBdr>
        <w:top w:val="none" w:sz="0" w:space="0" w:color="auto"/>
        <w:left w:val="none" w:sz="0" w:space="0" w:color="auto"/>
        <w:bottom w:val="none" w:sz="0" w:space="0" w:color="auto"/>
        <w:right w:val="none" w:sz="0" w:space="0" w:color="auto"/>
      </w:divBdr>
    </w:div>
    <w:div w:id="1471439207">
      <w:bodyDiv w:val="1"/>
      <w:marLeft w:val="0"/>
      <w:marRight w:val="0"/>
      <w:marTop w:val="0"/>
      <w:marBottom w:val="0"/>
      <w:divBdr>
        <w:top w:val="none" w:sz="0" w:space="0" w:color="auto"/>
        <w:left w:val="none" w:sz="0" w:space="0" w:color="auto"/>
        <w:bottom w:val="none" w:sz="0" w:space="0" w:color="auto"/>
        <w:right w:val="none" w:sz="0" w:space="0" w:color="auto"/>
      </w:divBdr>
    </w:div>
    <w:div w:id="1471940324">
      <w:bodyDiv w:val="1"/>
      <w:marLeft w:val="0"/>
      <w:marRight w:val="0"/>
      <w:marTop w:val="0"/>
      <w:marBottom w:val="0"/>
      <w:divBdr>
        <w:top w:val="none" w:sz="0" w:space="0" w:color="auto"/>
        <w:left w:val="none" w:sz="0" w:space="0" w:color="auto"/>
        <w:bottom w:val="none" w:sz="0" w:space="0" w:color="auto"/>
        <w:right w:val="none" w:sz="0" w:space="0" w:color="auto"/>
      </w:divBdr>
    </w:div>
    <w:div w:id="1473476982">
      <w:bodyDiv w:val="1"/>
      <w:marLeft w:val="0"/>
      <w:marRight w:val="0"/>
      <w:marTop w:val="0"/>
      <w:marBottom w:val="0"/>
      <w:divBdr>
        <w:top w:val="none" w:sz="0" w:space="0" w:color="auto"/>
        <w:left w:val="none" w:sz="0" w:space="0" w:color="auto"/>
        <w:bottom w:val="none" w:sz="0" w:space="0" w:color="auto"/>
        <w:right w:val="none" w:sz="0" w:space="0" w:color="auto"/>
      </w:divBdr>
    </w:div>
    <w:div w:id="1476684057">
      <w:bodyDiv w:val="1"/>
      <w:marLeft w:val="0"/>
      <w:marRight w:val="0"/>
      <w:marTop w:val="0"/>
      <w:marBottom w:val="0"/>
      <w:divBdr>
        <w:top w:val="none" w:sz="0" w:space="0" w:color="auto"/>
        <w:left w:val="none" w:sz="0" w:space="0" w:color="auto"/>
        <w:bottom w:val="none" w:sz="0" w:space="0" w:color="auto"/>
        <w:right w:val="none" w:sz="0" w:space="0" w:color="auto"/>
      </w:divBdr>
    </w:div>
    <w:div w:id="1480879914">
      <w:bodyDiv w:val="1"/>
      <w:marLeft w:val="0"/>
      <w:marRight w:val="0"/>
      <w:marTop w:val="0"/>
      <w:marBottom w:val="0"/>
      <w:divBdr>
        <w:top w:val="none" w:sz="0" w:space="0" w:color="auto"/>
        <w:left w:val="none" w:sz="0" w:space="0" w:color="auto"/>
        <w:bottom w:val="none" w:sz="0" w:space="0" w:color="auto"/>
        <w:right w:val="none" w:sz="0" w:space="0" w:color="auto"/>
      </w:divBdr>
    </w:div>
    <w:div w:id="1480882728">
      <w:bodyDiv w:val="1"/>
      <w:marLeft w:val="0"/>
      <w:marRight w:val="0"/>
      <w:marTop w:val="0"/>
      <w:marBottom w:val="0"/>
      <w:divBdr>
        <w:top w:val="none" w:sz="0" w:space="0" w:color="auto"/>
        <w:left w:val="none" w:sz="0" w:space="0" w:color="auto"/>
        <w:bottom w:val="none" w:sz="0" w:space="0" w:color="auto"/>
        <w:right w:val="none" w:sz="0" w:space="0" w:color="auto"/>
      </w:divBdr>
    </w:div>
    <w:div w:id="1484278658">
      <w:bodyDiv w:val="1"/>
      <w:marLeft w:val="0"/>
      <w:marRight w:val="0"/>
      <w:marTop w:val="0"/>
      <w:marBottom w:val="0"/>
      <w:divBdr>
        <w:top w:val="none" w:sz="0" w:space="0" w:color="auto"/>
        <w:left w:val="none" w:sz="0" w:space="0" w:color="auto"/>
        <w:bottom w:val="none" w:sz="0" w:space="0" w:color="auto"/>
        <w:right w:val="none" w:sz="0" w:space="0" w:color="auto"/>
      </w:divBdr>
    </w:div>
    <w:div w:id="1488398920">
      <w:bodyDiv w:val="1"/>
      <w:marLeft w:val="0"/>
      <w:marRight w:val="0"/>
      <w:marTop w:val="0"/>
      <w:marBottom w:val="0"/>
      <w:divBdr>
        <w:top w:val="none" w:sz="0" w:space="0" w:color="auto"/>
        <w:left w:val="none" w:sz="0" w:space="0" w:color="auto"/>
        <w:bottom w:val="none" w:sz="0" w:space="0" w:color="auto"/>
        <w:right w:val="none" w:sz="0" w:space="0" w:color="auto"/>
      </w:divBdr>
    </w:div>
    <w:div w:id="1489057664">
      <w:bodyDiv w:val="1"/>
      <w:marLeft w:val="0"/>
      <w:marRight w:val="0"/>
      <w:marTop w:val="0"/>
      <w:marBottom w:val="0"/>
      <w:divBdr>
        <w:top w:val="none" w:sz="0" w:space="0" w:color="auto"/>
        <w:left w:val="none" w:sz="0" w:space="0" w:color="auto"/>
        <w:bottom w:val="none" w:sz="0" w:space="0" w:color="auto"/>
        <w:right w:val="none" w:sz="0" w:space="0" w:color="auto"/>
      </w:divBdr>
    </w:div>
    <w:div w:id="1492135291">
      <w:bodyDiv w:val="1"/>
      <w:marLeft w:val="0"/>
      <w:marRight w:val="0"/>
      <w:marTop w:val="0"/>
      <w:marBottom w:val="0"/>
      <w:divBdr>
        <w:top w:val="none" w:sz="0" w:space="0" w:color="auto"/>
        <w:left w:val="none" w:sz="0" w:space="0" w:color="auto"/>
        <w:bottom w:val="none" w:sz="0" w:space="0" w:color="auto"/>
        <w:right w:val="none" w:sz="0" w:space="0" w:color="auto"/>
      </w:divBdr>
    </w:div>
    <w:div w:id="1495340126">
      <w:bodyDiv w:val="1"/>
      <w:marLeft w:val="0"/>
      <w:marRight w:val="0"/>
      <w:marTop w:val="0"/>
      <w:marBottom w:val="0"/>
      <w:divBdr>
        <w:top w:val="none" w:sz="0" w:space="0" w:color="auto"/>
        <w:left w:val="none" w:sz="0" w:space="0" w:color="auto"/>
        <w:bottom w:val="none" w:sz="0" w:space="0" w:color="auto"/>
        <w:right w:val="none" w:sz="0" w:space="0" w:color="auto"/>
      </w:divBdr>
    </w:div>
    <w:div w:id="1496997515">
      <w:bodyDiv w:val="1"/>
      <w:marLeft w:val="0"/>
      <w:marRight w:val="0"/>
      <w:marTop w:val="0"/>
      <w:marBottom w:val="0"/>
      <w:divBdr>
        <w:top w:val="none" w:sz="0" w:space="0" w:color="auto"/>
        <w:left w:val="none" w:sz="0" w:space="0" w:color="auto"/>
        <w:bottom w:val="none" w:sz="0" w:space="0" w:color="auto"/>
        <w:right w:val="none" w:sz="0" w:space="0" w:color="auto"/>
      </w:divBdr>
    </w:div>
    <w:div w:id="1498956731">
      <w:bodyDiv w:val="1"/>
      <w:marLeft w:val="0"/>
      <w:marRight w:val="0"/>
      <w:marTop w:val="0"/>
      <w:marBottom w:val="0"/>
      <w:divBdr>
        <w:top w:val="none" w:sz="0" w:space="0" w:color="auto"/>
        <w:left w:val="none" w:sz="0" w:space="0" w:color="auto"/>
        <w:bottom w:val="none" w:sz="0" w:space="0" w:color="auto"/>
        <w:right w:val="none" w:sz="0" w:space="0" w:color="auto"/>
      </w:divBdr>
    </w:div>
    <w:div w:id="1502744146">
      <w:bodyDiv w:val="1"/>
      <w:marLeft w:val="0"/>
      <w:marRight w:val="0"/>
      <w:marTop w:val="0"/>
      <w:marBottom w:val="0"/>
      <w:divBdr>
        <w:top w:val="none" w:sz="0" w:space="0" w:color="auto"/>
        <w:left w:val="none" w:sz="0" w:space="0" w:color="auto"/>
        <w:bottom w:val="none" w:sz="0" w:space="0" w:color="auto"/>
        <w:right w:val="none" w:sz="0" w:space="0" w:color="auto"/>
      </w:divBdr>
    </w:div>
    <w:div w:id="1504662286">
      <w:bodyDiv w:val="1"/>
      <w:marLeft w:val="0"/>
      <w:marRight w:val="0"/>
      <w:marTop w:val="0"/>
      <w:marBottom w:val="0"/>
      <w:divBdr>
        <w:top w:val="none" w:sz="0" w:space="0" w:color="auto"/>
        <w:left w:val="none" w:sz="0" w:space="0" w:color="auto"/>
        <w:bottom w:val="none" w:sz="0" w:space="0" w:color="auto"/>
        <w:right w:val="none" w:sz="0" w:space="0" w:color="auto"/>
      </w:divBdr>
    </w:div>
    <w:div w:id="1509102753">
      <w:bodyDiv w:val="1"/>
      <w:marLeft w:val="0"/>
      <w:marRight w:val="0"/>
      <w:marTop w:val="0"/>
      <w:marBottom w:val="0"/>
      <w:divBdr>
        <w:top w:val="none" w:sz="0" w:space="0" w:color="auto"/>
        <w:left w:val="none" w:sz="0" w:space="0" w:color="auto"/>
        <w:bottom w:val="none" w:sz="0" w:space="0" w:color="auto"/>
        <w:right w:val="none" w:sz="0" w:space="0" w:color="auto"/>
      </w:divBdr>
    </w:div>
    <w:div w:id="1509758383">
      <w:bodyDiv w:val="1"/>
      <w:marLeft w:val="0"/>
      <w:marRight w:val="0"/>
      <w:marTop w:val="0"/>
      <w:marBottom w:val="0"/>
      <w:divBdr>
        <w:top w:val="none" w:sz="0" w:space="0" w:color="auto"/>
        <w:left w:val="none" w:sz="0" w:space="0" w:color="auto"/>
        <w:bottom w:val="none" w:sz="0" w:space="0" w:color="auto"/>
        <w:right w:val="none" w:sz="0" w:space="0" w:color="auto"/>
      </w:divBdr>
    </w:div>
    <w:div w:id="1512404752">
      <w:bodyDiv w:val="1"/>
      <w:marLeft w:val="0"/>
      <w:marRight w:val="0"/>
      <w:marTop w:val="0"/>
      <w:marBottom w:val="0"/>
      <w:divBdr>
        <w:top w:val="none" w:sz="0" w:space="0" w:color="auto"/>
        <w:left w:val="none" w:sz="0" w:space="0" w:color="auto"/>
        <w:bottom w:val="none" w:sz="0" w:space="0" w:color="auto"/>
        <w:right w:val="none" w:sz="0" w:space="0" w:color="auto"/>
      </w:divBdr>
    </w:div>
    <w:div w:id="1513689671">
      <w:bodyDiv w:val="1"/>
      <w:marLeft w:val="0"/>
      <w:marRight w:val="0"/>
      <w:marTop w:val="0"/>
      <w:marBottom w:val="0"/>
      <w:divBdr>
        <w:top w:val="none" w:sz="0" w:space="0" w:color="auto"/>
        <w:left w:val="none" w:sz="0" w:space="0" w:color="auto"/>
        <w:bottom w:val="none" w:sz="0" w:space="0" w:color="auto"/>
        <w:right w:val="none" w:sz="0" w:space="0" w:color="auto"/>
      </w:divBdr>
    </w:div>
    <w:div w:id="1515874399">
      <w:bodyDiv w:val="1"/>
      <w:marLeft w:val="0"/>
      <w:marRight w:val="0"/>
      <w:marTop w:val="0"/>
      <w:marBottom w:val="0"/>
      <w:divBdr>
        <w:top w:val="none" w:sz="0" w:space="0" w:color="auto"/>
        <w:left w:val="none" w:sz="0" w:space="0" w:color="auto"/>
        <w:bottom w:val="none" w:sz="0" w:space="0" w:color="auto"/>
        <w:right w:val="none" w:sz="0" w:space="0" w:color="auto"/>
      </w:divBdr>
    </w:div>
    <w:div w:id="1519462361">
      <w:bodyDiv w:val="1"/>
      <w:marLeft w:val="0"/>
      <w:marRight w:val="0"/>
      <w:marTop w:val="0"/>
      <w:marBottom w:val="0"/>
      <w:divBdr>
        <w:top w:val="none" w:sz="0" w:space="0" w:color="auto"/>
        <w:left w:val="none" w:sz="0" w:space="0" w:color="auto"/>
        <w:bottom w:val="none" w:sz="0" w:space="0" w:color="auto"/>
        <w:right w:val="none" w:sz="0" w:space="0" w:color="auto"/>
      </w:divBdr>
    </w:div>
    <w:div w:id="1519857359">
      <w:bodyDiv w:val="1"/>
      <w:marLeft w:val="0"/>
      <w:marRight w:val="0"/>
      <w:marTop w:val="0"/>
      <w:marBottom w:val="0"/>
      <w:divBdr>
        <w:top w:val="none" w:sz="0" w:space="0" w:color="auto"/>
        <w:left w:val="none" w:sz="0" w:space="0" w:color="auto"/>
        <w:bottom w:val="none" w:sz="0" w:space="0" w:color="auto"/>
        <w:right w:val="none" w:sz="0" w:space="0" w:color="auto"/>
      </w:divBdr>
    </w:div>
    <w:div w:id="1521433517">
      <w:bodyDiv w:val="1"/>
      <w:marLeft w:val="0"/>
      <w:marRight w:val="0"/>
      <w:marTop w:val="0"/>
      <w:marBottom w:val="0"/>
      <w:divBdr>
        <w:top w:val="none" w:sz="0" w:space="0" w:color="auto"/>
        <w:left w:val="none" w:sz="0" w:space="0" w:color="auto"/>
        <w:bottom w:val="none" w:sz="0" w:space="0" w:color="auto"/>
        <w:right w:val="none" w:sz="0" w:space="0" w:color="auto"/>
      </w:divBdr>
    </w:div>
    <w:div w:id="1521777439">
      <w:bodyDiv w:val="1"/>
      <w:marLeft w:val="0"/>
      <w:marRight w:val="0"/>
      <w:marTop w:val="0"/>
      <w:marBottom w:val="0"/>
      <w:divBdr>
        <w:top w:val="none" w:sz="0" w:space="0" w:color="auto"/>
        <w:left w:val="none" w:sz="0" w:space="0" w:color="auto"/>
        <w:bottom w:val="none" w:sz="0" w:space="0" w:color="auto"/>
        <w:right w:val="none" w:sz="0" w:space="0" w:color="auto"/>
      </w:divBdr>
    </w:div>
    <w:div w:id="1524780326">
      <w:bodyDiv w:val="1"/>
      <w:marLeft w:val="0"/>
      <w:marRight w:val="0"/>
      <w:marTop w:val="0"/>
      <w:marBottom w:val="0"/>
      <w:divBdr>
        <w:top w:val="none" w:sz="0" w:space="0" w:color="auto"/>
        <w:left w:val="none" w:sz="0" w:space="0" w:color="auto"/>
        <w:bottom w:val="none" w:sz="0" w:space="0" w:color="auto"/>
        <w:right w:val="none" w:sz="0" w:space="0" w:color="auto"/>
      </w:divBdr>
    </w:div>
    <w:div w:id="1525441239">
      <w:bodyDiv w:val="1"/>
      <w:marLeft w:val="0"/>
      <w:marRight w:val="0"/>
      <w:marTop w:val="0"/>
      <w:marBottom w:val="0"/>
      <w:divBdr>
        <w:top w:val="none" w:sz="0" w:space="0" w:color="auto"/>
        <w:left w:val="none" w:sz="0" w:space="0" w:color="auto"/>
        <w:bottom w:val="none" w:sz="0" w:space="0" w:color="auto"/>
        <w:right w:val="none" w:sz="0" w:space="0" w:color="auto"/>
      </w:divBdr>
    </w:div>
    <w:div w:id="1525828250">
      <w:bodyDiv w:val="1"/>
      <w:marLeft w:val="0"/>
      <w:marRight w:val="0"/>
      <w:marTop w:val="0"/>
      <w:marBottom w:val="0"/>
      <w:divBdr>
        <w:top w:val="none" w:sz="0" w:space="0" w:color="auto"/>
        <w:left w:val="none" w:sz="0" w:space="0" w:color="auto"/>
        <w:bottom w:val="none" w:sz="0" w:space="0" w:color="auto"/>
        <w:right w:val="none" w:sz="0" w:space="0" w:color="auto"/>
      </w:divBdr>
    </w:div>
    <w:div w:id="1527866117">
      <w:bodyDiv w:val="1"/>
      <w:marLeft w:val="0"/>
      <w:marRight w:val="0"/>
      <w:marTop w:val="0"/>
      <w:marBottom w:val="0"/>
      <w:divBdr>
        <w:top w:val="none" w:sz="0" w:space="0" w:color="auto"/>
        <w:left w:val="none" w:sz="0" w:space="0" w:color="auto"/>
        <w:bottom w:val="none" w:sz="0" w:space="0" w:color="auto"/>
        <w:right w:val="none" w:sz="0" w:space="0" w:color="auto"/>
      </w:divBdr>
    </w:div>
    <w:div w:id="1531453427">
      <w:bodyDiv w:val="1"/>
      <w:marLeft w:val="0"/>
      <w:marRight w:val="0"/>
      <w:marTop w:val="0"/>
      <w:marBottom w:val="0"/>
      <w:divBdr>
        <w:top w:val="none" w:sz="0" w:space="0" w:color="auto"/>
        <w:left w:val="none" w:sz="0" w:space="0" w:color="auto"/>
        <w:bottom w:val="none" w:sz="0" w:space="0" w:color="auto"/>
        <w:right w:val="none" w:sz="0" w:space="0" w:color="auto"/>
      </w:divBdr>
    </w:div>
    <w:div w:id="1532037405">
      <w:bodyDiv w:val="1"/>
      <w:marLeft w:val="0"/>
      <w:marRight w:val="0"/>
      <w:marTop w:val="0"/>
      <w:marBottom w:val="0"/>
      <w:divBdr>
        <w:top w:val="none" w:sz="0" w:space="0" w:color="auto"/>
        <w:left w:val="none" w:sz="0" w:space="0" w:color="auto"/>
        <w:bottom w:val="none" w:sz="0" w:space="0" w:color="auto"/>
        <w:right w:val="none" w:sz="0" w:space="0" w:color="auto"/>
      </w:divBdr>
    </w:div>
    <w:div w:id="1532450715">
      <w:bodyDiv w:val="1"/>
      <w:marLeft w:val="0"/>
      <w:marRight w:val="0"/>
      <w:marTop w:val="0"/>
      <w:marBottom w:val="0"/>
      <w:divBdr>
        <w:top w:val="none" w:sz="0" w:space="0" w:color="auto"/>
        <w:left w:val="none" w:sz="0" w:space="0" w:color="auto"/>
        <w:bottom w:val="none" w:sz="0" w:space="0" w:color="auto"/>
        <w:right w:val="none" w:sz="0" w:space="0" w:color="auto"/>
      </w:divBdr>
    </w:div>
    <w:div w:id="1537038880">
      <w:bodyDiv w:val="1"/>
      <w:marLeft w:val="0"/>
      <w:marRight w:val="0"/>
      <w:marTop w:val="0"/>
      <w:marBottom w:val="0"/>
      <w:divBdr>
        <w:top w:val="none" w:sz="0" w:space="0" w:color="auto"/>
        <w:left w:val="none" w:sz="0" w:space="0" w:color="auto"/>
        <w:bottom w:val="none" w:sz="0" w:space="0" w:color="auto"/>
        <w:right w:val="none" w:sz="0" w:space="0" w:color="auto"/>
      </w:divBdr>
    </w:div>
    <w:div w:id="1539001333">
      <w:bodyDiv w:val="1"/>
      <w:marLeft w:val="0"/>
      <w:marRight w:val="0"/>
      <w:marTop w:val="0"/>
      <w:marBottom w:val="0"/>
      <w:divBdr>
        <w:top w:val="none" w:sz="0" w:space="0" w:color="auto"/>
        <w:left w:val="none" w:sz="0" w:space="0" w:color="auto"/>
        <w:bottom w:val="none" w:sz="0" w:space="0" w:color="auto"/>
        <w:right w:val="none" w:sz="0" w:space="0" w:color="auto"/>
      </w:divBdr>
    </w:div>
    <w:div w:id="1540121766">
      <w:bodyDiv w:val="1"/>
      <w:marLeft w:val="0"/>
      <w:marRight w:val="0"/>
      <w:marTop w:val="0"/>
      <w:marBottom w:val="0"/>
      <w:divBdr>
        <w:top w:val="none" w:sz="0" w:space="0" w:color="auto"/>
        <w:left w:val="none" w:sz="0" w:space="0" w:color="auto"/>
        <w:bottom w:val="none" w:sz="0" w:space="0" w:color="auto"/>
        <w:right w:val="none" w:sz="0" w:space="0" w:color="auto"/>
      </w:divBdr>
    </w:div>
    <w:div w:id="1541935304">
      <w:bodyDiv w:val="1"/>
      <w:marLeft w:val="0"/>
      <w:marRight w:val="0"/>
      <w:marTop w:val="0"/>
      <w:marBottom w:val="0"/>
      <w:divBdr>
        <w:top w:val="none" w:sz="0" w:space="0" w:color="auto"/>
        <w:left w:val="none" w:sz="0" w:space="0" w:color="auto"/>
        <w:bottom w:val="none" w:sz="0" w:space="0" w:color="auto"/>
        <w:right w:val="none" w:sz="0" w:space="0" w:color="auto"/>
      </w:divBdr>
    </w:div>
    <w:div w:id="1544295164">
      <w:bodyDiv w:val="1"/>
      <w:marLeft w:val="0"/>
      <w:marRight w:val="0"/>
      <w:marTop w:val="0"/>
      <w:marBottom w:val="0"/>
      <w:divBdr>
        <w:top w:val="none" w:sz="0" w:space="0" w:color="auto"/>
        <w:left w:val="none" w:sz="0" w:space="0" w:color="auto"/>
        <w:bottom w:val="none" w:sz="0" w:space="0" w:color="auto"/>
        <w:right w:val="none" w:sz="0" w:space="0" w:color="auto"/>
      </w:divBdr>
    </w:div>
    <w:div w:id="1551383314">
      <w:bodyDiv w:val="1"/>
      <w:marLeft w:val="0"/>
      <w:marRight w:val="0"/>
      <w:marTop w:val="0"/>
      <w:marBottom w:val="0"/>
      <w:divBdr>
        <w:top w:val="none" w:sz="0" w:space="0" w:color="auto"/>
        <w:left w:val="none" w:sz="0" w:space="0" w:color="auto"/>
        <w:bottom w:val="none" w:sz="0" w:space="0" w:color="auto"/>
        <w:right w:val="none" w:sz="0" w:space="0" w:color="auto"/>
      </w:divBdr>
    </w:div>
    <w:div w:id="1552041038">
      <w:bodyDiv w:val="1"/>
      <w:marLeft w:val="0"/>
      <w:marRight w:val="0"/>
      <w:marTop w:val="0"/>
      <w:marBottom w:val="0"/>
      <w:divBdr>
        <w:top w:val="none" w:sz="0" w:space="0" w:color="auto"/>
        <w:left w:val="none" w:sz="0" w:space="0" w:color="auto"/>
        <w:bottom w:val="none" w:sz="0" w:space="0" w:color="auto"/>
        <w:right w:val="none" w:sz="0" w:space="0" w:color="auto"/>
      </w:divBdr>
    </w:div>
    <w:div w:id="1552379811">
      <w:bodyDiv w:val="1"/>
      <w:marLeft w:val="0"/>
      <w:marRight w:val="0"/>
      <w:marTop w:val="0"/>
      <w:marBottom w:val="0"/>
      <w:divBdr>
        <w:top w:val="none" w:sz="0" w:space="0" w:color="auto"/>
        <w:left w:val="none" w:sz="0" w:space="0" w:color="auto"/>
        <w:bottom w:val="none" w:sz="0" w:space="0" w:color="auto"/>
        <w:right w:val="none" w:sz="0" w:space="0" w:color="auto"/>
      </w:divBdr>
    </w:div>
    <w:div w:id="1553927972">
      <w:bodyDiv w:val="1"/>
      <w:marLeft w:val="0"/>
      <w:marRight w:val="0"/>
      <w:marTop w:val="0"/>
      <w:marBottom w:val="0"/>
      <w:divBdr>
        <w:top w:val="none" w:sz="0" w:space="0" w:color="auto"/>
        <w:left w:val="none" w:sz="0" w:space="0" w:color="auto"/>
        <w:bottom w:val="none" w:sz="0" w:space="0" w:color="auto"/>
        <w:right w:val="none" w:sz="0" w:space="0" w:color="auto"/>
      </w:divBdr>
    </w:div>
    <w:div w:id="1554121102">
      <w:bodyDiv w:val="1"/>
      <w:marLeft w:val="0"/>
      <w:marRight w:val="0"/>
      <w:marTop w:val="0"/>
      <w:marBottom w:val="0"/>
      <w:divBdr>
        <w:top w:val="none" w:sz="0" w:space="0" w:color="auto"/>
        <w:left w:val="none" w:sz="0" w:space="0" w:color="auto"/>
        <w:bottom w:val="none" w:sz="0" w:space="0" w:color="auto"/>
        <w:right w:val="none" w:sz="0" w:space="0" w:color="auto"/>
      </w:divBdr>
    </w:div>
    <w:div w:id="1554849229">
      <w:bodyDiv w:val="1"/>
      <w:marLeft w:val="0"/>
      <w:marRight w:val="0"/>
      <w:marTop w:val="0"/>
      <w:marBottom w:val="0"/>
      <w:divBdr>
        <w:top w:val="none" w:sz="0" w:space="0" w:color="auto"/>
        <w:left w:val="none" w:sz="0" w:space="0" w:color="auto"/>
        <w:bottom w:val="none" w:sz="0" w:space="0" w:color="auto"/>
        <w:right w:val="none" w:sz="0" w:space="0" w:color="auto"/>
      </w:divBdr>
    </w:div>
    <w:div w:id="1555191833">
      <w:bodyDiv w:val="1"/>
      <w:marLeft w:val="0"/>
      <w:marRight w:val="0"/>
      <w:marTop w:val="0"/>
      <w:marBottom w:val="0"/>
      <w:divBdr>
        <w:top w:val="none" w:sz="0" w:space="0" w:color="auto"/>
        <w:left w:val="none" w:sz="0" w:space="0" w:color="auto"/>
        <w:bottom w:val="none" w:sz="0" w:space="0" w:color="auto"/>
        <w:right w:val="none" w:sz="0" w:space="0" w:color="auto"/>
      </w:divBdr>
    </w:div>
    <w:div w:id="1558861103">
      <w:bodyDiv w:val="1"/>
      <w:marLeft w:val="0"/>
      <w:marRight w:val="0"/>
      <w:marTop w:val="0"/>
      <w:marBottom w:val="0"/>
      <w:divBdr>
        <w:top w:val="none" w:sz="0" w:space="0" w:color="auto"/>
        <w:left w:val="none" w:sz="0" w:space="0" w:color="auto"/>
        <w:bottom w:val="none" w:sz="0" w:space="0" w:color="auto"/>
        <w:right w:val="none" w:sz="0" w:space="0" w:color="auto"/>
      </w:divBdr>
    </w:div>
    <w:div w:id="1564104126">
      <w:bodyDiv w:val="1"/>
      <w:marLeft w:val="0"/>
      <w:marRight w:val="0"/>
      <w:marTop w:val="0"/>
      <w:marBottom w:val="0"/>
      <w:divBdr>
        <w:top w:val="none" w:sz="0" w:space="0" w:color="auto"/>
        <w:left w:val="none" w:sz="0" w:space="0" w:color="auto"/>
        <w:bottom w:val="none" w:sz="0" w:space="0" w:color="auto"/>
        <w:right w:val="none" w:sz="0" w:space="0" w:color="auto"/>
      </w:divBdr>
    </w:div>
    <w:div w:id="1566641064">
      <w:bodyDiv w:val="1"/>
      <w:marLeft w:val="0"/>
      <w:marRight w:val="0"/>
      <w:marTop w:val="0"/>
      <w:marBottom w:val="0"/>
      <w:divBdr>
        <w:top w:val="none" w:sz="0" w:space="0" w:color="auto"/>
        <w:left w:val="none" w:sz="0" w:space="0" w:color="auto"/>
        <w:bottom w:val="none" w:sz="0" w:space="0" w:color="auto"/>
        <w:right w:val="none" w:sz="0" w:space="0" w:color="auto"/>
      </w:divBdr>
    </w:div>
    <w:div w:id="1569267427">
      <w:bodyDiv w:val="1"/>
      <w:marLeft w:val="0"/>
      <w:marRight w:val="0"/>
      <w:marTop w:val="0"/>
      <w:marBottom w:val="0"/>
      <w:divBdr>
        <w:top w:val="none" w:sz="0" w:space="0" w:color="auto"/>
        <w:left w:val="none" w:sz="0" w:space="0" w:color="auto"/>
        <w:bottom w:val="none" w:sz="0" w:space="0" w:color="auto"/>
        <w:right w:val="none" w:sz="0" w:space="0" w:color="auto"/>
      </w:divBdr>
    </w:div>
    <w:div w:id="1573081828">
      <w:bodyDiv w:val="1"/>
      <w:marLeft w:val="0"/>
      <w:marRight w:val="0"/>
      <w:marTop w:val="0"/>
      <w:marBottom w:val="0"/>
      <w:divBdr>
        <w:top w:val="none" w:sz="0" w:space="0" w:color="auto"/>
        <w:left w:val="none" w:sz="0" w:space="0" w:color="auto"/>
        <w:bottom w:val="none" w:sz="0" w:space="0" w:color="auto"/>
        <w:right w:val="none" w:sz="0" w:space="0" w:color="auto"/>
      </w:divBdr>
    </w:div>
    <w:div w:id="1573928460">
      <w:bodyDiv w:val="1"/>
      <w:marLeft w:val="0"/>
      <w:marRight w:val="0"/>
      <w:marTop w:val="0"/>
      <w:marBottom w:val="0"/>
      <w:divBdr>
        <w:top w:val="none" w:sz="0" w:space="0" w:color="auto"/>
        <w:left w:val="none" w:sz="0" w:space="0" w:color="auto"/>
        <w:bottom w:val="none" w:sz="0" w:space="0" w:color="auto"/>
        <w:right w:val="none" w:sz="0" w:space="0" w:color="auto"/>
      </w:divBdr>
    </w:div>
    <w:div w:id="1577278540">
      <w:bodyDiv w:val="1"/>
      <w:marLeft w:val="0"/>
      <w:marRight w:val="0"/>
      <w:marTop w:val="0"/>
      <w:marBottom w:val="0"/>
      <w:divBdr>
        <w:top w:val="none" w:sz="0" w:space="0" w:color="auto"/>
        <w:left w:val="none" w:sz="0" w:space="0" w:color="auto"/>
        <w:bottom w:val="none" w:sz="0" w:space="0" w:color="auto"/>
        <w:right w:val="none" w:sz="0" w:space="0" w:color="auto"/>
      </w:divBdr>
    </w:div>
    <w:div w:id="1577284815">
      <w:bodyDiv w:val="1"/>
      <w:marLeft w:val="0"/>
      <w:marRight w:val="0"/>
      <w:marTop w:val="0"/>
      <w:marBottom w:val="0"/>
      <w:divBdr>
        <w:top w:val="none" w:sz="0" w:space="0" w:color="auto"/>
        <w:left w:val="none" w:sz="0" w:space="0" w:color="auto"/>
        <w:bottom w:val="none" w:sz="0" w:space="0" w:color="auto"/>
        <w:right w:val="none" w:sz="0" w:space="0" w:color="auto"/>
      </w:divBdr>
    </w:div>
    <w:div w:id="1577664604">
      <w:bodyDiv w:val="1"/>
      <w:marLeft w:val="0"/>
      <w:marRight w:val="0"/>
      <w:marTop w:val="0"/>
      <w:marBottom w:val="0"/>
      <w:divBdr>
        <w:top w:val="none" w:sz="0" w:space="0" w:color="auto"/>
        <w:left w:val="none" w:sz="0" w:space="0" w:color="auto"/>
        <w:bottom w:val="none" w:sz="0" w:space="0" w:color="auto"/>
        <w:right w:val="none" w:sz="0" w:space="0" w:color="auto"/>
      </w:divBdr>
    </w:div>
    <w:div w:id="1581527504">
      <w:bodyDiv w:val="1"/>
      <w:marLeft w:val="0"/>
      <w:marRight w:val="0"/>
      <w:marTop w:val="0"/>
      <w:marBottom w:val="0"/>
      <w:divBdr>
        <w:top w:val="none" w:sz="0" w:space="0" w:color="auto"/>
        <w:left w:val="none" w:sz="0" w:space="0" w:color="auto"/>
        <w:bottom w:val="none" w:sz="0" w:space="0" w:color="auto"/>
        <w:right w:val="none" w:sz="0" w:space="0" w:color="auto"/>
      </w:divBdr>
    </w:div>
    <w:div w:id="1583372909">
      <w:bodyDiv w:val="1"/>
      <w:marLeft w:val="0"/>
      <w:marRight w:val="0"/>
      <w:marTop w:val="0"/>
      <w:marBottom w:val="0"/>
      <w:divBdr>
        <w:top w:val="none" w:sz="0" w:space="0" w:color="auto"/>
        <w:left w:val="none" w:sz="0" w:space="0" w:color="auto"/>
        <w:bottom w:val="none" w:sz="0" w:space="0" w:color="auto"/>
        <w:right w:val="none" w:sz="0" w:space="0" w:color="auto"/>
      </w:divBdr>
    </w:div>
    <w:div w:id="1583563513">
      <w:bodyDiv w:val="1"/>
      <w:marLeft w:val="0"/>
      <w:marRight w:val="0"/>
      <w:marTop w:val="0"/>
      <w:marBottom w:val="0"/>
      <w:divBdr>
        <w:top w:val="none" w:sz="0" w:space="0" w:color="auto"/>
        <w:left w:val="none" w:sz="0" w:space="0" w:color="auto"/>
        <w:bottom w:val="none" w:sz="0" w:space="0" w:color="auto"/>
        <w:right w:val="none" w:sz="0" w:space="0" w:color="auto"/>
      </w:divBdr>
    </w:div>
    <w:div w:id="1583637276">
      <w:bodyDiv w:val="1"/>
      <w:marLeft w:val="0"/>
      <w:marRight w:val="0"/>
      <w:marTop w:val="0"/>
      <w:marBottom w:val="0"/>
      <w:divBdr>
        <w:top w:val="none" w:sz="0" w:space="0" w:color="auto"/>
        <w:left w:val="none" w:sz="0" w:space="0" w:color="auto"/>
        <w:bottom w:val="none" w:sz="0" w:space="0" w:color="auto"/>
        <w:right w:val="none" w:sz="0" w:space="0" w:color="auto"/>
      </w:divBdr>
    </w:div>
    <w:div w:id="1585140697">
      <w:bodyDiv w:val="1"/>
      <w:marLeft w:val="0"/>
      <w:marRight w:val="0"/>
      <w:marTop w:val="0"/>
      <w:marBottom w:val="0"/>
      <w:divBdr>
        <w:top w:val="none" w:sz="0" w:space="0" w:color="auto"/>
        <w:left w:val="none" w:sz="0" w:space="0" w:color="auto"/>
        <w:bottom w:val="none" w:sz="0" w:space="0" w:color="auto"/>
        <w:right w:val="none" w:sz="0" w:space="0" w:color="auto"/>
      </w:divBdr>
    </w:div>
    <w:div w:id="1585187236">
      <w:bodyDiv w:val="1"/>
      <w:marLeft w:val="0"/>
      <w:marRight w:val="0"/>
      <w:marTop w:val="0"/>
      <w:marBottom w:val="0"/>
      <w:divBdr>
        <w:top w:val="none" w:sz="0" w:space="0" w:color="auto"/>
        <w:left w:val="none" w:sz="0" w:space="0" w:color="auto"/>
        <w:bottom w:val="none" w:sz="0" w:space="0" w:color="auto"/>
        <w:right w:val="none" w:sz="0" w:space="0" w:color="auto"/>
      </w:divBdr>
    </w:div>
    <w:div w:id="1587957932">
      <w:bodyDiv w:val="1"/>
      <w:marLeft w:val="0"/>
      <w:marRight w:val="0"/>
      <w:marTop w:val="0"/>
      <w:marBottom w:val="0"/>
      <w:divBdr>
        <w:top w:val="none" w:sz="0" w:space="0" w:color="auto"/>
        <w:left w:val="none" w:sz="0" w:space="0" w:color="auto"/>
        <w:bottom w:val="none" w:sz="0" w:space="0" w:color="auto"/>
        <w:right w:val="none" w:sz="0" w:space="0" w:color="auto"/>
      </w:divBdr>
    </w:div>
    <w:div w:id="1593077576">
      <w:bodyDiv w:val="1"/>
      <w:marLeft w:val="0"/>
      <w:marRight w:val="0"/>
      <w:marTop w:val="0"/>
      <w:marBottom w:val="0"/>
      <w:divBdr>
        <w:top w:val="none" w:sz="0" w:space="0" w:color="auto"/>
        <w:left w:val="none" w:sz="0" w:space="0" w:color="auto"/>
        <w:bottom w:val="none" w:sz="0" w:space="0" w:color="auto"/>
        <w:right w:val="none" w:sz="0" w:space="0" w:color="auto"/>
      </w:divBdr>
    </w:div>
    <w:div w:id="1594119743">
      <w:bodyDiv w:val="1"/>
      <w:marLeft w:val="0"/>
      <w:marRight w:val="0"/>
      <w:marTop w:val="0"/>
      <w:marBottom w:val="0"/>
      <w:divBdr>
        <w:top w:val="none" w:sz="0" w:space="0" w:color="auto"/>
        <w:left w:val="none" w:sz="0" w:space="0" w:color="auto"/>
        <w:bottom w:val="none" w:sz="0" w:space="0" w:color="auto"/>
        <w:right w:val="none" w:sz="0" w:space="0" w:color="auto"/>
      </w:divBdr>
    </w:div>
    <w:div w:id="1596203099">
      <w:bodyDiv w:val="1"/>
      <w:marLeft w:val="0"/>
      <w:marRight w:val="0"/>
      <w:marTop w:val="0"/>
      <w:marBottom w:val="0"/>
      <w:divBdr>
        <w:top w:val="none" w:sz="0" w:space="0" w:color="auto"/>
        <w:left w:val="none" w:sz="0" w:space="0" w:color="auto"/>
        <w:bottom w:val="none" w:sz="0" w:space="0" w:color="auto"/>
        <w:right w:val="none" w:sz="0" w:space="0" w:color="auto"/>
      </w:divBdr>
    </w:div>
    <w:div w:id="1601134947">
      <w:bodyDiv w:val="1"/>
      <w:marLeft w:val="0"/>
      <w:marRight w:val="0"/>
      <w:marTop w:val="0"/>
      <w:marBottom w:val="0"/>
      <w:divBdr>
        <w:top w:val="none" w:sz="0" w:space="0" w:color="auto"/>
        <w:left w:val="none" w:sz="0" w:space="0" w:color="auto"/>
        <w:bottom w:val="none" w:sz="0" w:space="0" w:color="auto"/>
        <w:right w:val="none" w:sz="0" w:space="0" w:color="auto"/>
      </w:divBdr>
    </w:div>
    <w:div w:id="1601915191">
      <w:bodyDiv w:val="1"/>
      <w:marLeft w:val="0"/>
      <w:marRight w:val="0"/>
      <w:marTop w:val="0"/>
      <w:marBottom w:val="0"/>
      <w:divBdr>
        <w:top w:val="none" w:sz="0" w:space="0" w:color="auto"/>
        <w:left w:val="none" w:sz="0" w:space="0" w:color="auto"/>
        <w:bottom w:val="none" w:sz="0" w:space="0" w:color="auto"/>
        <w:right w:val="none" w:sz="0" w:space="0" w:color="auto"/>
      </w:divBdr>
    </w:div>
    <w:div w:id="1602446016">
      <w:bodyDiv w:val="1"/>
      <w:marLeft w:val="0"/>
      <w:marRight w:val="0"/>
      <w:marTop w:val="0"/>
      <w:marBottom w:val="0"/>
      <w:divBdr>
        <w:top w:val="none" w:sz="0" w:space="0" w:color="auto"/>
        <w:left w:val="none" w:sz="0" w:space="0" w:color="auto"/>
        <w:bottom w:val="none" w:sz="0" w:space="0" w:color="auto"/>
        <w:right w:val="none" w:sz="0" w:space="0" w:color="auto"/>
      </w:divBdr>
    </w:div>
    <w:div w:id="1604729080">
      <w:bodyDiv w:val="1"/>
      <w:marLeft w:val="0"/>
      <w:marRight w:val="0"/>
      <w:marTop w:val="0"/>
      <w:marBottom w:val="0"/>
      <w:divBdr>
        <w:top w:val="none" w:sz="0" w:space="0" w:color="auto"/>
        <w:left w:val="none" w:sz="0" w:space="0" w:color="auto"/>
        <w:bottom w:val="none" w:sz="0" w:space="0" w:color="auto"/>
        <w:right w:val="none" w:sz="0" w:space="0" w:color="auto"/>
      </w:divBdr>
    </w:div>
    <w:div w:id="1604915903">
      <w:bodyDiv w:val="1"/>
      <w:marLeft w:val="0"/>
      <w:marRight w:val="0"/>
      <w:marTop w:val="0"/>
      <w:marBottom w:val="0"/>
      <w:divBdr>
        <w:top w:val="none" w:sz="0" w:space="0" w:color="auto"/>
        <w:left w:val="none" w:sz="0" w:space="0" w:color="auto"/>
        <w:bottom w:val="none" w:sz="0" w:space="0" w:color="auto"/>
        <w:right w:val="none" w:sz="0" w:space="0" w:color="auto"/>
      </w:divBdr>
    </w:div>
    <w:div w:id="1607342657">
      <w:bodyDiv w:val="1"/>
      <w:marLeft w:val="0"/>
      <w:marRight w:val="0"/>
      <w:marTop w:val="0"/>
      <w:marBottom w:val="0"/>
      <w:divBdr>
        <w:top w:val="none" w:sz="0" w:space="0" w:color="auto"/>
        <w:left w:val="none" w:sz="0" w:space="0" w:color="auto"/>
        <w:bottom w:val="none" w:sz="0" w:space="0" w:color="auto"/>
        <w:right w:val="none" w:sz="0" w:space="0" w:color="auto"/>
      </w:divBdr>
    </w:div>
    <w:div w:id="1612467960">
      <w:bodyDiv w:val="1"/>
      <w:marLeft w:val="0"/>
      <w:marRight w:val="0"/>
      <w:marTop w:val="0"/>
      <w:marBottom w:val="0"/>
      <w:divBdr>
        <w:top w:val="none" w:sz="0" w:space="0" w:color="auto"/>
        <w:left w:val="none" w:sz="0" w:space="0" w:color="auto"/>
        <w:bottom w:val="none" w:sz="0" w:space="0" w:color="auto"/>
        <w:right w:val="none" w:sz="0" w:space="0" w:color="auto"/>
      </w:divBdr>
    </w:div>
    <w:div w:id="1614440512">
      <w:bodyDiv w:val="1"/>
      <w:marLeft w:val="0"/>
      <w:marRight w:val="0"/>
      <w:marTop w:val="0"/>
      <w:marBottom w:val="0"/>
      <w:divBdr>
        <w:top w:val="none" w:sz="0" w:space="0" w:color="auto"/>
        <w:left w:val="none" w:sz="0" w:space="0" w:color="auto"/>
        <w:bottom w:val="none" w:sz="0" w:space="0" w:color="auto"/>
        <w:right w:val="none" w:sz="0" w:space="0" w:color="auto"/>
      </w:divBdr>
    </w:div>
    <w:div w:id="1616667455">
      <w:bodyDiv w:val="1"/>
      <w:marLeft w:val="0"/>
      <w:marRight w:val="0"/>
      <w:marTop w:val="0"/>
      <w:marBottom w:val="0"/>
      <w:divBdr>
        <w:top w:val="none" w:sz="0" w:space="0" w:color="auto"/>
        <w:left w:val="none" w:sz="0" w:space="0" w:color="auto"/>
        <w:bottom w:val="none" w:sz="0" w:space="0" w:color="auto"/>
        <w:right w:val="none" w:sz="0" w:space="0" w:color="auto"/>
      </w:divBdr>
    </w:div>
    <w:div w:id="1616867262">
      <w:bodyDiv w:val="1"/>
      <w:marLeft w:val="0"/>
      <w:marRight w:val="0"/>
      <w:marTop w:val="0"/>
      <w:marBottom w:val="0"/>
      <w:divBdr>
        <w:top w:val="none" w:sz="0" w:space="0" w:color="auto"/>
        <w:left w:val="none" w:sz="0" w:space="0" w:color="auto"/>
        <w:bottom w:val="none" w:sz="0" w:space="0" w:color="auto"/>
        <w:right w:val="none" w:sz="0" w:space="0" w:color="auto"/>
      </w:divBdr>
    </w:div>
    <w:div w:id="1619142280">
      <w:bodyDiv w:val="1"/>
      <w:marLeft w:val="0"/>
      <w:marRight w:val="0"/>
      <w:marTop w:val="0"/>
      <w:marBottom w:val="0"/>
      <w:divBdr>
        <w:top w:val="none" w:sz="0" w:space="0" w:color="auto"/>
        <w:left w:val="none" w:sz="0" w:space="0" w:color="auto"/>
        <w:bottom w:val="none" w:sz="0" w:space="0" w:color="auto"/>
        <w:right w:val="none" w:sz="0" w:space="0" w:color="auto"/>
      </w:divBdr>
    </w:div>
    <w:div w:id="1622568865">
      <w:bodyDiv w:val="1"/>
      <w:marLeft w:val="0"/>
      <w:marRight w:val="0"/>
      <w:marTop w:val="0"/>
      <w:marBottom w:val="0"/>
      <w:divBdr>
        <w:top w:val="none" w:sz="0" w:space="0" w:color="auto"/>
        <w:left w:val="none" w:sz="0" w:space="0" w:color="auto"/>
        <w:bottom w:val="none" w:sz="0" w:space="0" w:color="auto"/>
        <w:right w:val="none" w:sz="0" w:space="0" w:color="auto"/>
      </w:divBdr>
    </w:div>
    <w:div w:id="1625036294">
      <w:bodyDiv w:val="1"/>
      <w:marLeft w:val="0"/>
      <w:marRight w:val="0"/>
      <w:marTop w:val="0"/>
      <w:marBottom w:val="0"/>
      <w:divBdr>
        <w:top w:val="none" w:sz="0" w:space="0" w:color="auto"/>
        <w:left w:val="none" w:sz="0" w:space="0" w:color="auto"/>
        <w:bottom w:val="none" w:sz="0" w:space="0" w:color="auto"/>
        <w:right w:val="none" w:sz="0" w:space="0" w:color="auto"/>
      </w:divBdr>
    </w:div>
    <w:div w:id="1625577608">
      <w:bodyDiv w:val="1"/>
      <w:marLeft w:val="0"/>
      <w:marRight w:val="0"/>
      <w:marTop w:val="0"/>
      <w:marBottom w:val="0"/>
      <w:divBdr>
        <w:top w:val="none" w:sz="0" w:space="0" w:color="auto"/>
        <w:left w:val="none" w:sz="0" w:space="0" w:color="auto"/>
        <w:bottom w:val="none" w:sz="0" w:space="0" w:color="auto"/>
        <w:right w:val="none" w:sz="0" w:space="0" w:color="auto"/>
      </w:divBdr>
    </w:div>
    <w:div w:id="1625690796">
      <w:bodyDiv w:val="1"/>
      <w:marLeft w:val="0"/>
      <w:marRight w:val="0"/>
      <w:marTop w:val="0"/>
      <w:marBottom w:val="0"/>
      <w:divBdr>
        <w:top w:val="none" w:sz="0" w:space="0" w:color="auto"/>
        <w:left w:val="none" w:sz="0" w:space="0" w:color="auto"/>
        <w:bottom w:val="none" w:sz="0" w:space="0" w:color="auto"/>
        <w:right w:val="none" w:sz="0" w:space="0" w:color="auto"/>
      </w:divBdr>
    </w:div>
    <w:div w:id="1626816691">
      <w:bodyDiv w:val="1"/>
      <w:marLeft w:val="0"/>
      <w:marRight w:val="0"/>
      <w:marTop w:val="0"/>
      <w:marBottom w:val="0"/>
      <w:divBdr>
        <w:top w:val="none" w:sz="0" w:space="0" w:color="auto"/>
        <w:left w:val="none" w:sz="0" w:space="0" w:color="auto"/>
        <w:bottom w:val="none" w:sz="0" w:space="0" w:color="auto"/>
        <w:right w:val="none" w:sz="0" w:space="0" w:color="auto"/>
      </w:divBdr>
    </w:div>
    <w:div w:id="1627539755">
      <w:bodyDiv w:val="1"/>
      <w:marLeft w:val="0"/>
      <w:marRight w:val="0"/>
      <w:marTop w:val="0"/>
      <w:marBottom w:val="0"/>
      <w:divBdr>
        <w:top w:val="none" w:sz="0" w:space="0" w:color="auto"/>
        <w:left w:val="none" w:sz="0" w:space="0" w:color="auto"/>
        <w:bottom w:val="none" w:sz="0" w:space="0" w:color="auto"/>
        <w:right w:val="none" w:sz="0" w:space="0" w:color="auto"/>
      </w:divBdr>
    </w:div>
    <w:div w:id="1627814000">
      <w:bodyDiv w:val="1"/>
      <w:marLeft w:val="0"/>
      <w:marRight w:val="0"/>
      <w:marTop w:val="0"/>
      <w:marBottom w:val="0"/>
      <w:divBdr>
        <w:top w:val="none" w:sz="0" w:space="0" w:color="auto"/>
        <w:left w:val="none" w:sz="0" w:space="0" w:color="auto"/>
        <w:bottom w:val="none" w:sz="0" w:space="0" w:color="auto"/>
        <w:right w:val="none" w:sz="0" w:space="0" w:color="auto"/>
      </w:divBdr>
    </w:div>
    <w:div w:id="1629894202">
      <w:bodyDiv w:val="1"/>
      <w:marLeft w:val="0"/>
      <w:marRight w:val="0"/>
      <w:marTop w:val="0"/>
      <w:marBottom w:val="0"/>
      <w:divBdr>
        <w:top w:val="none" w:sz="0" w:space="0" w:color="auto"/>
        <w:left w:val="none" w:sz="0" w:space="0" w:color="auto"/>
        <w:bottom w:val="none" w:sz="0" w:space="0" w:color="auto"/>
        <w:right w:val="none" w:sz="0" w:space="0" w:color="auto"/>
      </w:divBdr>
    </w:div>
    <w:div w:id="1630165494">
      <w:bodyDiv w:val="1"/>
      <w:marLeft w:val="0"/>
      <w:marRight w:val="0"/>
      <w:marTop w:val="0"/>
      <w:marBottom w:val="0"/>
      <w:divBdr>
        <w:top w:val="none" w:sz="0" w:space="0" w:color="auto"/>
        <w:left w:val="none" w:sz="0" w:space="0" w:color="auto"/>
        <w:bottom w:val="none" w:sz="0" w:space="0" w:color="auto"/>
        <w:right w:val="none" w:sz="0" w:space="0" w:color="auto"/>
      </w:divBdr>
    </w:div>
    <w:div w:id="1630282506">
      <w:bodyDiv w:val="1"/>
      <w:marLeft w:val="0"/>
      <w:marRight w:val="0"/>
      <w:marTop w:val="0"/>
      <w:marBottom w:val="0"/>
      <w:divBdr>
        <w:top w:val="none" w:sz="0" w:space="0" w:color="auto"/>
        <w:left w:val="none" w:sz="0" w:space="0" w:color="auto"/>
        <w:bottom w:val="none" w:sz="0" w:space="0" w:color="auto"/>
        <w:right w:val="none" w:sz="0" w:space="0" w:color="auto"/>
      </w:divBdr>
    </w:div>
    <w:div w:id="1635483204">
      <w:bodyDiv w:val="1"/>
      <w:marLeft w:val="0"/>
      <w:marRight w:val="0"/>
      <w:marTop w:val="0"/>
      <w:marBottom w:val="0"/>
      <w:divBdr>
        <w:top w:val="none" w:sz="0" w:space="0" w:color="auto"/>
        <w:left w:val="none" w:sz="0" w:space="0" w:color="auto"/>
        <w:bottom w:val="none" w:sz="0" w:space="0" w:color="auto"/>
        <w:right w:val="none" w:sz="0" w:space="0" w:color="auto"/>
      </w:divBdr>
    </w:div>
    <w:div w:id="1636176143">
      <w:bodyDiv w:val="1"/>
      <w:marLeft w:val="0"/>
      <w:marRight w:val="0"/>
      <w:marTop w:val="0"/>
      <w:marBottom w:val="0"/>
      <w:divBdr>
        <w:top w:val="none" w:sz="0" w:space="0" w:color="auto"/>
        <w:left w:val="none" w:sz="0" w:space="0" w:color="auto"/>
        <w:bottom w:val="none" w:sz="0" w:space="0" w:color="auto"/>
        <w:right w:val="none" w:sz="0" w:space="0" w:color="auto"/>
      </w:divBdr>
    </w:div>
    <w:div w:id="1637029414">
      <w:bodyDiv w:val="1"/>
      <w:marLeft w:val="0"/>
      <w:marRight w:val="0"/>
      <w:marTop w:val="0"/>
      <w:marBottom w:val="0"/>
      <w:divBdr>
        <w:top w:val="none" w:sz="0" w:space="0" w:color="auto"/>
        <w:left w:val="none" w:sz="0" w:space="0" w:color="auto"/>
        <w:bottom w:val="none" w:sz="0" w:space="0" w:color="auto"/>
        <w:right w:val="none" w:sz="0" w:space="0" w:color="auto"/>
      </w:divBdr>
    </w:div>
    <w:div w:id="1637951986">
      <w:bodyDiv w:val="1"/>
      <w:marLeft w:val="0"/>
      <w:marRight w:val="0"/>
      <w:marTop w:val="0"/>
      <w:marBottom w:val="0"/>
      <w:divBdr>
        <w:top w:val="none" w:sz="0" w:space="0" w:color="auto"/>
        <w:left w:val="none" w:sz="0" w:space="0" w:color="auto"/>
        <w:bottom w:val="none" w:sz="0" w:space="0" w:color="auto"/>
        <w:right w:val="none" w:sz="0" w:space="0" w:color="auto"/>
      </w:divBdr>
    </w:div>
    <w:div w:id="1639336942">
      <w:bodyDiv w:val="1"/>
      <w:marLeft w:val="0"/>
      <w:marRight w:val="0"/>
      <w:marTop w:val="0"/>
      <w:marBottom w:val="0"/>
      <w:divBdr>
        <w:top w:val="none" w:sz="0" w:space="0" w:color="auto"/>
        <w:left w:val="none" w:sz="0" w:space="0" w:color="auto"/>
        <w:bottom w:val="none" w:sz="0" w:space="0" w:color="auto"/>
        <w:right w:val="none" w:sz="0" w:space="0" w:color="auto"/>
      </w:divBdr>
    </w:div>
    <w:div w:id="1641838667">
      <w:bodyDiv w:val="1"/>
      <w:marLeft w:val="0"/>
      <w:marRight w:val="0"/>
      <w:marTop w:val="0"/>
      <w:marBottom w:val="0"/>
      <w:divBdr>
        <w:top w:val="none" w:sz="0" w:space="0" w:color="auto"/>
        <w:left w:val="none" w:sz="0" w:space="0" w:color="auto"/>
        <w:bottom w:val="none" w:sz="0" w:space="0" w:color="auto"/>
        <w:right w:val="none" w:sz="0" w:space="0" w:color="auto"/>
      </w:divBdr>
    </w:div>
    <w:div w:id="1642227598">
      <w:bodyDiv w:val="1"/>
      <w:marLeft w:val="0"/>
      <w:marRight w:val="0"/>
      <w:marTop w:val="0"/>
      <w:marBottom w:val="0"/>
      <w:divBdr>
        <w:top w:val="none" w:sz="0" w:space="0" w:color="auto"/>
        <w:left w:val="none" w:sz="0" w:space="0" w:color="auto"/>
        <w:bottom w:val="none" w:sz="0" w:space="0" w:color="auto"/>
        <w:right w:val="none" w:sz="0" w:space="0" w:color="auto"/>
      </w:divBdr>
    </w:div>
    <w:div w:id="1644044075">
      <w:bodyDiv w:val="1"/>
      <w:marLeft w:val="0"/>
      <w:marRight w:val="0"/>
      <w:marTop w:val="0"/>
      <w:marBottom w:val="0"/>
      <w:divBdr>
        <w:top w:val="none" w:sz="0" w:space="0" w:color="auto"/>
        <w:left w:val="none" w:sz="0" w:space="0" w:color="auto"/>
        <w:bottom w:val="none" w:sz="0" w:space="0" w:color="auto"/>
        <w:right w:val="none" w:sz="0" w:space="0" w:color="auto"/>
      </w:divBdr>
    </w:div>
    <w:div w:id="1645620861">
      <w:bodyDiv w:val="1"/>
      <w:marLeft w:val="0"/>
      <w:marRight w:val="0"/>
      <w:marTop w:val="0"/>
      <w:marBottom w:val="0"/>
      <w:divBdr>
        <w:top w:val="none" w:sz="0" w:space="0" w:color="auto"/>
        <w:left w:val="none" w:sz="0" w:space="0" w:color="auto"/>
        <w:bottom w:val="none" w:sz="0" w:space="0" w:color="auto"/>
        <w:right w:val="none" w:sz="0" w:space="0" w:color="auto"/>
      </w:divBdr>
    </w:div>
    <w:div w:id="1647397312">
      <w:bodyDiv w:val="1"/>
      <w:marLeft w:val="0"/>
      <w:marRight w:val="0"/>
      <w:marTop w:val="0"/>
      <w:marBottom w:val="0"/>
      <w:divBdr>
        <w:top w:val="none" w:sz="0" w:space="0" w:color="auto"/>
        <w:left w:val="none" w:sz="0" w:space="0" w:color="auto"/>
        <w:bottom w:val="none" w:sz="0" w:space="0" w:color="auto"/>
        <w:right w:val="none" w:sz="0" w:space="0" w:color="auto"/>
      </w:divBdr>
    </w:div>
    <w:div w:id="1648709174">
      <w:bodyDiv w:val="1"/>
      <w:marLeft w:val="0"/>
      <w:marRight w:val="0"/>
      <w:marTop w:val="0"/>
      <w:marBottom w:val="0"/>
      <w:divBdr>
        <w:top w:val="none" w:sz="0" w:space="0" w:color="auto"/>
        <w:left w:val="none" w:sz="0" w:space="0" w:color="auto"/>
        <w:bottom w:val="none" w:sz="0" w:space="0" w:color="auto"/>
        <w:right w:val="none" w:sz="0" w:space="0" w:color="auto"/>
      </w:divBdr>
    </w:div>
    <w:div w:id="1649555942">
      <w:bodyDiv w:val="1"/>
      <w:marLeft w:val="0"/>
      <w:marRight w:val="0"/>
      <w:marTop w:val="0"/>
      <w:marBottom w:val="0"/>
      <w:divBdr>
        <w:top w:val="none" w:sz="0" w:space="0" w:color="auto"/>
        <w:left w:val="none" w:sz="0" w:space="0" w:color="auto"/>
        <w:bottom w:val="none" w:sz="0" w:space="0" w:color="auto"/>
        <w:right w:val="none" w:sz="0" w:space="0" w:color="auto"/>
      </w:divBdr>
    </w:div>
    <w:div w:id="1651714328">
      <w:bodyDiv w:val="1"/>
      <w:marLeft w:val="0"/>
      <w:marRight w:val="0"/>
      <w:marTop w:val="0"/>
      <w:marBottom w:val="0"/>
      <w:divBdr>
        <w:top w:val="none" w:sz="0" w:space="0" w:color="auto"/>
        <w:left w:val="none" w:sz="0" w:space="0" w:color="auto"/>
        <w:bottom w:val="none" w:sz="0" w:space="0" w:color="auto"/>
        <w:right w:val="none" w:sz="0" w:space="0" w:color="auto"/>
      </w:divBdr>
    </w:div>
    <w:div w:id="1653290061">
      <w:bodyDiv w:val="1"/>
      <w:marLeft w:val="0"/>
      <w:marRight w:val="0"/>
      <w:marTop w:val="0"/>
      <w:marBottom w:val="0"/>
      <w:divBdr>
        <w:top w:val="none" w:sz="0" w:space="0" w:color="auto"/>
        <w:left w:val="none" w:sz="0" w:space="0" w:color="auto"/>
        <w:bottom w:val="none" w:sz="0" w:space="0" w:color="auto"/>
        <w:right w:val="none" w:sz="0" w:space="0" w:color="auto"/>
      </w:divBdr>
    </w:div>
    <w:div w:id="1653370154">
      <w:bodyDiv w:val="1"/>
      <w:marLeft w:val="0"/>
      <w:marRight w:val="0"/>
      <w:marTop w:val="0"/>
      <w:marBottom w:val="0"/>
      <w:divBdr>
        <w:top w:val="none" w:sz="0" w:space="0" w:color="auto"/>
        <w:left w:val="none" w:sz="0" w:space="0" w:color="auto"/>
        <w:bottom w:val="none" w:sz="0" w:space="0" w:color="auto"/>
        <w:right w:val="none" w:sz="0" w:space="0" w:color="auto"/>
      </w:divBdr>
    </w:div>
    <w:div w:id="1659571561">
      <w:bodyDiv w:val="1"/>
      <w:marLeft w:val="0"/>
      <w:marRight w:val="0"/>
      <w:marTop w:val="0"/>
      <w:marBottom w:val="0"/>
      <w:divBdr>
        <w:top w:val="none" w:sz="0" w:space="0" w:color="auto"/>
        <w:left w:val="none" w:sz="0" w:space="0" w:color="auto"/>
        <w:bottom w:val="none" w:sz="0" w:space="0" w:color="auto"/>
        <w:right w:val="none" w:sz="0" w:space="0" w:color="auto"/>
      </w:divBdr>
    </w:div>
    <w:div w:id="1664239540">
      <w:bodyDiv w:val="1"/>
      <w:marLeft w:val="0"/>
      <w:marRight w:val="0"/>
      <w:marTop w:val="0"/>
      <w:marBottom w:val="0"/>
      <w:divBdr>
        <w:top w:val="none" w:sz="0" w:space="0" w:color="auto"/>
        <w:left w:val="none" w:sz="0" w:space="0" w:color="auto"/>
        <w:bottom w:val="none" w:sz="0" w:space="0" w:color="auto"/>
        <w:right w:val="none" w:sz="0" w:space="0" w:color="auto"/>
      </w:divBdr>
    </w:div>
    <w:div w:id="1666127172">
      <w:bodyDiv w:val="1"/>
      <w:marLeft w:val="0"/>
      <w:marRight w:val="0"/>
      <w:marTop w:val="0"/>
      <w:marBottom w:val="0"/>
      <w:divBdr>
        <w:top w:val="none" w:sz="0" w:space="0" w:color="auto"/>
        <w:left w:val="none" w:sz="0" w:space="0" w:color="auto"/>
        <w:bottom w:val="none" w:sz="0" w:space="0" w:color="auto"/>
        <w:right w:val="none" w:sz="0" w:space="0" w:color="auto"/>
      </w:divBdr>
    </w:div>
    <w:div w:id="1670936821">
      <w:bodyDiv w:val="1"/>
      <w:marLeft w:val="0"/>
      <w:marRight w:val="0"/>
      <w:marTop w:val="0"/>
      <w:marBottom w:val="0"/>
      <w:divBdr>
        <w:top w:val="none" w:sz="0" w:space="0" w:color="auto"/>
        <w:left w:val="none" w:sz="0" w:space="0" w:color="auto"/>
        <w:bottom w:val="none" w:sz="0" w:space="0" w:color="auto"/>
        <w:right w:val="none" w:sz="0" w:space="0" w:color="auto"/>
      </w:divBdr>
    </w:div>
    <w:div w:id="1677027336">
      <w:bodyDiv w:val="1"/>
      <w:marLeft w:val="0"/>
      <w:marRight w:val="0"/>
      <w:marTop w:val="0"/>
      <w:marBottom w:val="0"/>
      <w:divBdr>
        <w:top w:val="none" w:sz="0" w:space="0" w:color="auto"/>
        <w:left w:val="none" w:sz="0" w:space="0" w:color="auto"/>
        <w:bottom w:val="none" w:sz="0" w:space="0" w:color="auto"/>
        <w:right w:val="none" w:sz="0" w:space="0" w:color="auto"/>
      </w:divBdr>
    </w:div>
    <w:div w:id="1677612327">
      <w:bodyDiv w:val="1"/>
      <w:marLeft w:val="0"/>
      <w:marRight w:val="0"/>
      <w:marTop w:val="0"/>
      <w:marBottom w:val="0"/>
      <w:divBdr>
        <w:top w:val="none" w:sz="0" w:space="0" w:color="auto"/>
        <w:left w:val="none" w:sz="0" w:space="0" w:color="auto"/>
        <w:bottom w:val="none" w:sz="0" w:space="0" w:color="auto"/>
        <w:right w:val="none" w:sz="0" w:space="0" w:color="auto"/>
      </w:divBdr>
    </w:div>
    <w:div w:id="1678578885">
      <w:bodyDiv w:val="1"/>
      <w:marLeft w:val="0"/>
      <w:marRight w:val="0"/>
      <w:marTop w:val="0"/>
      <w:marBottom w:val="0"/>
      <w:divBdr>
        <w:top w:val="none" w:sz="0" w:space="0" w:color="auto"/>
        <w:left w:val="none" w:sz="0" w:space="0" w:color="auto"/>
        <w:bottom w:val="none" w:sz="0" w:space="0" w:color="auto"/>
        <w:right w:val="none" w:sz="0" w:space="0" w:color="auto"/>
      </w:divBdr>
    </w:div>
    <w:div w:id="1685667067">
      <w:bodyDiv w:val="1"/>
      <w:marLeft w:val="0"/>
      <w:marRight w:val="0"/>
      <w:marTop w:val="0"/>
      <w:marBottom w:val="0"/>
      <w:divBdr>
        <w:top w:val="none" w:sz="0" w:space="0" w:color="auto"/>
        <w:left w:val="none" w:sz="0" w:space="0" w:color="auto"/>
        <w:bottom w:val="none" w:sz="0" w:space="0" w:color="auto"/>
        <w:right w:val="none" w:sz="0" w:space="0" w:color="auto"/>
      </w:divBdr>
    </w:div>
    <w:div w:id="1688604599">
      <w:bodyDiv w:val="1"/>
      <w:marLeft w:val="0"/>
      <w:marRight w:val="0"/>
      <w:marTop w:val="0"/>
      <w:marBottom w:val="0"/>
      <w:divBdr>
        <w:top w:val="none" w:sz="0" w:space="0" w:color="auto"/>
        <w:left w:val="none" w:sz="0" w:space="0" w:color="auto"/>
        <w:bottom w:val="none" w:sz="0" w:space="0" w:color="auto"/>
        <w:right w:val="none" w:sz="0" w:space="0" w:color="auto"/>
      </w:divBdr>
    </w:div>
    <w:div w:id="1692561894">
      <w:bodyDiv w:val="1"/>
      <w:marLeft w:val="0"/>
      <w:marRight w:val="0"/>
      <w:marTop w:val="0"/>
      <w:marBottom w:val="0"/>
      <w:divBdr>
        <w:top w:val="none" w:sz="0" w:space="0" w:color="auto"/>
        <w:left w:val="none" w:sz="0" w:space="0" w:color="auto"/>
        <w:bottom w:val="none" w:sz="0" w:space="0" w:color="auto"/>
        <w:right w:val="none" w:sz="0" w:space="0" w:color="auto"/>
      </w:divBdr>
    </w:div>
    <w:div w:id="1697073464">
      <w:bodyDiv w:val="1"/>
      <w:marLeft w:val="0"/>
      <w:marRight w:val="0"/>
      <w:marTop w:val="0"/>
      <w:marBottom w:val="0"/>
      <w:divBdr>
        <w:top w:val="none" w:sz="0" w:space="0" w:color="auto"/>
        <w:left w:val="none" w:sz="0" w:space="0" w:color="auto"/>
        <w:bottom w:val="none" w:sz="0" w:space="0" w:color="auto"/>
        <w:right w:val="none" w:sz="0" w:space="0" w:color="auto"/>
      </w:divBdr>
    </w:div>
    <w:div w:id="1698121612">
      <w:bodyDiv w:val="1"/>
      <w:marLeft w:val="0"/>
      <w:marRight w:val="0"/>
      <w:marTop w:val="0"/>
      <w:marBottom w:val="0"/>
      <w:divBdr>
        <w:top w:val="none" w:sz="0" w:space="0" w:color="auto"/>
        <w:left w:val="none" w:sz="0" w:space="0" w:color="auto"/>
        <w:bottom w:val="none" w:sz="0" w:space="0" w:color="auto"/>
        <w:right w:val="none" w:sz="0" w:space="0" w:color="auto"/>
      </w:divBdr>
    </w:div>
    <w:div w:id="1698237918">
      <w:bodyDiv w:val="1"/>
      <w:marLeft w:val="0"/>
      <w:marRight w:val="0"/>
      <w:marTop w:val="0"/>
      <w:marBottom w:val="0"/>
      <w:divBdr>
        <w:top w:val="none" w:sz="0" w:space="0" w:color="auto"/>
        <w:left w:val="none" w:sz="0" w:space="0" w:color="auto"/>
        <w:bottom w:val="none" w:sz="0" w:space="0" w:color="auto"/>
        <w:right w:val="none" w:sz="0" w:space="0" w:color="auto"/>
      </w:divBdr>
    </w:div>
    <w:div w:id="1698508350">
      <w:bodyDiv w:val="1"/>
      <w:marLeft w:val="0"/>
      <w:marRight w:val="0"/>
      <w:marTop w:val="0"/>
      <w:marBottom w:val="0"/>
      <w:divBdr>
        <w:top w:val="none" w:sz="0" w:space="0" w:color="auto"/>
        <w:left w:val="none" w:sz="0" w:space="0" w:color="auto"/>
        <w:bottom w:val="none" w:sz="0" w:space="0" w:color="auto"/>
        <w:right w:val="none" w:sz="0" w:space="0" w:color="auto"/>
      </w:divBdr>
    </w:div>
    <w:div w:id="1699505239">
      <w:bodyDiv w:val="1"/>
      <w:marLeft w:val="0"/>
      <w:marRight w:val="0"/>
      <w:marTop w:val="0"/>
      <w:marBottom w:val="0"/>
      <w:divBdr>
        <w:top w:val="none" w:sz="0" w:space="0" w:color="auto"/>
        <w:left w:val="none" w:sz="0" w:space="0" w:color="auto"/>
        <w:bottom w:val="none" w:sz="0" w:space="0" w:color="auto"/>
        <w:right w:val="none" w:sz="0" w:space="0" w:color="auto"/>
      </w:divBdr>
    </w:div>
    <w:div w:id="1701663191">
      <w:bodyDiv w:val="1"/>
      <w:marLeft w:val="0"/>
      <w:marRight w:val="0"/>
      <w:marTop w:val="0"/>
      <w:marBottom w:val="0"/>
      <w:divBdr>
        <w:top w:val="none" w:sz="0" w:space="0" w:color="auto"/>
        <w:left w:val="none" w:sz="0" w:space="0" w:color="auto"/>
        <w:bottom w:val="none" w:sz="0" w:space="0" w:color="auto"/>
        <w:right w:val="none" w:sz="0" w:space="0" w:color="auto"/>
      </w:divBdr>
    </w:div>
    <w:div w:id="1701933199">
      <w:bodyDiv w:val="1"/>
      <w:marLeft w:val="0"/>
      <w:marRight w:val="0"/>
      <w:marTop w:val="0"/>
      <w:marBottom w:val="0"/>
      <w:divBdr>
        <w:top w:val="none" w:sz="0" w:space="0" w:color="auto"/>
        <w:left w:val="none" w:sz="0" w:space="0" w:color="auto"/>
        <w:bottom w:val="none" w:sz="0" w:space="0" w:color="auto"/>
        <w:right w:val="none" w:sz="0" w:space="0" w:color="auto"/>
      </w:divBdr>
    </w:div>
    <w:div w:id="1702052062">
      <w:bodyDiv w:val="1"/>
      <w:marLeft w:val="0"/>
      <w:marRight w:val="0"/>
      <w:marTop w:val="0"/>
      <w:marBottom w:val="0"/>
      <w:divBdr>
        <w:top w:val="none" w:sz="0" w:space="0" w:color="auto"/>
        <w:left w:val="none" w:sz="0" w:space="0" w:color="auto"/>
        <w:bottom w:val="none" w:sz="0" w:space="0" w:color="auto"/>
        <w:right w:val="none" w:sz="0" w:space="0" w:color="auto"/>
      </w:divBdr>
    </w:div>
    <w:div w:id="1704163323">
      <w:bodyDiv w:val="1"/>
      <w:marLeft w:val="0"/>
      <w:marRight w:val="0"/>
      <w:marTop w:val="0"/>
      <w:marBottom w:val="0"/>
      <w:divBdr>
        <w:top w:val="none" w:sz="0" w:space="0" w:color="auto"/>
        <w:left w:val="none" w:sz="0" w:space="0" w:color="auto"/>
        <w:bottom w:val="none" w:sz="0" w:space="0" w:color="auto"/>
        <w:right w:val="none" w:sz="0" w:space="0" w:color="auto"/>
      </w:divBdr>
    </w:div>
    <w:div w:id="1704205385">
      <w:bodyDiv w:val="1"/>
      <w:marLeft w:val="0"/>
      <w:marRight w:val="0"/>
      <w:marTop w:val="0"/>
      <w:marBottom w:val="0"/>
      <w:divBdr>
        <w:top w:val="none" w:sz="0" w:space="0" w:color="auto"/>
        <w:left w:val="none" w:sz="0" w:space="0" w:color="auto"/>
        <w:bottom w:val="none" w:sz="0" w:space="0" w:color="auto"/>
        <w:right w:val="none" w:sz="0" w:space="0" w:color="auto"/>
      </w:divBdr>
    </w:div>
    <w:div w:id="1706255013">
      <w:bodyDiv w:val="1"/>
      <w:marLeft w:val="0"/>
      <w:marRight w:val="0"/>
      <w:marTop w:val="0"/>
      <w:marBottom w:val="0"/>
      <w:divBdr>
        <w:top w:val="none" w:sz="0" w:space="0" w:color="auto"/>
        <w:left w:val="none" w:sz="0" w:space="0" w:color="auto"/>
        <w:bottom w:val="none" w:sz="0" w:space="0" w:color="auto"/>
        <w:right w:val="none" w:sz="0" w:space="0" w:color="auto"/>
      </w:divBdr>
    </w:div>
    <w:div w:id="1706909739">
      <w:bodyDiv w:val="1"/>
      <w:marLeft w:val="0"/>
      <w:marRight w:val="0"/>
      <w:marTop w:val="0"/>
      <w:marBottom w:val="0"/>
      <w:divBdr>
        <w:top w:val="none" w:sz="0" w:space="0" w:color="auto"/>
        <w:left w:val="none" w:sz="0" w:space="0" w:color="auto"/>
        <w:bottom w:val="none" w:sz="0" w:space="0" w:color="auto"/>
        <w:right w:val="none" w:sz="0" w:space="0" w:color="auto"/>
      </w:divBdr>
    </w:div>
    <w:div w:id="1707440347">
      <w:bodyDiv w:val="1"/>
      <w:marLeft w:val="0"/>
      <w:marRight w:val="0"/>
      <w:marTop w:val="0"/>
      <w:marBottom w:val="0"/>
      <w:divBdr>
        <w:top w:val="none" w:sz="0" w:space="0" w:color="auto"/>
        <w:left w:val="none" w:sz="0" w:space="0" w:color="auto"/>
        <w:bottom w:val="none" w:sz="0" w:space="0" w:color="auto"/>
        <w:right w:val="none" w:sz="0" w:space="0" w:color="auto"/>
      </w:divBdr>
    </w:div>
    <w:div w:id="1708605344">
      <w:bodyDiv w:val="1"/>
      <w:marLeft w:val="0"/>
      <w:marRight w:val="0"/>
      <w:marTop w:val="0"/>
      <w:marBottom w:val="0"/>
      <w:divBdr>
        <w:top w:val="none" w:sz="0" w:space="0" w:color="auto"/>
        <w:left w:val="none" w:sz="0" w:space="0" w:color="auto"/>
        <w:bottom w:val="none" w:sz="0" w:space="0" w:color="auto"/>
        <w:right w:val="none" w:sz="0" w:space="0" w:color="auto"/>
      </w:divBdr>
    </w:div>
    <w:div w:id="1709135521">
      <w:bodyDiv w:val="1"/>
      <w:marLeft w:val="0"/>
      <w:marRight w:val="0"/>
      <w:marTop w:val="0"/>
      <w:marBottom w:val="0"/>
      <w:divBdr>
        <w:top w:val="none" w:sz="0" w:space="0" w:color="auto"/>
        <w:left w:val="none" w:sz="0" w:space="0" w:color="auto"/>
        <w:bottom w:val="none" w:sz="0" w:space="0" w:color="auto"/>
        <w:right w:val="none" w:sz="0" w:space="0" w:color="auto"/>
      </w:divBdr>
    </w:div>
    <w:div w:id="1712536735">
      <w:bodyDiv w:val="1"/>
      <w:marLeft w:val="0"/>
      <w:marRight w:val="0"/>
      <w:marTop w:val="0"/>
      <w:marBottom w:val="0"/>
      <w:divBdr>
        <w:top w:val="none" w:sz="0" w:space="0" w:color="auto"/>
        <w:left w:val="none" w:sz="0" w:space="0" w:color="auto"/>
        <w:bottom w:val="none" w:sz="0" w:space="0" w:color="auto"/>
        <w:right w:val="none" w:sz="0" w:space="0" w:color="auto"/>
      </w:divBdr>
    </w:div>
    <w:div w:id="1714188434">
      <w:bodyDiv w:val="1"/>
      <w:marLeft w:val="0"/>
      <w:marRight w:val="0"/>
      <w:marTop w:val="0"/>
      <w:marBottom w:val="0"/>
      <w:divBdr>
        <w:top w:val="none" w:sz="0" w:space="0" w:color="auto"/>
        <w:left w:val="none" w:sz="0" w:space="0" w:color="auto"/>
        <w:bottom w:val="none" w:sz="0" w:space="0" w:color="auto"/>
        <w:right w:val="none" w:sz="0" w:space="0" w:color="auto"/>
      </w:divBdr>
    </w:div>
    <w:div w:id="1714646888">
      <w:bodyDiv w:val="1"/>
      <w:marLeft w:val="0"/>
      <w:marRight w:val="0"/>
      <w:marTop w:val="0"/>
      <w:marBottom w:val="0"/>
      <w:divBdr>
        <w:top w:val="none" w:sz="0" w:space="0" w:color="auto"/>
        <w:left w:val="none" w:sz="0" w:space="0" w:color="auto"/>
        <w:bottom w:val="none" w:sz="0" w:space="0" w:color="auto"/>
        <w:right w:val="none" w:sz="0" w:space="0" w:color="auto"/>
      </w:divBdr>
    </w:div>
    <w:div w:id="1714698252">
      <w:bodyDiv w:val="1"/>
      <w:marLeft w:val="0"/>
      <w:marRight w:val="0"/>
      <w:marTop w:val="0"/>
      <w:marBottom w:val="0"/>
      <w:divBdr>
        <w:top w:val="none" w:sz="0" w:space="0" w:color="auto"/>
        <w:left w:val="none" w:sz="0" w:space="0" w:color="auto"/>
        <w:bottom w:val="none" w:sz="0" w:space="0" w:color="auto"/>
        <w:right w:val="none" w:sz="0" w:space="0" w:color="auto"/>
      </w:divBdr>
    </w:div>
    <w:div w:id="1717314806">
      <w:bodyDiv w:val="1"/>
      <w:marLeft w:val="0"/>
      <w:marRight w:val="0"/>
      <w:marTop w:val="0"/>
      <w:marBottom w:val="0"/>
      <w:divBdr>
        <w:top w:val="none" w:sz="0" w:space="0" w:color="auto"/>
        <w:left w:val="none" w:sz="0" w:space="0" w:color="auto"/>
        <w:bottom w:val="none" w:sz="0" w:space="0" w:color="auto"/>
        <w:right w:val="none" w:sz="0" w:space="0" w:color="auto"/>
      </w:divBdr>
    </w:div>
    <w:div w:id="1724209700">
      <w:bodyDiv w:val="1"/>
      <w:marLeft w:val="0"/>
      <w:marRight w:val="0"/>
      <w:marTop w:val="0"/>
      <w:marBottom w:val="0"/>
      <w:divBdr>
        <w:top w:val="none" w:sz="0" w:space="0" w:color="auto"/>
        <w:left w:val="none" w:sz="0" w:space="0" w:color="auto"/>
        <w:bottom w:val="none" w:sz="0" w:space="0" w:color="auto"/>
        <w:right w:val="none" w:sz="0" w:space="0" w:color="auto"/>
      </w:divBdr>
    </w:div>
    <w:div w:id="1724403435">
      <w:bodyDiv w:val="1"/>
      <w:marLeft w:val="0"/>
      <w:marRight w:val="0"/>
      <w:marTop w:val="0"/>
      <w:marBottom w:val="0"/>
      <w:divBdr>
        <w:top w:val="none" w:sz="0" w:space="0" w:color="auto"/>
        <w:left w:val="none" w:sz="0" w:space="0" w:color="auto"/>
        <w:bottom w:val="none" w:sz="0" w:space="0" w:color="auto"/>
        <w:right w:val="none" w:sz="0" w:space="0" w:color="auto"/>
      </w:divBdr>
    </w:div>
    <w:div w:id="1727293423">
      <w:bodyDiv w:val="1"/>
      <w:marLeft w:val="0"/>
      <w:marRight w:val="0"/>
      <w:marTop w:val="0"/>
      <w:marBottom w:val="0"/>
      <w:divBdr>
        <w:top w:val="none" w:sz="0" w:space="0" w:color="auto"/>
        <w:left w:val="none" w:sz="0" w:space="0" w:color="auto"/>
        <w:bottom w:val="none" w:sz="0" w:space="0" w:color="auto"/>
        <w:right w:val="none" w:sz="0" w:space="0" w:color="auto"/>
      </w:divBdr>
    </w:div>
    <w:div w:id="1727954553">
      <w:bodyDiv w:val="1"/>
      <w:marLeft w:val="0"/>
      <w:marRight w:val="0"/>
      <w:marTop w:val="0"/>
      <w:marBottom w:val="0"/>
      <w:divBdr>
        <w:top w:val="none" w:sz="0" w:space="0" w:color="auto"/>
        <w:left w:val="none" w:sz="0" w:space="0" w:color="auto"/>
        <w:bottom w:val="none" w:sz="0" w:space="0" w:color="auto"/>
        <w:right w:val="none" w:sz="0" w:space="0" w:color="auto"/>
      </w:divBdr>
    </w:div>
    <w:div w:id="1729840538">
      <w:bodyDiv w:val="1"/>
      <w:marLeft w:val="0"/>
      <w:marRight w:val="0"/>
      <w:marTop w:val="0"/>
      <w:marBottom w:val="0"/>
      <w:divBdr>
        <w:top w:val="none" w:sz="0" w:space="0" w:color="auto"/>
        <w:left w:val="none" w:sz="0" w:space="0" w:color="auto"/>
        <w:bottom w:val="none" w:sz="0" w:space="0" w:color="auto"/>
        <w:right w:val="none" w:sz="0" w:space="0" w:color="auto"/>
      </w:divBdr>
    </w:div>
    <w:div w:id="1730616882">
      <w:bodyDiv w:val="1"/>
      <w:marLeft w:val="0"/>
      <w:marRight w:val="0"/>
      <w:marTop w:val="0"/>
      <w:marBottom w:val="0"/>
      <w:divBdr>
        <w:top w:val="none" w:sz="0" w:space="0" w:color="auto"/>
        <w:left w:val="none" w:sz="0" w:space="0" w:color="auto"/>
        <w:bottom w:val="none" w:sz="0" w:space="0" w:color="auto"/>
        <w:right w:val="none" w:sz="0" w:space="0" w:color="auto"/>
      </w:divBdr>
    </w:div>
    <w:div w:id="1730690995">
      <w:bodyDiv w:val="1"/>
      <w:marLeft w:val="0"/>
      <w:marRight w:val="0"/>
      <w:marTop w:val="0"/>
      <w:marBottom w:val="0"/>
      <w:divBdr>
        <w:top w:val="none" w:sz="0" w:space="0" w:color="auto"/>
        <w:left w:val="none" w:sz="0" w:space="0" w:color="auto"/>
        <w:bottom w:val="none" w:sz="0" w:space="0" w:color="auto"/>
        <w:right w:val="none" w:sz="0" w:space="0" w:color="auto"/>
      </w:divBdr>
    </w:div>
    <w:div w:id="1739670672">
      <w:bodyDiv w:val="1"/>
      <w:marLeft w:val="0"/>
      <w:marRight w:val="0"/>
      <w:marTop w:val="0"/>
      <w:marBottom w:val="0"/>
      <w:divBdr>
        <w:top w:val="none" w:sz="0" w:space="0" w:color="auto"/>
        <w:left w:val="none" w:sz="0" w:space="0" w:color="auto"/>
        <w:bottom w:val="none" w:sz="0" w:space="0" w:color="auto"/>
        <w:right w:val="none" w:sz="0" w:space="0" w:color="auto"/>
      </w:divBdr>
    </w:div>
    <w:div w:id="1740245383">
      <w:bodyDiv w:val="1"/>
      <w:marLeft w:val="0"/>
      <w:marRight w:val="0"/>
      <w:marTop w:val="0"/>
      <w:marBottom w:val="0"/>
      <w:divBdr>
        <w:top w:val="none" w:sz="0" w:space="0" w:color="auto"/>
        <w:left w:val="none" w:sz="0" w:space="0" w:color="auto"/>
        <w:bottom w:val="none" w:sz="0" w:space="0" w:color="auto"/>
        <w:right w:val="none" w:sz="0" w:space="0" w:color="auto"/>
      </w:divBdr>
    </w:div>
    <w:div w:id="1741127443">
      <w:bodyDiv w:val="1"/>
      <w:marLeft w:val="0"/>
      <w:marRight w:val="0"/>
      <w:marTop w:val="0"/>
      <w:marBottom w:val="0"/>
      <w:divBdr>
        <w:top w:val="none" w:sz="0" w:space="0" w:color="auto"/>
        <w:left w:val="none" w:sz="0" w:space="0" w:color="auto"/>
        <w:bottom w:val="none" w:sz="0" w:space="0" w:color="auto"/>
        <w:right w:val="none" w:sz="0" w:space="0" w:color="auto"/>
      </w:divBdr>
    </w:div>
    <w:div w:id="1747997734">
      <w:bodyDiv w:val="1"/>
      <w:marLeft w:val="0"/>
      <w:marRight w:val="0"/>
      <w:marTop w:val="0"/>
      <w:marBottom w:val="0"/>
      <w:divBdr>
        <w:top w:val="none" w:sz="0" w:space="0" w:color="auto"/>
        <w:left w:val="none" w:sz="0" w:space="0" w:color="auto"/>
        <w:bottom w:val="none" w:sz="0" w:space="0" w:color="auto"/>
        <w:right w:val="none" w:sz="0" w:space="0" w:color="auto"/>
      </w:divBdr>
    </w:div>
    <w:div w:id="1748721720">
      <w:bodyDiv w:val="1"/>
      <w:marLeft w:val="0"/>
      <w:marRight w:val="0"/>
      <w:marTop w:val="0"/>
      <w:marBottom w:val="0"/>
      <w:divBdr>
        <w:top w:val="none" w:sz="0" w:space="0" w:color="auto"/>
        <w:left w:val="none" w:sz="0" w:space="0" w:color="auto"/>
        <w:bottom w:val="none" w:sz="0" w:space="0" w:color="auto"/>
        <w:right w:val="none" w:sz="0" w:space="0" w:color="auto"/>
      </w:divBdr>
    </w:div>
    <w:div w:id="1749035698">
      <w:bodyDiv w:val="1"/>
      <w:marLeft w:val="0"/>
      <w:marRight w:val="0"/>
      <w:marTop w:val="0"/>
      <w:marBottom w:val="0"/>
      <w:divBdr>
        <w:top w:val="none" w:sz="0" w:space="0" w:color="auto"/>
        <w:left w:val="none" w:sz="0" w:space="0" w:color="auto"/>
        <w:bottom w:val="none" w:sz="0" w:space="0" w:color="auto"/>
        <w:right w:val="none" w:sz="0" w:space="0" w:color="auto"/>
      </w:divBdr>
    </w:div>
    <w:div w:id="1749301791">
      <w:bodyDiv w:val="1"/>
      <w:marLeft w:val="0"/>
      <w:marRight w:val="0"/>
      <w:marTop w:val="0"/>
      <w:marBottom w:val="0"/>
      <w:divBdr>
        <w:top w:val="none" w:sz="0" w:space="0" w:color="auto"/>
        <w:left w:val="none" w:sz="0" w:space="0" w:color="auto"/>
        <w:bottom w:val="none" w:sz="0" w:space="0" w:color="auto"/>
        <w:right w:val="none" w:sz="0" w:space="0" w:color="auto"/>
      </w:divBdr>
    </w:div>
    <w:div w:id="1751272880">
      <w:bodyDiv w:val="1"/>
      <w:marLeft w:val="0"/>
      <w:marRight w:val="0"/>
      <w:marTop w:val="0"/>
      <w:marBottom w:val="0"/>
      <w:divBdr>
        <w:top w:val="none" w:sz="0" w:space="0" w:color="auto"/>
        <w:left w:val="none" w:sz="0" w:space="0" w:color="auto"/>
        <w:bottom w:val="none" w:sz="0" w:space="0" w:color="auto"/>
        <w:right w:val="none" w:sz="0" w:space="0" w:color="auto"/>
      </w:divBdr>
    </w:div>
    <w:div w:id="1761025060">
      <w:bodyDiv w:val="1"/>
      <w:marLeft w:val="0"/>
      <w:marRight w:val="0"/>
      <w:marTop w:val="0"/>
      <w:marBottom w:val="0"/>
      <w:divBdr>
        <w:top w:val="none" w:sz="0" w:space="0" w:color="auto"/>
        <w:left w:val="none" w:sz="0" w:space="0" w:color="auto"/>
        <w:bottom w:val="none" w:sz="0" w:space="0" w:color="auto"/>
        <w:right w:val="none" w:sz="0" w:space="0" w:color="auto"/>
      </w:divBdr>
    </w:div>
    <w:div w:id="1762414890">
      <w:bodyDiv w:val="1"/>
      <w:marLeft w:val="0"/>
      <w:marRight w:val="0"/>
      <w:marTop w:val="0"/>
      <w:marBottom w:val="0"/>
      <w:divBdr>
        <w:top w:val="none" w:sz="0" w:space="0" w:color="auto"/>
        <w:left w:val="none" w:sz="0" w:space="0" w:color="auto"/>
        <w:bottom w:val="none" w:sz="0" w:space="0" w:color="auto"/>
        <w:right w:val="none" w:sz="0" w:space="0" w:color="auto"/>
      </w:divBdr>
    </w:div>
    <w:div w:id="1763448532">
      <w:bodyDiv w:val="1"/>
      <w:marLeft w:val="0"/>
      <w:marRight w:val="0"/>
      <w:marTop w:val="0"/>
      <w:marBottom w:val="0"/>
      <w:divBdr>
        <w:top w:val="none" w:sz="0" w:space="0" w:color="auto"/>
        <w:left w:val="none" w:sz="0" w:space="0" w:color="auto"/>
        <w:bottom w:val="none" w:sz="0" w:space="0" w:color="auto"/>
        <w:right w:val="none" w:sz="0" w:space="0" w:color="auto"/>
      </w:divBdr>
    </w:div>
    <w:div w:id="1764569090">
      <w:bodyDiv w:val="1"/>
      <w:marLeft w:val="0"/>
      <w:marRight w:val="0"/>
      <w:marTop w:val="0"/>
      <w:marBottom w:val="0"/>
      <w:divBdr>
        <w:top w:val="none" w:sz="0" w:space="0" w:color="auto"/>
        <w:left w:val="none" w:sz="0" w:space="0" w:color="auto"/>
        <w:bottom w:val="none" w:sz="0" w:space="0" w:color="auto"/>
        <w:right w:val="none" w:sz="0" w:space="0" w:color="auto"/>
      </w:divBdr>
    </w:div>
    <w:div w:id="1765801996">
      <w:bodyDiv w:val="1"/>
      <w:marLeft w:val="0"/>
      <w:marRight w:val="0"/>
      <w:marTop w:val="0"/>
      <w:marBottom w:val="0"/>
      <w:divBdr>
        <w:top w:val="none" w:sz="0" w:space="0" w:color="auto"/>
        <w:left w:val="none" w:sz="0" w:space="0" w:color="auto"/>
        <w:bottom w:val="none" w:sz="0" w:space="0" w:color="auto"/>
        <w:right w:val="none" w:sz="0" w:space="0" w:color="auto"/>
      </w:divBdr>
    </w:div>
    <w:div w:id="1766457383">
      <w:bodyDiv w:val="1"/>
      <w:marLeft w:val="0"/>
      <w:marRight w:val="0"/>
      <w:marTop w:val="0"/>
      <w:marBottom w:val="0"/>
      <w:divBdr>
        <w:top w:val="none" w:sz="0" w:space="0" w:color="auto"/>
        <w:left w:val="none" w:sz="0" w:space="0" w:color="auto"/>
        <w:bottom w:val="none" w:sz="0" w:space="0" w:color="auto"/>
        <w:right w:val="none" w:sz="0" w:space="0" w:color="auto"/>
      </w:divBdr>
    </w:div>
    <w:div w:id="1767463051">
      <w:bodyDiv w:val="1"/>
      <w:marLeft w:val="0"/>
      <w:marRight w:val="0"/>
      <w:marTop w:val="0"/>
      <w:marBottom w:val="0"/>
      <w:divBdr>
        <w:top w:val="none" w:sz="0" w:space="0" w:color="auto"/>
        <w:left w:val="none" w:sz="0" w:space="0" w:color="auto"/>
        <w:bottom w:val="none" w:sz="0" w:space="0" w:color="auto"/>
        <w:right w:val="none" w:sz="0" w:space="0" w:color="auto"/>
      </w:divBdr>
    </w:div>
    <w:div w:id="1769890099">
      <w:bodyDiv w:val="1"/>
      <w:marLeft w:val="0"/>
      <w:marRight w:val="0"/>
      <w:marTop w:val="0"/>
      <w:marBottom w:val="0"/>
      <w:divBdr>
        <w:top w:val="none" w:sz="0" w:space="0" w:color="auto"/>
        <w:left w:val="none" w:sz="0" w:space="0" w:color="auto"/>
        <w:bottom w:val="none" w:sz="0" w:space="0" w:color="auto"/>
        <w:right w:val="none" w:sz="0" w:space="0" w:color="auto"/>
      </w:divBdr>
    </w:div>
    <w:div w:id="1770468622">
      <w:bodyDiv w:val="1"/>
      <w:marLeft w:val="0"/>
      <w:marRight w:val="0"/>
      <w:marTop w:val="0"/>
      <w:marBottom w:val="0"/>
      <w:divBdr>
        <w:top w:val="none" w:sz="0" w:space="0" w:color="auto"/>
        <w:left w:val="none" w:sz="0" w:space="0" w:color="auto"/>
        <w:bottom w:val="none" w:sz="0" w:space="0" w:color="auto"/>
        <w:right w:val="none" w:sz="0" w:space="0" w:color="auto"/>
      </w:divBdr>
    </w:div>
    <w:div w:id="1771076941">
      <w:bodyDiv w:val="1"/>
      <w:marLeft w:val="0"/>
      <w:marRight w:val="0"/>
      <w:marTop w:val="0"/>
      <w:marBottom w:val="0"/>
      <w:divBdr>
        <w:top w:val="none" w:sz="0" w:space="0" w:color="auto"/>
        <w:left w:val="none" w:sz="0" w:space="0" w:color="auto"/>
        <w:bottom w:val="none" w:sz="0" w:space="0" w:color="auto"/>
        <w:right w:val="none" w:sz="0" w:space="0" w:color="auto"/>
      </w:divBdr>
    </w:div>
    <w:div w:id="1772890882">
      <w:bodyDiv w:val="1"/>
      <w:marLeft w:val="0"/>
      <w:marRight w:val="0"/>
      <w:marTop w:val="0"/>
      <w:marBottom w:val="0"/>
      <w:divBdr>
        <w:top w:val="none" w:sz="0" w:space="0" w:color="auto"/>
        <w:left w:val="none" w:sz="0" w:space="0" w:color="auto"/>
        <w:bottom w:val="none" w:sz="0" w:space="0" w:color="auto"/>
        <w:right w:val="none" w:sz="0" w:space="0" w:color="auto"/>
      </w:divBdr>
    </w:div>
    <w:div w:id="1774665692">
      <w:bodyDiv w:val="1"/>
      <w:marLeft w:val="0"/>
      <w:marRight w:val="0"/>
      <w:marTop w:val="0"/>
      <w:marBottom w:val="0"/>
      <w:divBdr>
        <w:top w:val="none" w:sz="0" w:space="0" w:color="auto"/>
        <w:left w:val="none" w:sz="0" w:space="0" w:color="auto"/>
        <w:bottom w:val="none" w:sz="0" w:space="0" w:color="auto"/>
        <w:right w:val="none" w:sz="0" w:space="0" w:color="auto"/>
      </w:divBdr>
    </w:div>
    <w:div w:id="1776362958">
      <w:bodyDiv w:val="1"/>
      <w:marLeft w:val="0"/>
      <w:marRight w:val="0"/>
      <w:marTop w:val="0"/>
      <w:marBottom w:val="0"/>
      <w:divBdr>
        <w:top w:val="none" w:sz="0" w:space="0" w:color="auto"/>
        <w:left w:val="none" w:sz="0" w:space="0" w:color="auto"/>
        <w:bottom w:val="none" w:sz="0" w:space="0" w:color="auto"/>
        <w:right w:val="none" w:sz="0" w:space="0" w:color="auto"/>
      </w:divBdr>
    </w:div>
    <w:div w:id="1778059437">
      <w:bodyDiv w:val="1"/>
      <w:marLeft w:val="0"/>
      <w:marRight w:val="0"/>
      <w:marTop w:val="0"/>
      <w:marBottom w:val="0"/>
      <w:divBdr>
        <w:top w:val="none" w:sz="0" w:space="0" w:color="auto"/>
        <w:left w:val="none" w:sz="0" w:space="0" w:color="auto"/>
        <w:bottom w:val="none" w:sz="0" w:space="0" w:color="auto"/>
        <w:right w:val="none" w:sz="0" w:space="0" w:color="auto"/>
      </w:divBdr>
    </w:div>
    <w:div w:id="1778255372">
      <w:bodyDiv w:val="1"/>
      <w:marLeft w:val="0"/>
      <w:marRight w:val="0"/>
      <w:marTop w:val="0"/>
      <w:marBottom w:val="0"/>
      <w:divBdr>
        <w:top w:val="none" w:sz="0" w:space="0" w:color="auto"/>
        <w:left w:val="none" w:sz="0" w:space="0" w:color="auto"/>
        <w:bottom w:val="none" w:sz="0" w:space="0" w:color="auto"/>
        <w:right w:val="none" w:sz="0" w:space="0" w:color="auto"/>
      </w:divBdr>
    </w:div>
    <w:div w:id="1786921315">
      <w:bodyDiv w:val="1"/>
      <w:marLeft w:val="0"/>
      <w:marRight w:val="0"/>
      <w:marTop w:val="0"/>
      <w:marBottom w:val="0"/>
      <w:divBdr>
        <w:top w:val="none" w:sz="0" w:space="0" w:color="auto"/>
        <w:left w:val="none" w:sz="0" w:space="0" w:color="auto"/>
        <w:bottom w:val="none" w:sz="0" w:space="0" w:color="auto"/>
        <w:right w:val="none" w:sz="0" w:space="0" w:color="auto"/>
      </w:divBdr>
    </w:div>
    <w:div w:id="1787043821">
      <w:bodyDiv w:val="1"/>
      <w:marLeft w:val="0"/>
      <w:marRight w:val="0"/>
      <w:marTop w:val="0"/>
      <w:marBottom w:val="0"/>
      <w:divBdr>
        <w:top w:val="none" w:sz="0" w:space="0" w:color="auto"/>
        <w:left w:val="none" w:sz="0" w:space="0" w:color="auto"/>
        <w:bottom w:val="none" w:sz="0" w:space="0" w:color="auto"/>
        <w:right w:val="none" w:sz="0" w:space="0" w:color="auto"/>
      </w:divBdr>
    </w:div>
    <w:div w:id="1787045651">
      <w:bodyDiv w:val="1"/>
      <w:marLeft w:val="0"/>
      <w:marRight w:val="0"/>
      <w:marTop w:val="0"/>
      <w:marBottom w:val="0"/>
      <w:divBdr>
        <w:top w:val="none" w:sz="0" w:space="0" w:color="auto"/>
        <w:left w:val="none" w:sz="0" w:space="0" w:color="auto"/>
        <w:bottom w:val="none" w:sz="0" w:space="0" w:color="auto"/>
        <w:right w:val="none" w:sz="0" w:space="0" w:color="auto"/>
      </w:divBdr>
    </w:div>
    <w:div w:id="1788348072">
      <w:bodyDiv w:val="1"/>
      <w:marLeft w:val="0"/>
      <w:marRight w:val="0"/>
      <w:marTop w:val="0"/>
      <w:marBottom w:val="0"/>
      <w:divBdr>
        <w:top w:val="none" w:sz="0" w:space="0" w:color="auto"/>
        <w:left w:val="none" w:sz="0" w:space="0" w:color="auto"/>
        <w:bottom w:val="none" w:sz="0" w:space="0" w:color="auto"/>
        <w:right w:val="none" w:sz="0" w:space="0" w:color="auto"/>
      </w:divBdr>
    </w:div>
    <w:div w:id="1792823455">
      <w:bodyDiv w:val="1"/>
      <w:marLeft w:val="0"/>
      <w:marRight w:val="0"/>
      <w:marTop w:val="0"/>
      <w:marBottom w:val="0"/>
      <w:divBdr>
        <w:top w:val="none" w:sz="0" w:space="0" w:color="auto"/>
        <w:left w:val="none" w:sz="0" w:space="0" w:color="auto"/>
        <w:bottom w:val="none" w:sz="0" w:space="0" w:color="auto"/>
        <w:right w:val="none" w:sz="0" w:space="0" w:color="auto"/>
      </w:divBdr>
    </w:div>
    <w:div w:id="1793668978">
      <w:bodyDiv w:val="1"/>
      <w:marLeft w:val="0"/>
      <w:marRight w:val="0"/>
      <w:marTop w:val="0"/>
      <w:marBottom w:val="0"/>
      <w:divBdr>
        <w:top w:val="none" w:sz="0" w:space="0" w:color="auto"/>
        <w:left w:val="none" w:sz="0" w:space="0" w:color="auto"/>
        <w:bottom w:val="none" w:sz="0" w:space="0" w:color="auto"/>
        <w:right w:val="none" w:sz="0" w:space="0" w:color="auto"/>
      </w:divBdr>
    </w:div>
    <w:div w:id="1797750056">
      <w:bodyDiv w:val="1"/>
      <w:marLeft w:val="0"/>
      <w:marRight w:val="0"/>
      <w:marTop w:val="0"/>
      <w:marBottom w:val="0"/>
      <w:divBdr>
        <w:top w:val="none" w:sz="0" w:space="0" w:color="auto"/>
        <w:left w:val="none" w:sz="0" w:space="0" w:color="auto"/>
        <w:bottom w:val="none" w:sz="0" w:space="0" w:color="auto"/>
        <w:right w:val="none" w:sz="0" w:space="0" w:color="auto"/>
      </w:divBdr>
    </w:div>
    <w:div w:id="1798141246">
      <w:bodyDiv w:val="1"/>
      <w:marLeft w:val="0"/>
      <w:marRight w:val="0"/>
      <w:marTop w:val="0"/>
      <w:marBottom w:val="0"/>
      <w:divBdr>
        <w:top w:val="none" w:sz="0" w:space="0" w:color="auto"/>
        <w:left w:val="none" w:sz="0" w:space="0" w:color="auto"/>
        <w:bottom w:val="none" w:sz="0" w:space="0" w:color="auto"/>
        <w:right w:val="none" w:sz="0" w:space="0" w:color="auto"/>
      </w:divBdr>
    </w:div>
    <w:div w:id="1801922346">
      <w:bodyDiv w:val="1"/>
      <w:marLeft w:val="0"/>
      <w:marRight w:val="0"/>
      <w:marTop w:val="0"/>
      <w:marBottom w:val="0"/>
      <w:divBdr>
        <w:top w:val="none" w:sz="0" w:space="0" w:color="auto"/>
        <w:left w:val="none" w:sz="0" w:space="0" w:color="auto"/>
        <w:bottom w:val="none" w:sz="0" w:space="0" w:color="auto"/>
        <w:right w:val="none" w:sz="0" w:space="0" w:color="auto"/>
      </w:divBdr>
    </w:div>
    <w:div w:id="1802772605">
      <w:bodyDiv w:val="1"/>
      <w:marLeft w:val="0"/>
      <w:marRight w:val="0"/>
      <w:marTop w:val="0"/>
      <w:marBottom w:val="0"/>
      <w:divBdr>
        <w:top w:val="none" w:sz="0" w:space="0" w:color="auto"/>
        <w:left w:val="none" w:sz="0" w:space="0" w:color="auto"/>
        <w:bottom w:val="none" w:sz="0" w:space="0" w:color="auto"/>
        <w:right w:val="none" w:sz="0" w:space="0" w:color="auto"/>
      </w:divBdr>
    </w:div>
    <w:div w:id="1803769717">
      <w:bodyDiv w:val="1"/>
      <w:marLeft w:val="0"/>
      <w:marRight w:val="0"/>
      <w:marTop w:val="0"/>
      <w:marBottom w:val="0"/>
      <w:divBdr>
        <w:top w:val="none" w:sz="0" w:space="0" w:color="auto"/>
        <w:left w:val="none" w:sz="0" w:space="0" w:color="auto"/>
        <w:bottom w:val="none" w:sz="0" w:space="0" w:color="auto"/>
        <w:right w:val="none" w:sz="0" w:space="0" w:color="auto"/>
      </w:divBdr>
    </w:div>
    <w:div w:id="1804688425">
      <w:bodyDiv w:val="1"/>
      <w:marLeft w:val="0"/>
      <w:marRight w:val="0"/>
      <w:marTop w:val="0"/>
      <w:marBottom w:val="0"/>
      <w:divBdr>
        <w:top w:val="none" w:sz="0" w:space="0" w:color="auto"/>
        <w:left w:val="none" w:sz="0" w:space="0" w:color="auto"/>
        <w:bottom w:val="none" w:sz="0" w:space="0" w:color="auto"/>
        <w:right w:val="none" w:sz="0" w:space="0" w:color="auto"/>
      </w:divBdr>
    </w:div>
    <w:div w:id="1807353467">
      <w:bodyDiv w:val="1"/>
      <w:marLeft w:val="0"/>
      <w:marRight w:val="0"/>
      <w:marTop w:val="0"/>
      <w:marBottom w:val="0"/>
      <w:divBdr>
        <w:top w:val="none" w:sz="0" w:space="0" w:color="auto"/>
        <w:left w:val="none" w:sz="0" w:space="0" w:color="auto"/>
        <w:bottom w:val="none" w:sz="0" w:space="0" w:color="auto"/>
        <w:right w:val="none" w:sz="0" w:space="0" w:color="auto"/>
      </w:divBdr>
    </w:div>
    <w:div w:id="1810240922">
      <w:bodyDiv w:val="1"/>
      <w:marLeft w:val="0"/>
      <w:marRight w:val="0"/>
      <w:marTop w:val="0"/>
      <w:marBottom w:val="0"/>
      <w:divBdr>
        <w:top w:val="none" w:sz="0" w:space="0" w:color="auto"/>
        <w:left w:val="none" w:sz="0" w:space="0" w:color="auto"/>
        <w:bottom w:val="none" w:sz="0" w:space="0" w:color="auto"/>
        <w:right w:val="none" w:sz="0" w:space="0" w:color="auto"/>
      </w:divBdr>
    </w:div>
    <w:div w:id="1810391767">
      <w:bodyDiv w:val="1"/>
      <w:marLeft w:val="0"/>
      <w:marRight w:val="0"/>
      <w:marTop w:val="0"/>
      <w:marBottom w:val="0"/>
      <w:divBdr>
        <w:top w:val="none" w:sz="0" w:space="0" w:color="auto"/>
        <w:left w:val="none" w:sz="0" w:space="0" w:color="auto"/>
        <w:bottom w:val="none" w:sz="0" w:space="0" w:color="auto"/>
        <w:right w:val="none" w:sz="0" w:space="0" w:color="auto"/>
      </w:divBdr>
    </w:div>
    <w:div w:id="1811286358">
      <w:bodyDiv w:val="1"/>
      <w:marLeft w:val="0"/>
      <w:marRight w:val="0"/>
      <w:marTop w:val="0"/>
      <w:marBottom w:val="0"/>
      <w:divBdr>
        <w:top w:val="none" w:sz="0" w:space="0" w:color="auto"/>
        <w:left w:val="none" w:sz="0" w:space="0" w:color="auto"/>
        <w:bottom w:val="none" w:sz="0" w:space="0" w:color="auto"/>
        <w:right w:val="none" w:sz="0" w:space="0" w:color="auto"/>
      </w:divBdr>
    </w:div>
    <w:div w:id="1814059801">
      <w:bodyDiv w:val="1"/>
      <w:marLeft w:val="0"/>
      <w:marRight w:val="0"/>
      <w:marTop w:val="0"/>
      <w:marBottom w:val="0"/>
      <w:divBdr>
        <w:top w:val="none" w:sz="0" w:space="0" w:color="auto"/>
        <w:left w:val="none" w:sz="0" w:space="0" w:color="auto"/>
        <w:bottom w:val="none" w:sz="0" w:space="0" w:color="auto"/>
        <w:right w:val="none" w:sz="0" w:space="0" w:color="auto"/>
      </w:divBdr>
    </w:div>
    <w:div w:id="1815484807">
      <w:bodyDiv w:val="1"/>
      <w:marLeft w:val="0"/>
      <w:marRight w:val="0"/>
      <w:marTop w:val="0"/>
      <w:marBottom w:val="0"/>
      <w:divBdr>
        <w:top w:val="none" w:sz="0" w:space="0" w:color="auto"/>
        <w:left w:val="none" w:sz="0" w:space="0" w:color="auto"/>
        <w:bottom w:val="none" w:sz="0" w:space="0" w:color="auto"/>
        <w:right w:val="none" w:sz="0" w:space="0" w:color="auto"/>
      </w:divBdr>
    </w:div>
    <w:div w:id="1817722168">
      <w:bodyDiv w:val="1"/>
      <w:marLeft w:val="0"/>
      <w:marRight w:val="0"/>
      <w:marTop w:val="0"/>
      <w:marBottom w:val="0"/>
      <w:divBdr>
        <w:top w:val="none" w:sz="0" w:space="0" w:color="auto"/>
        <w:left w:val="none" w:sz="0" w:space="0" w:color="auto"/>
        <w:bottom w:val="none" w:sz="0" w:space="0" w:color="auto"/>
        <w:right w:val="none" w:sz="0" w:space="0" w:color="auto"/>
      </w:divBdr>
    </w:div>
    <w:div w:id="1818297390">
      <w:bodyDiv w:val="1"/>
      <w:marLeft w:val="0"/>
      <w:marRight w:val="0"/>
      <w:marTop w:val="0"/>
      <w:marBottom w:val="0"/>
      <w:divBdr>
        <w:top w:val="none" w:sz="0" w:space="0" w:color="auto"/>
        <w:left w:val="none" w:sz="0" w:space="0" w:color="auto"/>
        <w:bottom w:val="none" w:sz="0" w:space="0" w:color="auto"/>
        <w:right w:val="none" w:sz="0" w:space="0" w:color="auto"/>
      </w:divBdr>
    </w:div>
    <w:div w:id="1819152345">
      <w:bodyDiv w:val="1"/>
      <w:marLeft w:val="0"/>
      <w:marRight w:val="0"/>
      <w:marTop w:val="0"/>
      <w:marBottom w:val="0"/>
      <w:divBdr>
        <w:top w:val="none" w:sz="0" w:space="0" w:color="auto"/>
        <w:left w:val="none" w:sz="0" w:space="0" w:color="auto"/>
        <w:bottom w:val="none" w:sz="0" w:space="0" w:color="auto"/>
        <w:right w:val="none" w:sz="0" w:space="0" w:color="auto"/>
      </w:divBdr>
    </w:div>
    <w:div w:id="1822426336">
      <w:bodyDiv w:val="1"/>
      <w:marLeft w:val="0"/>
      <w:marRight w:val="0"/>
      <w:marTop w:val="0"/>
      <w:marBottom w:val="0"/>
      <w:divBdr>
        <w:top w:val="none" w:sz="0" w:space="0" w:color="auto"/>
        <w:left w:val="none" w:sz="0" w:space="0" w:color="auto"/>
        <w:bottom w:val="none" w:sz="0" w:space="0" w:color="auto"/>
        <w:right w:val="none" w:sz="0" w:space="0" w:color="auto"/>
      </w:divBdr>
    </w:div>
    <w:div w:id="1822891017">
      <w:bodyDiv w:val="1"/>
      <w:marLeft w:val="0"/>
      <w:marRight w:val="0"/>
      <w:marTop w:val="0"/>
      <w:marBottom w:val="0"/>
      <w:divBdr>
        <w:top w:val="none" w:sz="0" w:space="0" w:color="auto"/>
        <w:left w:val="none" w:sz="0" w:space="0" w:color="auto"/>
        <w:bottom w:val="none" w:sz="0" w:space="0" w:color="auto"/>
        <w:right w:val="none" w:sz="0" w:space="0" w:color="auto"/>
      </w:divBdr>
    </w:div>
    <w:div w:id="1825850268">
      <w:bodyDiv w:val="1"/>
      <w:marLeft w:val="0"/>
      <w:marRight w:val="0"/>
      <w:marTop w:val="0"/>
      <w:marBottom w:val="0"/>
      <w:divBdr>
        <w:top w:val="none" w:sz="0" w:space="0" w:color="auto"/>
        <w:left w:val="none" w:sz="0" w:space="0" w:color="auto"/>
        <w:bottom w:val="none" w:sz="0" w:space="0" w:color="auto"/>
        <w:right w:val="none" w:sz="0" w:space="0" w:color="auto"/>
      </w:divBdr>
    </w:div>
    <w:div w:id="1826706792">
      <w:bodyDiv w:val="1"/>
      <w:marLeft w:val="0"/>
      <w:marRight w:val="0"/>
      <w:marTop w:val="0"/>
      <w:marBottom w:val="0"/>
      <w:divBdr>
        <w:top w:val="none" w:sz="0" w:space="0" w:color="auto"/>
        <w:left w:val="none" w:sz="0" w:space="0" w:color="auto"/>
        <w:bottom w:val="none" w:sz="0" w:space="0" w:color="auto"/>
        <w:right w:val="none" w:sz="0" w:space="0" w:color="auto"/>
      </w:divBdr>
    </w:div>
    <w:div w:id="1828552359">
      <w:bodyDiv w:val="1"/>
      <w:marLeft w:val="0"/>
      <w:marRight w:val="0"/>
      <w:marTop w:val="0"/>
      <w:marBottom w:val="0"/>
      <w:divBdr>
        <w:top w:val="none" w:sz="0" w:space="0" w:color="auto"/>
        <w:left w:val="none" w:sz="0" w:space="0" w:color="auto"/>
        <w:bottom w:val="none" w:sz="0" w:space="0" w:color="auto"/>
        <w:right w:val="none" w:sz="0" w:space="0" w:color="auto"/>
      </w:divBdr>
    </w:div>
    <w:div w:id="1836653375">
      <w:bodyDiv w:val="1"/>
      <w:marLeft w:val="0"/>
      <w:marRight w:val="0"/>
      <w:marTop w:val="0"/>
      <w:marBottom w:val="0"/>
      <w:divBdr>
        <w:top w:val="none" w:sz="0" w:space="0" w:color="auto"/>
        <w:left w:val="none" w:sz="0" w:space="0" w:color="auto"/>
        <w:bottom w:val="none" w:sz="0" w:space="0" w:color="auto"/>
        <w:right w:val="none" w:sz="0" w:space="0" w:color="auto"/>
      </w:divBdr>
    </w:div>
    <w:div w:id="1838376006">
      <w:bodyDiv w:val="1"/>
      <w:marLeft w:val="0"/>
      <w:marRight w:val="0"/>
      <w:marTop w:val="0"/>
      <w:marBottom w:val="0"/>
      <w:divBdr>
        <w:top w:val="none" w:sz="0" w:space="0" w:color="auto"/>
        <w:left w:val="none" w:sz="0" w:space="0" w:color="auto"/>
        <w:bottom w:val="none" w:sz="0" w:space="0" w:color="auto"/>
        <w:right w:val="none" w:sz="0" w:space="0" w:color="auto"/>
      </w:divBdr>
    </w:div>
    <w:div w:id="1839423514">
      <w:bodyDiv w:val="1"/>
      <w:marLeft w:val="0"/>
      <w:marRight w:val="0"/>
      <w:marTop w:val="0"/>
      <w:marBottom w:val="0"/>
      <w:divBdr>
        <w:top w:val="none" w:sz="0" w:space="0" w:color="auto"/>
        <w:left w:val="none" w:sz="0" w:space="0" w:color="auto"/>
        <w:bottom w:val="none" w:sz="0" w:space="0" w:color="auto"/>
        <w:right w:val="none" w:sz="0" w:space="0" w:color="auto"/>
      </w:divBdr>
    </w:div>
    <w:div w:id="1840927070">
      <w:bodyDiv w:val="1"/>
      <w:marLeft w:val="0"/>
      <w:marRight w:val="0"/>
      <w:marTop w:val="0"/>
      <w:marBottom w:val="0"/>
      <w:divBdr>
        <w:top w:val="none" w:sz="0" w:space="0" w:color="auto"/>
        <w:left w:val="none" w:sz="0" w:space="0" w:color="auto"/>
        <w:bottom w:val="none" w:sz="0" w:space="0" w:color="auto"/>
        <w:right w:val="none" w:sz="0" w:space="0" w:color="auto"/>
      </w:divBdr>
    </w:div>
    <w:div w:id="1843349907">
      <w:bodyDiv w:val="1"/>
      <w:marLeft w:val="0"/>
      <w:marRight w:val="0"/>
      <w:marTop w:val="0"/>
      <w:marBottom w:val="0"/>
      <w:divBdr>
        <w:top w:val="none" w:sz="0" w:space="0" w:color="auto"/>
        <w:left w:val="none" w:sz="0" w:space="0" w:color="auto"/>
        <w:bottom w:val="none" w:sz="0" w:space="0" w:color="auto"/>
        <w:right w:val="none" w:sz="0" w:space="0" w:color="auto"/>
      </w:divBdr>
    </w:div>
    <w:div w:id="1844470151">
      <w:bodyDiv w:val="1"/>
      <w:marLeft w:val="0"/>
      <w:marRight w:val="0"/>
      <w:marTop w:val="0"/>
      <w:marBottom w:val="0"/>
      <w:divBdr>
        <w:top w:val="none" w:sz="0" w:space="0" w:color="auto"/>
        <w:left w:val="none" w:sz="0" w:space="0" w:color="auto"/>
        <w:bottom w:val="none" w:sz="0" w:space="0" w:color="auto"/>
        <w:right w:val="none" w:sz="0" w:space="0" w:color="auto"/>
      </w:divBdr>
    </w:div>
    <w:div w:id="1844735383">
      <w:bodyDiv w:val="1"/>
      <w:marLeft w:val="0"/>
      <w:marRight w:val="0"/>
      <w:marTop w:val="0"/>
      <w:marBottom w:val="0"/>
      <w:divBdr>
        <w:top w:val="none" w:sz="0" w:space="0" w:color="auto"/>
        <w:left w:val="none" w:sz="0" w:space="0" w:color="auto"/>
        <w:bottom w:val="none" w:sz="0" w:space="0" w:color="auto"/>
        <w:right w:val="none" w:sz="0" w:space="0" w:color="auto"/>
      </w:divBdr>
    </w:div>
    <w:div w:id="1847088294">
      <w:bodyDiv w:val="1"/>
      <w:marLeft w:val="0"/>
      <w:marRight w:val="0"/>
      <w:marTop w:val="0"/>
      <w:marBottom w:val="0"/>
      <w:divBdr>
        <w:top w:val="none" w:sz="0" w:space="0" w:color="auto"/>
        <w:left w:val="none" w:sz="0" w:space="0" w:color="auto"/>
        <w:bottom w:val="none" w:sz="0" w:space="0" w:color="auto"/>
        <w:right w:val="none" w:sz="0" w:space="0" w:color="auto"/>
      </w:divBdr>
    </w:div>
    <w:div w:id="1849516560">
      <w:bodyDiv w:val="1"/>
      <w:marLeft w:val="0"/>
      <w:marRight w:val="0"/>
      <w:marTop w:val="0"/>
      <w:marBottom w:val="0"/>
      <w:divBdr>
        <w:top w:val="none" w:sz="0" w:space="0" w:color="auto"/>
        <w:left w:val="none" w:sz="0" w:space="0" w:color="auto"/>
        <w:bottom w:val="none" w:sz="0" w:space="0" w:color="auto"/>
        <w:right w:val="none" w:sz="0" w:space="0" w:color="auto"/>
      </w:divBdr>
    </w:div>
    <w:div w:id="1849641279">
      <w:bodyDiv w:val="1"/>
      <w:marLeft w:val="0"/>
      <w:marRight w:val="0"/>
      <w:marTop w:val="0"/>
      <w:marBottom w:val="0"/>
      <w:divBdr>
        <w:top w:val="none" w:sz="0" w:space="0" w:color="auto"/>
        <w:left w:val="none" w:sz="0" w:space="0" w:color="auto"/>
        <w:bottom w:val="none" w:sz="0" w:space="0" w:color="auto"/>
        <w:right w:val="none" w:sz="0" w:space="0" w:color="auto"/>
      </w:divBdr>
    </w:div>
    <w:div w:id="1849904294">
      <w:bodyDiv w:val="1"/>
      <w:marLeft w:val="0"/>
      <w:marRight w:val="0"/>
      <w:marTop w:val="0"/>
      <w:marBottom w:val="0"/>
      <w:divBdr>
        <w:top w:val="none" w:sz="0" w:space="0" w:color="auto"/>
        <w:left w:val="none" w:sz="0" w:space="0" w:color="auto"/>
        <w:bottom w:val="none" w:sz="0" w:space="0" w:color="auto"/>
        <w:right w:val="none" w:sz="0" w:space="0" w:color="auto"/>
      </w:divBdr>
    </w:div>
    <w:div w:id="1851139410">
      <w:bodyDiv w:val="1"/>
      <w:marLeft w:val="0"/>
      <w:marRight w:val="0"/>
      <w:marTop w:val="0"/>
      <w:marBottom w:val="0"/>
      <w:divBdr>
        <w:top w:val="none" w:sz="0" w:space="0" w:color="auto"/>
        <w:left w:val="none" w:sz="0" w:space="0" w:color="auto"/>
        <w:bottom w:val="none" w:sz="0" w:space="0" w:color="auto"/>
        <w:right w:val="none" w:sz="0" w:space="0" w:color="auto"/>
      </w:divBdr>
    </w:div>
    <w:div w:id="1851988440">
      <w:bodyDiv w:val="1"/>
      <w:marLeft w:val="0"/>
      <w:marRight w:val="0"/>
      <w:marTop w:val="0"/>
      <w:marBottom w:val="0"/>
      <w:divBdr>
        <w:top w:val="none" w:sz="0" w:space="0" w:color="auto"/>
        <w:left w:val="none" w:sz="0" w:space="0" w:color="auto"/>
        <w:bottom w:val="none" w:sz="0" w:space="0" w:color="auto"/>
        <w:right w:val="none" w:sz="0" w:space="0" w:color="auto"/>
      </w:divBdr>
    </w:div>
    <w:div w:id="1858621166">
      <w:bodyDiv w:val="1"/>
      <w:marLeft w:val="0"/>
      <w:marRight w:val="0"/>
      <w:marTop w:val="0"/>
      <w:marBottom w:val="0"/>
      <w:divBdr>
        <w:top w:val="none" w:sz="0" w:space="0" w:color="auto"/>
        <w:left w:val="none" w:sz="0" w:space="0" w:color="auto"/>
        <w:bottom w:val="none" w:sz="0" w:space="0" w:color="auto"/>
        <w:right w:val="none" w:sz="0" w:space="0" w:color="auto"/>
      </w:divBdr>
    </w:div>
    <w:div w:id="1860700906">
      <w:bodyDiv w:val="1"/>
      <w:marLeft w:val="0"/>
      <w:marRight w:val="0"/>
      <w:marTop w:val="0"/>
      <w:marBottom w:val="0"/>
      <w:divBdr>
        <w:top w:val="none" w:sz="0" w:space="0" w:color="auto"/>
        <w:left w:val="none" w:sz="0" w:space="0" w:color="auto"/>
        <w:bottom w:val="none" w:sz="0" w:space="0" w:color="auto"/>
        <w:right w:val="none" w:sz="0" w:space="0" w:color="auto"/>
      </w:divBdr>
    </w:div>
    <w:div w:id="1869681283">
      <w:bodyDiv w:val="1"/>
      <w:marLeft w:val="0"/>
      <w:marRight w:val="0"/>
      <w:marTop w:val="0"/>
      <w:marBottom w:val="0"/>
      <w:divBdr>
        <w:top w:val="none" w:sz="0" w:space="0" w:color="auto"/>
        <w:left w:val="none" w:sz="0" w:space="0" w:color="auto"/>
        <w:bottom w:val="none" w:sz="0" w:space="0" w:color="auto"/>
        <w:right w:val="none" w:sz="0" w:space="0" w:color="auto"/>
      </w:divBdr>
    </w:div>
    <w:div w:id="1869834402">
      <w:bodyDiv w:val="1"/>
      <w:marLeft w:val="0"/>
      <w:marRight w:val="0"/>
      <w:marTop w:val="0"/>
      <w:marBottom w:val="0"/>
      <w:divBdr>
        <w:top w:val="none" w:sz="0" w:space="0" w:color="auto"/>
        <w:left w:val="none" w:sz="0" w:space="0" w:color="auto"/>
        <w:bottom w:val="none" w:sz="0" w:space="0" w:color="auto"/>
        <w:right w:val="none" w:sz="0" w:space="0" w:color="auto"/>
      </w:divBdr>
    </w:div>
    <w:div w:id="1869875108">
      <w:bodyDiv w:val="1"/>
      <w:marLeft w:val="0"/>
      <w:marRight w:val="0"/>
      <w:marTop w:val="0"/>
      <w:marBottom w:val="0"/>
      <w:divBdr>
        <w:top w:val="none" w:sz="0" w:space="0" w:color="auto"/>
        <w:left w:val="none" w:sz="0" w:space="0" w:color="auto"/>
        <w:bottom w:val="none" w:sz="0" w:space="0" w:color="auto"/>
        <w:right w:val="none" w:sz="0" w:space="0" w:color="auto"/>
      </w:divBdr>
    </w:div>
    <w:div w:id="1870412126">
      <w:bodyDiv w:val="1"/>
      <w:marLeft w:val="0"/>
      <w:marRight w:val="0"/>
      <w:marTop w:val="0"/>
      <w:marBottom w:val="0"/>
      <w:divBdr>
        <w:top w:val="none" w:sz="0" w:space="0" w:color="auto"/>
        <w:left w:val="none" w:sz="0" w:space="0" w:color="auto"/>
        <w:bottom w:val="none" w:sz="0" w:space="0" w:color="auto"/>
        <w:right w:val="none" w:sz="0" w:space="0" w:color="auto"/>
      </w:divBdr>
    </w:div>
    <w:div w:id="1870558960">
      <w:bodyDiv w:val="1"/>
      <w:marLeft w:val="0"/>
      <w:marRight w:val="0"/>
      <w:marTop w:val="0"/>
      <w:marBottom w:val="0"/>
      <w:divBdr>
        <w:top w:val="none" w:sz="0" w:space="0" w:color="auto"/>
        <w:left w:val="none" w:sz="0" w:space="0" w:color="auto"/>
        <w:bottom w:val="none" w:sz="0" w:space="0" w:color="auto"/>
        <w:right w:val="none" w:sz="0" w:space="0" w:color="auto"/>
      </w:divBdr>
    </w:div>
    <w:div w:id="1872104997">
      <w:bodyDiv w:val="1"/>
      <w:marLeft w:val="0"/>
      <w:marRight w:val="0"/>
      <w:marTop w:val="0"/>
      <w:marBottom w:val="0"/>
      <w:divBdr>
        <w:top w:val="none" w:sz="0" w:space="0" w:color="auto"/>
        <w:left w:val="none" w:sz="0" w:space="0" w:color="auto"/>
        <w:bottom w:val="none" w:sz="0" w:space="0" w:color="auto"/>
        <w:right w:val="none" w:sz="0" w:space="0" w:color="auto"/>
      </w:divBdr>
    </w:div>
    <w:div w:id="1872453115">
      <w:bodyDiv w:val="1"/>
      <w:marLeft w:val="0"/>
      <w:marRight w:val="0"/>
      <w:marTop w:val="0"/>
      <w:marBottom w:val="0"/>
      <w:divBdr>
        <w:top w:val="none" w:sz="0" w:space="0" w:color="auto"/>
        <w:left w:val="none" w:sz="0" w:space="0" w:color="auto"/>
        <w:bottom w:val="none" w:sz="0" w:space="0" w:color="auto"/>
        <w:right w:val="none" w:sz="0" w:space="0" w:color="auto"/>
      </w:divBdr>
    </w:div>
    <w:div w:id="1872454376">
      <w:bodyDiv w:val="1"/>
      <w:marLeft w:val="0"/>
      <w:marRight w:val="0"/>
      <w:marTop w:val="0"/>
      <w:marBottom w:val="0"/>
      <w:divBdr>
        <w:top w:val="none" w:sz="0" w:space="0" w:color="auto"/>
        <w:left w:val="none" w:sz="0" w:space="0" w:color="auto"/>
        <w:bottom w:val="none" w:sz="0" w:space="0" w:color="auto"/>
        <w:right w:val="none" w:sz="0" w:space="0" w:color="auto"/>
      </w:divBdr>
    </w:div>
    <w:div w:id="1873415762">
      <w:bodyDiv w:val="1"/>
      <w:marLeft w:val="0"/>
      <w:marRight w:val="0"/>
      <w:marTop w:val="0"/>
      <w:marBottom w:val="0"/>
      <w:divBdr>
        <w:top w:val="none" w:sz="0" w:space="0" w:color="auto"/>
        <w:left w:val="none" w:sz="0" w:space="0" w:color="auto"/>
        <w:bottom w:val="none" w:sz="0" w:space="0" w:color="auto"/>
        <w:right w:val="none" w:sz="0" w:space="0" w:color="auto"/>
      </w:divBdr>
    </w:div>
    <w:div w:id="1873808592">
      <w:bodyDiv w:val="1"/>
      <w:marLeft w:val="0"/>
      <w:marRight w:val="0"/>
      <w:marTop w:val="0"/>
      <w:marBottom w:val="0"/>
      <w:divBdr>
        <w:top w:val="none" w:sz="0" w:space="0" w:color="auto"/>
        <w:left w:val="none" w:sz="0" w:space="0" w:color="auto"/>
        <w:bottom w:val="none" w:sz="0" w:space="0" w:color="auto"/>
        <w:right w:val="none" w:sz="0" w:space="0" w:color="auto"/>
      </w:divBdr>
    </w:div>
    <w:div w:id="1877886713">
      <w:bodyDiv w:val="1"/>
      <w:marLeft w:val="0"/>
      <w:marRight w:val="0"/>
      <w:marTop w:val="0"/>
      <w:marBottom w:val="0"/>
      <w:divBdr>
        <w:top w:val="none" w:sz="0" w:space="0" w:color="auto"/>
        <w:left w:val="none" w:sz="0" w:space="0" w:color="auto"/>
        <w:bottom w:val="none" w:sz="0" w:space="0" w:color="auto"/>
        <w:right w:val="none" w:sz="0" w:space="0" w:color="auto"/>
      </w:divBdr>
    </w:div>
    <w:div w:id="1877935368">
      <w:bodyDiv w:val="1"/>
      <w:marLeft w:val="0"/>
      <w:marRight w:val="0"/>
      <w:marTop w:val="0"/>
      <w:marBottom w:val="0"/>
      <w:divBdr>
        <w:top w:val="none" w:sz="0" w:space="0" w:color="auto"/>
        <w:left w:val="none" w:sz="0" w:space="0" w:color="auto"/>
        <w:bottom w:val="none" w:sz="0" w:space="0" w:color="auto"/>
        <w:right w:val="none" w:sz="0" w:space="0" w:color="auto"/>
      </w:divBdr>
    </w:div>
    <w:div w:id="1880849959">
      <w:bodyDiv w:val="1"/>
      <w:marLeft w:val="0"/>
      <w:marRight w:val="0"/>
      <w:marTop w:val="0"/>
      <w:marBottom w:val="0"/>
      <w:divBdr>
        <w:top w:val="none" w:sz="0" w:space="0" w:color="auto"/>
        <w:left w:val="none" w:sz="0" w:space="0" w:color="auto"/>
        <w:bottom w:val="none" w:sz="0" w:space="0" w:color="auto"/>
        <w:right w:val="none" w:sz="0" w:space="0" w:color="auto"/>
      </w:divBdr>
    </w:div>
    <w:div w:id="1882672489">
      <w:bodyDiv w:val="1"/>
      <w:marLeft w:val="0"/>
      <w:marRight w:val="0"/>
      <w:marTop w:val="0"/>
      <w:marBottom w:val="0"/>
      <w:divBdr>
        <w:top w:val="none" w:sz="0" w:space="0" w:color="auto"/>
        <w:left w:val="none" w:sz="0" w:space="0" w:color="auto"/>
        <w:bottom w:val="none" w:sz="0" w:space="0" w:color="auto"/>
        <w:right w:val="none" w:sz="0" w:space="0" w:color="auto"/>
      </w:divBdr>
    </w:div>
    <w:div w:id="1885755189">
      <w:bodyDiv w:val="1"/>
      <w:marLeft w:val="0"/>
      <w:marRight w:val="0"/>
      <w:marTop w:val="0"/>
      <w:marBottom w:val="0"/>
      <w:divBdr>
        <w:top w:val="none" w:sz="0" w:space="0" w:color="auto"/>
        <w:left w:val="none" w:sz="0" w:space="0" w:color="auto"/>
        <w:bottom w:val="none" w:sz="0" w:space="0" w:color="auto"/>
        <w:right w:val="none" w:sz="0" w:space="0" w:color="auto"/>
      </w:divBdr>
    </w:div>
    <w:div w:id="1886595793">
      <w:bodyDiv w:val="1"/>
      <w:marLeft w:val="0"/>
      <w:marRight w:val="0"/>
      <w:marTop w:val="0"/>
      <w:marBottom w:val="0"/>
      <w:divBdr>
        <w:top w:val="none" w:sz="0" w:space="0" w:color="auto"/>
        <w:left w:val="none" w:sz="0" w:space="0" w:color="auto"/>
        <w:bottom w:val="none" w:sz="0" w:space="0" w:color="auto"/>
        <w:right w:val="none" w:sz="0" w:space="0" w:color="auto"/>
      </w:divBdr>
    </w:div>
    <w:div w:id="1888101859">
      <w:bodyDiv w:val="1"/>
      <w:marLeft w:val="0"/>
      <w:marRight w:val="0"/>
      <w:marTop w:val="0"/>
      <w:marBottom w:val="0"/>
      <w:divBdr>
        <w:top w:val="none" w:sz="0" w:space="0" w:color="auto"/>
        <w:left w:val="none" w:sz="0" w:space="0" w:color="auto"/>
        <w:bottom w:val="none" w:sz="0" w:space="0" w:color="auto"/>
        <w:right w:val="none" w:sz="0" w:space="0" w:color="auto"/>
      </w:divBdr>
    </w:div>
    <w:div w:id="1889951607">
      <w:bodyDiv w:val="1"/>
      <w:marLeft w:val="0"/>
      <w:marRight w:val="0"/>
      <w:marTop w:val="0"/>
      <w:marBottom w:val="0"/>
      <w:divBdr>
        <w:top w:val="none" w:sz="0" w:space="0" w:color="auto"/>
        <w:left w:val="none" w:sz="0" w:space="0" w:color="auto"/>
        <w:bottom w:val="none" w:sz="0" w:space="0" w:color="auto"/>
        <w:right w:val="none" w:sz="0" w:space="0" w:color="auto"/>
      </w:divBdr>
    </w:div>
    <w:div w:id="1891116450">
      <w:bodyDiv w:val="1"/>
      <w:marLeft w:val="0"/>
      <w:marRight w:val="0"/>
      <w:marTop w:val="0"/>
      <w:marBottom w:val="0"/>
      <w:divBdr>
        <w:top w:val="none" w:sz="0" w:space="0" w:color="auto"/>
        <w:left w:val="none" w:sz="0" w:space="0" w:color="auto"/>
        <w:bottom w:val="none" w:sz="0" w:space="0" w:color="auto"/>
        <w:right w:val="none" w:sz="0" w:space="0" w:color="auto"/>
      </w:divBdr>
    </w:div>
    <w:div w:id="1893225453">
      <w:bodyDiv w:val="1"/>
      <w:marLeft w:val="0"/>
      <w:marRight w:val="0"/>
      <w:marTop w:val="0"/>
      <w:marBottom w:val="0"/>
      <w:divBdr>
        <w:top w:val="none" w:sz="0" w:space="0" w:color="auto"/>
        <w:left w:val="none" w:sz="0" w:space="0" w:color="auto"/>
        <w:bottom w:val="none" w:sz="0" w:space="0" w:color="auto"/>
        <w:right w:val="none" w:sz="0" w:space="0" w:color="auto"/>
      </w:divBdr>
    </w:div>
    <w:div w:id="1894191440">
      <w:bodyDiv w:val="1"/>
      <w:marLeft w:val="0"/>
      <w:marRight w:val="0"/>
      <w:marTop w:val="0"/>
      <w:marBottom w:val="0"/>
      <w:divBdr>
        <w:top w:val="none" w:sz="0" w:space="0" w:color="auto"/>
        <w:left w:val="none" w:sz="0" w:space="0" w:color="auto"/>
        <w:bottom w:val="none" w:sz="0" w:space="0" w:color="auto"/>
        <w:right w:val="none" w:sz="0" w:space="0" w:color="auto"/>
      </w:divBdr>
    </w:div>
    <w:div w:id="1894467021">
      <w:bodyDiv w:val="1"/>
      <w:marLeft w:val="0"/>
      <w:marRight w:val="0"/>
      <w:marTop w:val="0"/>
      <w:marBottom w:val="0"/>
      <w:divBdr>
        <w:top w:val="none" w:sz="0" w:space="0" w:color="auto"/>
        <w:left w:val="none" w:sz="0" w:space="0" w:color="auto"/>
        <w:bottom w:val="none" w:sz="0" w:space="0" w:color="auto"/>
        <w:right w:val="none" w:sz="0" w:space="0" w:color="auto"/>
      </w:divBdr>
    </w:div>
    <w:div w:id="1894846995">
      <w:bodyDiv w:val="1"/>
      <w:marLeft w:val="0"/>
      <w:marRight w:val="0"/>
      <w:marTop w:val="0"/>
      <w:marBottom w:val="0"/>
      <w:divBdr>
        <w:top w:val="none" w:sz="0" w:space="0" w:color="auto"/>
        <w:left w:val="none" w:sz="0" w:space="0" w:color="auto"/>
        <w:bottom w:val="none" w:sz="0" w:space="0" w:color="auto"/>
        <w:right w:val="none" w:sz="0" w:space="0" w:color="auto"/>
      </w:divBdr>
    </w:div>
    <w:div w:id="1896500833">
      <w:bodyDiv w:val="1"/>
      <w:marLeft w:val="0"/>
      <w:marRight w:val="0"/>
      <w:marTop w:val="0"/>
      <w:marBottom w:val="0"/>
      <w:divBdr>
        <w:top w:val="none" w:sz="0" w:space="0" w:color="auto"/>
        <w:left w:val="none" w:sz="0" w:space="0" w:color="auto"/>
        <w:bottom w:val="none" w:sz="0" w:space="0" w:color="auto"/>
        <w:right w:val="none" w:sz="0" w:space="0" w:color="auto"/>
      </w:divBdr>
    </w:div>
    <w:div w:id="1902865124">
      <w:bodyDiv w:val="1"/>
      <w:marLeft w:val="0"/>
      <w:marRight w:val="0"/>
      <w:marTop w:val="0"/>
      <w:marBottom w:val="0"/>
      <w:divBdr>
        <w:top w:val="none" w:sz="0" w:space="0" w:color="auto"/>
        <w:left w:val="none" w:sz="0" w:space="0" w:color="auto"/>
        <w:bottom w:val="none" w:sz="0" w:space="0" w:color="auto"/>
        <w:right w:val="none" w:sz="0" w:space="0" w:color="auto"/>
      </w:divBdr>
    </w:div>
    <w:div w:id="1904296557">
      <w:bodyDiv w:val="1"/>
      <w:marLeft w:val="0"/>
      <w:marRight w:val="0"/>
      <w:marTop w:val="0"/>
      <w:marBottom w:val="0"/>
      <w:divBdr>
        <w:top w:val="none" w:sz="0" w:space="0" w:color="auto"/>
        <w:left w:val="none" w:sz="0" w:space="0" w:color="auto"/>
        <w:bottom w:val="none" w:sz="0" w:space="0" w:color="auto"/>
        <w:right w:val="none" w:sz="0" w:space="0" w:color="auto"/>
      </w:divBdr>
    </w:div>
    <w:div w:id="1905143579">
      <w:bodyDiv w:val="1"/>
      <w:marLeft w:val="0"/>
      <w:marRight w:val="0"/>
      <w:marTop w:val="0"/>
      <w:marBottom w:val="0"/>
      <w:divBdr>
        <w:top w:val="none" w:sz="0" w:space="0" w:color="auto"/>
        <w:left w:val="none" w:sz="0" w:space="0" w:color="auto"/>
        <w:bottom w:val="none" w:sz="0" w:space="0" w:color="auto"/>
        <w:right w:val="none" w:sz="0" w:space="0" w:color="auto"/>
      </w:divBdr>
    </w:div>
    <w:div w:id="1912035183">
      <w:bodyDiv w:val="1"/>
      <w:marLeft w:val="0"/>
      <w:marRight w:val="0"/>
      <w:marTop w:val="0"/>
      <w:marBottom w:val="0"/>
      <w:divBdr>
        <w:top w:val="none" w:sz="0" w:space="0" w:color="auto"/>
        <w:left w:val="none" w:sz="0" w:space="0" w:color="auto"/>
        <w:bottom w:val="none" w:sz="0" w:space="0" w:color="auto"/>
        <w:right w:val="none" w:sz="0" w:space="0" w:color="auto"/>
      </w:divBdr>
    </w:div>
    <w:div w:id="1919442703">
      <w:bodyDiv w:val="1"/>
      <w:marLeft w:val="0"/>
      <w:marRight w:val="0"/>
      <w:marTop w:val="0"/>
      <w:marBottom w:val="0"/>
      <w:divBdr>
        <w:top w:val="none" w:sz="0" w:space="0" w:color="auto"/>
        <w:left w:val="none" w:sz="0" w:space="0" w:color="auto"/>
        <w:bottom w:val="none" w:sz="0" w:space="0" w:color="auto"/>
        <w:right w:val="none" w:sz="0" w:space="0" w:color="auto"/>
      </w:divBdr>
    </w:div>
    <w:div w:id="1920095555">
      <w:bodyDiv w:val="1"/>
      <w:marLeft w:val="0"/>
      <w:marRight w:val="0"/>
      <w:marTop w:val="0"/>
      <w:marBottom w:val="0"/>
      <w:divBdr>
        <w:top w:val="none" w:sz="0" w:space="0" w:color="auto"/>
        <w:left w:val="none" w:sz="0" w:space="0" w:color="auto"/>
        <w:bottom w:val="none" w:sz="0" w:space="0" w:color="auto"/>
        <w:right w:val="none" w:sz="0" w:space="0" w:color="auto"/>
      </w:divBdr>
    </w:div>
    <w:div w:id="1921910639">
      <w:bodyDiv w:val="1"/>
      <w:marLeft w:val="0"/>
      <w:marRight w:val="0"/>
      <w:marTop w:val="0"/>
      <w:marBottom w:val="0"/>
      <w:divBdr>
        <w:top w:val="none" w:sz="0" w:space="0" w:color="auto"/>
        <w:left w:val="none" w:sz="0" w:space="0" w:color="auto"/>
        <w:bottom w:val="none" w:sz="0" w:space="0" w:color="auto"/>
        <w:right w:val="none" w:sz="0" w:space="0" w:color="auto"/>
      </w:divBdr>
    </w:div>
    <w:div w:id="1925727113">
      <w:bodyDiv w:val="1"/>
      <w:marLeft w:val="0"/>
      <w:marRight w:val="0"/>
      <w:marTop w:val="0"/>
      <w:marBottom w:val="0"/>
      <w:divBdr>
        <w:top w:val="none" w:sz="0" w:space="0" w:color="auto"/>
        <w:left w:val="none" w:sz="0" w:space="0" w:color="auto"/>
        <w:bottom w:val="none" w:sz="0" w:space="0" w:color="auto"/>
        <w:right w:val="none" w:sz="0" w:space="0" w:color="auto"/>
      </w:divBdr>
    </w:div>
    <w:div w:id="1926841352">
      <w:bodyDiv w:val="1"/>
      <w:marLeft w:val="0"/>
      <w:marRight w:val="0"/>
      <w:marTop w:val="0"/>
      <w:marBottom w:val="0"/>
      <w:divBdr>
        <w:top w:val="none" w:sz="0" w:space="0" w:color="auto"/>
        <w:left w:val="none" w:sz="0" w:space="0" w:color="auto"/>
        <w:bottom w:val="none" w:sz="0" w:space="0" w:color="auto"/>
        <w:right w:val="none" w:sz="0" w:space="0" w:color="auto"/>
      </w:divBdr>
    </w:div>
    <w:div w:id="1928928413">
      <w:bodyDiv w:val="1"/>
      <w:marLeft w:val="0"/>
      <w:marRight w:val="0"/>
      <w:marTop w:val="0"/>
      <w:marBottom w:val="0"/>
      <w:divBdr>
        <w:top w:val="none" w:sz="0" w:space="0" w:color="auto"/>
        <w:left w:val="none" w:sz="0" w:space="0" w:color="auto"/>
        <w:bottom w:val="none" w:sz="0" w:space="0" w:color="auto"/>
        <w:right w:val="none" w:sz="0" w:space="0" w:color="auto"/>
      </w:divBdr>
    </w:div>
    <w:div w:id="1931963252">
      <w:bodyDiv w:val="1"/>
      <w:marLeft w:val="0"/>
      <w:marRight w:val="0"/>
      <w:marTop w:val="0"/>
      <w:marBottom w:val="0"/>
      <w:divBdr>
        <w:top w:val="none" w:sz="0" w:space="0" w:color="auto"/>
        <w:left w:val="none" w:sz="0" w:space="0" w:color="auto"/>
        <w:bottom w:val="none" w:sz="0" w:space="0" w:color="auto"/>
        <w:right w:val="none" w:sz="0" w:space="0" w:color="auto"/>
      </w:divBdr>
    </w:div>
    <w:div w:id="1932198766">
      <w:bodyDiv w:val="1"/>
      <w:marLeft w:val="0"/>
      <w:marRight w:val="0"/>
      <w:marTop w:val="0"/>
      <w:marBottom w:val="0"/>
      <w:divBdr>
        <w:top w:val="none" w:sz="0" w:space="0" w:color="auto"/>
        <w:left w:val="none" w:sz="0" w:space="0" w:color="auto"/>
        <w:bottom w:val="none" w:sz="0" w:space="0" w:color="auto"/>
        <w:right w:val="none" w:sz="0" w:space="0" w:color="auto"/>
      </w:divBdr>
    </w:div>
    <w:div w:id="1933051371">
      <w:bodyDiv w:val="1"/>
      <w:marLeft w:val="0"/>
      <w:marRight w:val="0"/>
      <w:marTop w:val="0"/>
      <w:marBottom w:val="0"/>
      <w:divBdr>
        <w:top w:val="none" w:sz="0" w:space="0" w:color="auto"/>
        <w:left w:val="none" w:sz="0" w:space="0" w:color="auto"/>
        <w:bottom w:val="none" w:sz="0" w:space="0" w:color="auto"/>
        <w:right w:val="none" w:sz="0" w:space="0" w:color="auto"/>
      </w:divBdr>
    </w:div>
    <w:div w:id="1933974857">
      <w:bodyDiv w:val="1"/>
      <w:marLeft w:val="0"/>
      <w:marRight w:val="0"/>
      <w:marTop w:val="0"/>
      <w:marBottom w:val="0"/>
      <w:divBdr>
        <w:top w:val="none" w:sz="0" w:space="0" w:color="auto"/>
        <w:left w:val="none" w:sz="0" w:space="0" w:color="auto"/>
        <w:bottom w:val="none" w:sz="0" w:space="0" w:color="auto"/>
        <w:right w:val="none" w:sz="0" w:space="0" w:color="auto"/>
      </w:divBdr>
    </w:div>
    <w:div w:id="1935626545">
      <w:bodyDiv w:val="1"/>
      <w:marLeft w:val="0"/>
      <w:marRight w:val="0"/>
      <w:marTop w:val="0"/>
      <w:marBottom w:val="0"/>
      <w:divBdr>
        <w:top w:val="none" w:sz="0" w:space="0" w:color="auto"/>
        <w:left w:val="none" w:sz="0" w:space="0" w:color="auto"/>
        <w:bottom w:val="none" w:sz="0" w:space="0" w:color="auto"/>
        <w:right w:val="none" w:sz="0" w:space="0" w:color="auto"/>
      </w:divBdr>
    </w:div>
    <w:div w:id="1937202583">
      <w:bodyDiv w:val="1"/>
      <w:marLeft w:val="0"/>
      <w:marRight w:val="0"/>
      <w:marTop w:val="0"/>
      <w:marBottom w:val="0"/>
      <w:divBdr>
        <w:top w:val="none" w:sz="0" w:space="0" w:color="auto"/>
        <w:left w:val="none" w:sz="0" w:space="0" w:color="auto"/>
        <w:bottom w:val="none" w:sz="0" w:space="0" w:color="auto"/>
        <w:right w:val="none" w:sz="0" w:space="0" w:color="auto"/>
      </w:divBdr>
    </w:div>
    <w:div w:id="1937592852">
      <w:bodyDiv w:val="1"/>
      <w:marLeft w:val="0"/>
      <w:marRight w:val="0"/>
      <w:marTop w:val="0"/>
      <w:marBottom w:val="0"/>
      <w:divBdr>
        <w:top w:val="none" w:sz="0" w:space="0" w:color="auto"/>
        <w:left w:val="none" w:sz="0" w:space="0" w:color="auto"/>
        <w:bottom w:val="none" w:sz="0" w:space="0" w:color="auto"/>
        <w:right w:val="none" w:sz="0" w:space="0" w:color="auto"/>
      </w:divBdr>
    </w:div>
    <w:div w:id="1938635591">
      <w:bodyDiv w:val="1"/>
      <w:marLeft w:val="0"/>
      <w:marRight w:val="0"/>
      <w:marTop w:val="0"/>
      <w:marBottom w:val="0"/>
      <w:divBdr>
        <w:top w:val="none" w:sz="0" w:space="0" w:color="auto"/>
        <w:left w:val="none" w:sz="0" w:space="0" w:color="auto"/>
        <w:bottom w:val="none" w:sz="0" w:space="0" w:color="auto"/>
        <w:right w:val="none" w:sz="0" w:space="0" w:color="auto"/>
      </w:divBdr>
    </w:div>
    <w:div w:id="1939950087">
      <w:bodyDiv w:val="1"/>
      <w:marLeft w:val="0"/>
      <w:marRight w:val="0"/>
      <w:marTop w:val="0"/>
      <w:marBottom w:val="0"/>
      <w:divBdr>
        <w:top w:val="none" w:sz="0" w:space="0" w:color="auto"/>
        <w:left w:val="none" w:sz="0" w:space="0" w:color="auto"/>
        <w:bottom w:val="none" w:sz="0" w:space="0" w:color="auto"/>
        <w:right w:val="none" w:sz="0" w:space="0" w:color="auto"/>
      </w:divBdr>
    </w:div>
    <w:div w:id="1940215269">
      <w:bodyDiv w:val="1"/>
      <w:marLeft w:val="0"/>
      <w:marRight w:val="0"/>
      <w:marTop w:val="0"/>
      <w:marBottom w:val="0"/>
      <w:divBdr>
        <w:top w:val="none" w:sz="0" w:space="0" w:color="auto"/>
        <w:left w:val="none" w:sz="0" w:space="0" w:color="auto"/>
        <w:bottom w:val="none" w:sz="0" w:space="0" w:color="auto"/>
        <w:right w:val="none" w:sz="0" w:space="0" w:color="auto"/>
      </w:divBdr>
    </w:div>
    <w:div w:id="1944216315">
      <w:bodyDiv w:val="1"/>
      <w:marLeft w:val="0"/>
      <w:marRight w:val="0"/>
      <w:marTop w:val="0"/>
      <w:marBottom w:val="0"/>
      <w:divBdr>
        <w:top w:val="none" w:sz="0" w:space="0" w:color="auto"/>
        <w:left w:val="none" w:sz="0" w:space="0" w:color="auto"/>
        <w:bottom w:val="none" w:sz="0" w:space="0" w:color="auto"/>
        <w:right w:val="none" w:sz="0" w:space="0" w:color="auto"/>
      </w:divBdr>
    </w:div>
    <w:div w:id="1945530658">
      <w:bodyDiv w:val="1"/>
      <w:marLeft w:val="0"/>
      <w:marRight w:val="0"/>
      <w:marTop w:val="0"/>
      <w:marBottom w:val="0"/>
      <w:divBdr>
        <w:top w:val="none" w:sz="0" w:space="0" w:color="auto"/>
        <w:left w:val="none" w:sz="0" w:space="0" w:color="auto"/>
        <w:bottom w:val="none" w:sz="0" w:space="0" w:color="auto"/>
        <w:right w:val="none" w:sz="0" w:space="0" w:color="auto"/>
      </w:divBdr>
    </w:div>
    <w:div w:id="1951427762">
      <w:bodyDiv w:val="1"/>
      <w:marLeft w:val="0"/>
      <w:marRight w:val="0"/>
      <w:marTop w:val="0"/>
      <w:marBottom w:val="0"/>
      <w:divBdr>
        <w:top w:val="none" w:sz="0" w:space="0" w:color="auto"/>
        <w:left w:val="none" w:sz="0" w:space="0" w:color="auto"/>
        <w:bottom w:val="none" w:sz="0" w:space="0" w:color="auto"/>
        <w:right w:val="none" w:sz="0" w:space="0" w:color="auto"/>
      </w:divBdr>
    </w:div>
    <w:div w:id="1951935619">
      <w:bodyDiv w:val="1"/>
      <w:marLeft w:val="0"/>
      <w:marRight w:val="0"/>
      <w:marTop w:val="0"/>
      <w:marBottom w:val="0"/>
      <w:divBdr>
        <w:top w:val="none" w:sz="0" w:space="0" w:color="auto"/>
        <w:left w:val="none" w:sz="0" w:space="0" w:color="auto"/>
        <w:bottom w:val="none" w:sz="0" w:space="0" w:color="auto"/>
        <w:right w:val="none" w:sz="0" w:space="0" w:color="auto"/>
      </w:divBdr>
    </w:div>
    <w:div w:id="1952929593">
      <w:bodyDiv w:val="1"/>
      <w:marLeft w:val="0"/>
      <w:marRight w:val="0"/>
      <w:marTop w:val="0"/>
      <w:marBottom w:val="0"/>
      <w:divBdr>
        <w:top w:val="none" w:sz="0" w:space="0" w:color="auto"/>
        <w:left w:val="none" w:sz="0" w:space="0" w:color="auto"/>
        <w:bottom w:val="none" w:sz="0" w:space="0" w:color="auto"/>
        <w:right w:val="none" w:sz="0" w:space="0" w:color="auto"/>
      </w:divBdr>
    </w:div>
    <w:div w:id="1954289221">
      <w:bodyDiv w:val="1"/>
      <w:marLeft w:val="0"/>
      <w:marRight w:val="0"/>
      <w:marTop w:val="0"/>
      <w:marBottom w:val="0"/>
      <w:divBdr>
        <w:top w:val="none" w:sz="0" w:space="0" w:color="auto"/>
        <w:left w:val="none" w:sz="0" w:space="0" w:color="auto"/>
        <w:bottom w:val="none" w:sz="0" w:space="0" w:color="auto"/>
        <w:right w:val="none" w:sz="0" w:space="0" w:color="auto"/>
      </w:divBdr>
    </w:div>
    <w:div w:id="1958217746">
      <w:bodyDiv w:val="1"/>
      <w:marLeft w:val="0"/>
      <w:marRight w:val="0"/>
      <w:marTop w:val="0"/>
      <w:marBottom w:val="0"/>
      <w:divBdr>
        <w:top w:val="none" w:sz="0" w:space="0" w:color="auto"/>
        <w:left w:val="none" w:sz="0" w:space="0" w:color="auto"/>
        <w:bottom w:val="none" w:sz="0" w:space="0" w:color="auto"/>
        <w:right w:val="none" w:sz="0" w:space="0" w:color="auto"/>
      </w:divBdr>
    </w:div>
    <w:div w:id="1958443726">
      <w:bodyDiv w:val="1"/>
      <w:marLeft w:val="0"/>
      <w:marRight w:val="0"/>
      <w:marTop w:val="0"/>
      <w:marBottom w:val="0"/>
      <w:divBdr>
        <w:top w:val="none" w:sz="0" w:space="0" w:color="auto"/>
        <w:left w:val="none" w:sz="0" w:space="0" w:color="auto"/>
        <w:bottom w:val="none" w:sz="0" w:space="0" w:color="auto"/>
        <w:right w:val="none" w:sz="0" w:space="0" w:color="auto"/>
      </w:divBdr>
    </w:div>
    <w:div w:id="1962495942">
      <w:bodyDiv w:val="1"/>
      <w:marLeft w:val="0"/>
      <w:marRight w:val="0"/>
      <w:marTop w:val="0"/>
      <w:marBottom w:val="0"/>
      <w:divBdr>
        <w:top w:val="none" w:sz="0" w:space="0" w:color="auto"/>
        <w:left w:val="none" w:sz="0" w:space="0" w:color="auto"/>
        <w:bottom w:val="none" w:sz="0" w:space="0" w:color="auto"/>
        <w:right w:val="none" w:sz="0" w:space="0" w:color="auto"/>
      </w:divBdr>
    </w:div>
    <w:div w:id="1963807067">
      <w:bodyDiv w:val="1"/>
      <w:marLeft w:val="0"/>
      <w:marRight w:val="0"/>
      <w:marTop w:val="0"/>
      <w:marBottom w:val="0"/>
      <w:divBdr>
        <w:top w:val="none" w:sz="0" w:space="0" w:color="auto"/>
        <w:left w:val="none" w:sz="0" w:space="0" w:color="auto"/>
        <w:bottom w:val="none" w:sz="0" w:space="0" w:color="auto"/>
        <w:right w:val="none" w:sz="0" w:space="0" w:color="auto"/>
      </w:divBdr>
    </w:div>
    <w:div w:id="1965962021">
      <w:bodyDiv w:val="1"/>
      <w:marLeft w:val="0"/>
      <w:marRight w:val="0"/>
      <w:marTop w:val="0"/>
      <w:marBottom w:val="0"/>
      <w:divBdr>
        <w:top w:val="none" w:sz="0" w:space="0" w:color="auto"/>
        <w:left w:val="none" w:sz="0" w:space="0" w:color="auto"/>
        <w:bottom w:val="none" w:sz="0" w:space="0" w:color="auto"/>
        <w:right w:val="none" w:sz="0" w:space="0" w:color="auto"/>
      </w:divBdr>
    </w:div>
    <w:div w:id="1969044910">
      <w:bodyDiv w:val="1"/>
      <w:marLeft w:val="0"/>
      <w:marRight w:val="0"/>
      <w:marTop w:val="0"/>
      <w:marBottom w:val="0"/>
      <w:divBdr>
        <w:top w:val="none" w:sz="0" w:space="0" w:color="auto"/>
        <w:left w:val="none" w:sz="0" w:space="0" w:color="auto"/>
        <w:bottom w:val="none" w:sz="0" w:space="0" w:color="auto"/>
        <w:right w:val="none" w:sz="0" w:space="0" w:color="auto"/>
      </w:divBdr>
    </w:div>
    <w:div w:id="1970017194">
      <w:bodyDiv w:val="1"/>
      <w:marLeft w:val="0"/>
      <w:marRight w:val="0"/>
      <w:marTop w:val="0"/>
      <w:marBottom w:val="0"/>
      <w:divBdr>
        <w:top w:val="none" w:sz="0" w:space="0" w:color="auto"/>
        <w:left w:val="none" w:sz="0" w:space="0" w:color="auto"/>
        <w:bottom w:val="none" w:sz="0" w:space="0" w:color="auto"/>
        <w:right w:val="none" w:sz="0" w:space="0" w:color="auto"/>
      </w:divBdr>
    </w:div>
    <w:div w:id="1970813759">
      <w:bodyDiv w:val="1"/>
      <w:marLeft w:val="0"/>
      <w:marRight w:val="0"/>
      <w:marTop w:val="0"/>
      <w:marBottom w:val="0"/>
      <w:divBdr>
        <w:top w:val="none" w:sz="0" w:space="0" w:color="auto"/>
        <w:left w:val="none" w:sz="0" w:space="0" w:color="auto"/>
        <w:bottom w:val="none" w:sz="0" w:space="0" w:color="auto"/>
        <w:right w:val="none" w:sz="0" w:space="0" w:color="auto"/>
      </w:divBdr>
    </w:div>
    <w:div w:id="1974092908">
      <w:bodyDiv w:val="1"/>
      <w:marLeft w:val="0"/>
      <w:marRight w:val="0"/>
      <w:marTop w:val="0"/>
      <w:marBottom w:val="0"/>
      <w:divBdr>
        <w:top w:val="none" w:sz="0" w:space="0" w:color="auto"/>
        <w:left w:val="none" w:sz="0" w:space="0" w:color="auto"/>
        <w:bottom w:val="none" w:sz="0" w:space="0" w:color="auto"/>
        <w:right w:val="none" w:sz="0" w:space="0" w:color="auto"/>
      </w:divBdr>
    </w:div>
    <w:div w:id="1977493145">
      <w:bodyDiv w:val="1"/>
      <w:marLeft w:val="0"/>
      <w:marRight w:val="0"/>
      <w:marTop w:val="0"/>
      <w:marBottom w:val="0"/>
      <w:divBdr>
        <w:top w:val="none" w:sz="0" w:space="0" w:color="auto"/>
        <w:left w:val="none" w:sz="0" w:space="0" w:color="auto"/>
        <w:bottom w:val="none" w:sz="0" w:space="0" w:color="auto"/>
        <w:right w:val="none" w:sz="0" w:space="0" w:color="auto"/>
      </w:divBdr>
    </w:div>
    <w:div w:id="1977836194">
      <w:bodyDiv w:val="1"/>
      <w:marLeft w:val="0"/>
      <w:marRight w:val="0"/>
      <w:marTop w:val="0"/>
      <w:marBottom w:val="0"/>
      <w:divBdr>
        <w:top w:val="none" w:sz="0" w:space="0" w:color="auto"/>
        <w:left w:val="none" w:sz="0" w:space="0" w:color="auto"/>
        <w:bottom w:val="none" w:sz="0" w:space="0" w:color="auto"/>
        <w:right w:val="none" w:sz="0" w:space="0" w:color="auto"/>
      </w:divBdr>
    </w:div>
    <w:div w:id="1978798929">
      <w:bodyDiv w:val="1"/>
      <w:marLeft w:val="0"/>
      <w:marRight w:val="0"/>
      <w:marTop w:val="0"/>
      <w:marBottom w:val="0"/>
      <w:divBdr>
        <w:top w:val="none" w:sz="0" w:space="0" w:color="auto"/>
        <w:left w:val="none" w:sz="0" w:space="0" w:color="auto"/>
        <w:bottom w:val="none" w:sz="0" w:space="0" w:color="auto"/>
        <w:right w:val="none" w:sz="0" w:space="0" w:color="auto"/>
      </w:divBdr>
    </w:div>
    <w:div w:id="1980065344">
      <w:bodyDiv w:val="1"/>
      <w:marLeft w:val="0"/>
      <w:marRight w:val="0"/>
      <w:marTop w:val="0"/>
      <w:marBottom w:val="0"/>
      <w:divBdr>
        <w:top w:val="none" w:sz="0" w:space="0" w:color="auto"/>
        <w:left w:val="none" w:sz="0" w:space="0" w:color="auto"/>
        <w:bottom w:val="none" w:sz="0" w:space="0" w:color="auto"/>
        <w:right w:val="none" w:sz="0" w:space="0" w:color="auto"/>
      </w:divBdr>
    </w:div>
    <w:div w:id="1982224423">
      <w:bodyDiv w:val="1"/>
      <w:marLeft w:val="0"/>
      <w:marRight w:val="0"/>
      <w:marTop w:val="0"/>
      <w:marBottom w:val="0"/>
      <w:divBdr>
        <w:top w:val="none" w:sz="0" w:space="0" w:color="auto"/>
        <w:left w:val="none" w:sz="0" w:space="0" w:color="auto"/>
        <w:bottom w:val="none" w:sz="0" w:space="0" w:color="auto"/>
        <w:right w:val="none" w:sz="0" w:space="0" w:color="auto"/>
      </w:divBdr>
    </w:div>
    <w:div w:id="1983923901">
      <w:bodyDiv w:val="1"/>
      <w:marLeft w:val="0"/>
      <w:marRight w:val="0"/>
      <w:marTop w:val="0"/>
      <w:marBottom w:val="0"/>
      <w:divBdr>
        <w:top w:val="none" w:sz="0" w:space="0" w:color="auto"/>
        <w:left w:val="none" w:sz="0" w:space="0" w:color="auto"/>
        <w:bottom w:val="none" w:sz="0" w:space="0" w:color="auto"/>
        <w:right w:val="none" w:sz="0" w:space="0" w:color="auto"/>
      </w:divBdr>
    </w:div>
    <w:div w:id="1986081895">
      <w:bodyDiv w:val="1"/>
      <w:marLeft w:val="0"/>
      <w:marRight w:val="0"/>
      <w:marTop w:val="0"/>
      <w:marBottom w:val="0"/>
      <w:divBdr>
        <w:top w:val="none" w:sz="0" w:space="0" w:color="auto"/>
        <w:left w:val="none" w:sz="0" w:space="0" w:color="auto"/>
        <w:bottom w:val="none" w:sz="0" w:space="0" w:color="auto"/>
        <w:right w:val="none" w:sz="0" w:space="0" w:color="auto"/>
      </w:divBdr>
    </w:div>
    <w:div w:id="1987199850">
      <w:bodyDiv w:val="1"/>
      <w:marLeft w:val="0"/>
      <w:marRight w:val="0"/>
      <w:marTop w:val="0"/>
      <w:marBottom w:val="0"/>
      <w:divBdr>
        <w:top w:val="none" w:sz="0" w:space="0" w:color="auto"/>
        <w:left w:val="none" w:sz="0" w:space="0" w:color="auto"/>
        <w:bottom w:val="none" w:sz="0" w:space="0" w:color="auto"/>
        <w:right w:val="none" w:sz="0" w:space="0" w:color="auto"/>
      </w:divBdr>
    </w:div>
    <w:div w:id="1987776405">
      <w:bodyDiv w:val="1"/>
      <w:marLeft w:val="0"/>
      <w:marRight w:val="0"/>
      <w:marTop w:val="0"/>
      <w:marBottom w:val="0"/>
      <w:divBdr>
        <w:top w:val="none" w:sz="0" w:space="0" w:color="auto"/>
        <w:left w:val="none" w:sz="0" w:space="0" w:color="auto"/>
        <w:bottom w:val="none" w:sz="0" w:space="0" w:color="auto"/>
        <w:right w:val="none" w:sz="0" w:space="0" w:color="auto"/>
      </w:divBdr>
    </w:div>
    <w:div w:id="1989167214">
      <w:bodyDiv w:val="1"/>
      <w:marLeft w:val="0"/>
      <w:marRight w:val="0"/>
      <w:marTop w:val="0"/>
      <w:marBottom w:val="0"/>
      <w:divBdr>
        <w:top w:val="none" w:sz="0" w:space="0" w:color="auto"/>
        <w:left w:val="none" w:sz="0" w:space="0" w:color="auto"/>
        <w:bottom w:val="none" w:sz="0" w:space="0" w:color="auto"/>
        <w:right w:val="none" w:sz="0" w:space="0" w:color="auto"/>
      </w:divBdr>
    </w:div>
    <w:div w:id="1993949753">
      <w:bodyDiv w:val="1"/>
      <w:marLeft w:val="0"/>
      <w:marRight w:val="0"/>
      <w:marTop w:val="0"/>
      <w:marBottom w:val="0"/>
      <w:divBdr>
        <w:top w:val="none" w:sz="0" w:space="0" w:color="auto"/>
        <w:left w:val="none" w:sz="0" w:space="0" w:color="auto"/>
        <w:bottom w:val="none" w:sz="0" w:space="0" w:color="auto"/>
        <w:right w:val="none" w:sz="0" w:space="0" w:color="auto"/>
      </w:divBdr>
    </w:div>
    <w:div w:id="1997951794">
      <w:bodyDiv w:val="1"/>
      <w:marLeft w:val="0"/>
      <w:marRight w:val="0"/>
      <w:marTop w:val="0"/>
      <w:marBottom w:val="0"/>
      <w:divBdr>
        <w:top w:val="none" w:sz="0" w:space="0" w:color="auto"/>
        <w:left w:val="none" w:sz="0" w:space="0" w:color="auto"/>
        <w:bottom w:val="none" w:sz="0" w:space="0" w:color="auto"/>
        <w:right w:val="none" w:sz="0" w:space="0" w:color="auto"/>
      </w:divBdr>
    </w:div>
    <w:div w:id="1998529023">
      <w:bodyDiv w:val="1"/>
      <w:marLeft w:val="0"/>
      <w:marRight w:val="0"/>
      <w:marTop w:val="0"/>
      <w:marBottom w:val="0"/>
      <w:divBdr>
        <w:top w:val="none" w:sz="0" w:space="0" w:color="auto"/>
        <w:left w:val="none" w:sz="0" w:space="0" w:color="auto"/>
        <w:bottom w:val="none" w:sz="0" w:space="0" w:color="auto"/>
        <w:right w:val="none" w:sz="0" w:space="0" w:color="auto"/>
      </w:divBdr>
    </w:div>
    <w:div w:id="2003268245">
      <w:bodyDiv w:val="1"/>
      <w:marLeft w:val="0"/>
      <w:marRight w:val="0"/>
      <w:marTop w:val="0"/>
      <w:marBottom w:val="0"/>
      <w:divBdr>
        <w:top w:val="none" w:sz="0" w:space="0" w:color="auto"/>
        <w:left w:val="none" w:sz="0" w:space="0" w:color="auto"/>
        <w:bottom w:val="none" w:sz="0" w:space="0" w:color="auto"/>
        <w:right w:val="none" w:sz="0" w:space="0" w:color="auto"/>
      </w:divBdr>
    </w:div>
    <w:div w:id="2003700018">
      <w:bodyDiv w:val="1"/>
      <w:marLeft w:val="0"/>
      <w:marRight w:val="0"/>
      <w:marTop w:val="0"/>
      <w:marBottom w:val="0"/>
      <w:divBdr>
        <w:top w:val="none" w:sz="0" w:space="0" w:color="auto"/>
        <w:left w:val="none" w:sz="0" w:space="0" w:color="auto"/>
        <w:bottom w:val="none" w:sz="0" w:space="0" w:color="auto"/>
        <w:right w:val="none" w:sz="0" w:space="0" w:color="auto"/>
      </w:divBdr>
    </w:div>
    <w:div w:id="2005279913">
      <w:bodyDiv w:val="1"/>
      <w:marLeft w:val="0"/>
      <w:marRight w:val="0"/>
      <w:marTop w:val="0"/>
      <w:marBottom w:val="0"/>
      <w:divBdr>
        <w:top w:val="none" w:sz="0" w:space="0" w:color="auto"/>
        <w:left w:val="none" w:sz="0" w:space="0" w:color="auto"/>
        <w:bottom w:val="none" w:sz="0" w:space="0" w:color="auto"/>
        <w:right w:val="none" w:sz="0" w:space="0" w:color="auto"/>
      </w:divBdr>
    </w:div>
    <w:div w:id="2007200754">
      <w:bodyDiv w:val="1"/>
      <w:marLeft w:val="0"/>
      <w:marRight w:val="0"/>
      <w:marTop w:val="0"/>
      <w:marBottom w:val="0"/>
      <w:divBdr>
        <w:top w:val="none" w:sz="0" w:space="0" w:color="auto"/>
        <w:left w:val="none" w:sz="0" w:space="0" w:color="auto"/>
        <w:bottom w:val="none" w:sz="0" w:space="0" w:color="auto"/>
        <w:right w:val="none" w:sz="0" w:space="0" w:color="auto"/>
      </w:divBdr>
    </w:div>
    <w:div w:id="2007511369">
      <w:bodyDiv w:val="1"/>
      <w:marLeft w:val="0"/>
      <w:marRight w:val="0"/>
      <w:marTop w:val="0"/>
      <w:marBottom w:val="0"/>
      <w:divBdr>
        <w:top w:val="none" w:sz="0" w:space="0" w:color="auto"/>
        <w:left w:val="none" w:sz="0" w:space="0" w:color="auto"/>
        <w:bottom w:val="none" w:sz="0" w:space="0" w:color="auto"/>
        <w:right w:val="none" w:sz="0" w:space="0" w:color="auto"/>
      </w:divBdr>
    </w:div>
    <w:div w:id="2010524167">
      <w:bodyDiv w:val="1"/>
      <w:marLeft w:val="0"/>
      <w:marRight w:val="0"/>
      <w:marTop w:val="0"/>
      <w:marBottom w:val="0"/>
      <w:divBdr>
        <w:top w:val="none" w:sz="0" w:space="0" w:color="auto"/>
        <w:left w:val="none" w:sz="0" w:space="0" w:color="auto"/>
        <w:bottom w:val="none" w:sz="0" w:space="0" w:color="auto"/>
        <w:right w:val="none" w:sz="0" w:space="0" w:color="auto"/>
      </w:divBdr>
    </w:div>
    <w:div w:id="2016178900">
      <w:bodyDiv w:val="1"/>
      <w:marLeft w:val="0"/>
      <w:marRight w:val="0"/>
      <w:marTop w:val="0"/>
      <w:marBottom w:val="0"/>
      <w:divBdr>
        <w:top w:val="none" w:sz="0" w:space="0" w:color="auto"/>
        <w:left w:val="none" w:sz="0" w:space="0" w:color="auto"/>
        <w:bottom w:val="none" w:sz="0" w:space="0" w:color="auto"/>
        <w:right w:val="none" w:sz="0" w:space="0" w:color="auto"/>
      </w:divBdr>
    </w:div>
    <w:div w:id="2017144801">
      <w:bodyDiv w:val="1"/>
      <w:marLeft w:val="0"/>
      <w:marRight w:val="0"/>
      <w:marTop w:val="0"/>
      <w:marBottom w:val="0"/>
      <w:divBdr>
        <w:top w:val="none" w:sz="0" w:space="0" w:color="auto"/>
        <w:left w:val="none" w:sz="0" w:space="0" w:color="auto"/>
        <w:bottom w:val="none" w:sz="0" w:space="0" w:color="auto"/>
        <w:right w:val="none" w:sz="0" w:space="0" w:color="auto"/>
      </w:divBdr>
    </w:div>
    <w:div w:id="2018774565">
      <w:bodyDiv w:val="1"/>
      <w:marLeft w:val="0"/>
      <w:marRight w:val="0"/>
      <w:marTop w:val="0"/>
      <w:marBottom w:val="0"/>
      <w:divBdr>
        <w:top w:val="none" w:sz="0" w:space="0" w:color="auto"/>
        <w:left w:val="none" w:sz="0" w:space="0" w:color="auto"/>
        <w:bottom w:val="none" w:sz="0" w:space="0" w:color="auto"/>
        <w:right w:val="none" w:sz="0" w:space="0" w:color="auto"/>
      </w:divBdr>
    </w:div>
    <w:div w:id="2019428707">
      <w:bodyDiv w:val="1"/>
      <w:marLeft w:val="0"/>
      <w:marRight w:val="0"/>
      <w:marTop w:val="0"/>
      <w:marBottom w:val="0"/>
      <w:divBdr>
        <w:top w:val="none" w:sz="0" w:space="0" w:color="auto"/>
        <w:left w:val="none" w:sz="0" w:space="0" w:color="auto"/>
        <w:bottom w:val="none" w:sz="0" w:space="0" w:color="auto"/>
        <w:right w:val="none" w:sz="0" w:space="0" w:color="auto"/>
      </w:divBdr>
    </w:div>
    <w:div w:id="2021278226">
      <w:bodyDiv w:val="1"/>
      <w:marLeft w:val="0"/>
      <w:marRight w:val="0"/>
      <w:marTop w:val="0"/>
      <w:marBottom w:val="0"/>
      <w:divBdr>
        <w:top w:val="none" w:sz="0" w:space="0" w:color="auto"/>
        <w:left w:val="none" w:sz="0" w:space="0" w:color="auto"/>
        <w:bottom w:val="none" w:sz="0" w:space="0" w:color="auto"/>
        <w:right w:val="none" w:sz="0" w:space="0" w:color="auto"/>
      </w:divBdr>
    </w:div>
    <w:div w:id="2022126207">
      <w:bodyDiv w:val="1"/>
      <w:marLeft w:val="0"/>
      <w:marRight w:val="0"/>
      <w:marTop w:val="0"/>
      <w:marBottom w:val="0"/>
      <w:divBdr>
        <w:top w:val="none" w:sz="0" w:space="0" w:color="auto"/>
        <w:left w:val="none" w:sz="0" w:space="0" w:color="auto"/>
        <w:bottom w:val="none" w:sz="0" w:space="0" w:color="auto"/>
        <w:right w:val="none" w:sz="0" w:space="0" w:color="auto"/>
      </w:divBdr>
    </w:div>
    <w:div w:id="2023359776">
      <w:bodyDiv w:val="1"/>
      <w:marLeft w:val="0"/>
      <w:marRight w:val="0"/>
      <w:marTop w:val="0"/>
      <w:marBottom w:val="0"/>
      <w:divBdr>
        <w:top w:val="none" w:sz="0" w:space="0" w:color="auto"/>
        <w:left w:val="none" w:sz="0" w:space="0" w:color="auto"/>
        <w:bottom w:val="none" w:sz="0" w:space="0" w:color="auto"/>
        <w:right w:val="none" w:sz="0" w:space="0" w:color="auto"/>
      </w:divBdr>
    </w:div>
    <w:div w:id="2023504175">
      <w:bodyDiv w:val="1"/>
      <w:marLeft w:val="0"/>
      <w:marRight w:val="0"/>
      <w:marTop w:val="0"/>
      <w:marBottom w:val="0"/>
      <w:divBdr>
        <w:top w:val="none" w:sz="0" w:space="0" w:color="auto"/>
        <w:left w:val="none" w:sz="0" w:space="0" w:color="auto"/>
        <w:bottom w:val="none" w:sz="0" w:space="0" w:color="auto"/>
        <w:right w:val="none" w:sz="0" w:space="0" w:color="auto"/>
      </w:divBdr>
    </w:div>
    <w:div w:id="2024358540">
      <w:bodyDiv w:val="1"/>
      <w:marLeft w:val="0"/>
      <w:marRight w:val="0"/>
      <w:marTop w:val="0"/>
      <w:marBottom w:val="0"/>
      <w:divBdr>
        <w:top w:val="none" w:sz="0" w:space="0" w:color="auto"/>
        <w:left w:val="none" w:sz="0" w:space="0" w:color="auto"/>
        <w:bottom w:val="none" w:sz="0" w:space="0" w:color="auto"/>
        <w:right w:val="none" w:sz="0" w:space="0" w:color="auto"/>
      </w:divBdr>
    </w:div>
    <w:div w:id="2026589399">
      <w:bodyDiv w:val="1"/>
      <w:marLeft w:val="0"/>
      <w:marRight w:val="0"/>
      <w:marTop w:val="0"/>
      <w:marBottom w:val="0"/>
      <w:divBdr>
        <w:top w:val="none" w:sz="0" w:space="0" w:color="auto"/>
        <w:left w:val="none" w:sz="0" w:space="0" w:color="auto"/>
        <w:bottom w:val="none" w:sz="0" w:space="0" w:color="auto"/>
        <w:right w:val="none" w:sz="0" w:space="0" w:color="auto"/>
      </w:divBdr>
    </w:div>
    <w:div w:id="2027099076">
      <w:bodyDiv w:val="1"/>
      <w:marLeft w:val="0"/>
      <w:marRight w:val="0"/>
      <w:marTop w:val="0"/>
      <w:marBottom w:val="0"/>
      <w:divBdr>
        <w:top w:val="none" w:sz="0" w:space="0" w:color="auto"/>
        <w:left w:val="none" w:sz="0" w:space="0" w:color="auto"/>
        <w:bottom w:val="none" w:sz="0" w:space="0" w:color="auto"/>
        <w:right w:val="none" w:sz="0" w:space="0" w:color="auto"/>
      </w:divBdr>
    </w:div>
    <w:div w:id="2027360466">
      <w:bodyDiv w:val="1"/>
      <w:marLeft w:val="0"/>
      <w:marRight w:val="0"/>
      <w:marTop w:val="0"/>
      <w:marBottom w:val="0"/>
      <w:divBdr>
        <w:top w:val="none" w:sz="0" w:space="0" w:color="auto"/>
        <w:left w:val="none" w:sz="0" w:space="0" w:color="auto"/>
        <w:bottom w:val="none" w:sz="0" w:space="0" w:color="auto"/>
        <w:right w:val="none" w:sz="0" w:space="0" w:color="auto"/>
      </w:divBdr>
    </w:div>
    <w:div w:id="2028829914">
      <w:bodyDiv w:val="1"/>
      <w:marLeft w:val="0"/>
      <w:marRight w:val="0"/>
      <w:marTop w:val="0"/>
      <w:marBottom w:val="0"/>
      <w:divBdr>
        <w:top w:val="none" w:sz="0" w:space="0" w:color="auto"/>
        <w:left w:val="none" w:sz="0" w:space="0" w:color="auto"/>
        <w:bottom w:val="none" w:sz="0" w:space="0" w:color="auto"/>
        <w:right w:val="none" w:sz="0" w:space="0" w:color="auto"/>
      </w:divBdr>
    </w:div>
    <w:div w:id="2029671726">
      <w:bodyDiv w:val="1"/>
      <w:marLeft w:val="0"/>
      <w:marRight w:val="0"/>
      <w:marTop w:val="0"/>
      <w:marBottom w:val="0"/>
      <w:divBdr>
        <w:top w:val="none" w:sz="0" w:space="0" w:color="auto"/>
        <w:left w:val="none" w:sz="0" w:space="0" w:color="auto"/>
        <w:bottom w:val="none" w:sz="0" w:space="0" w:color="auto"/>
        <w:right w:val="none" w:sz="0" w:space="0" w:color="auto"/>
      </w:divBdr>
    </w:div>
    <w:div w:id="2031253771">
      <w:bodyDiv w:val="1"/>
      <w:marLeft w:val="0"/>
      <w:marRight w:val="0"/>
      <w:marTop w:val="0"/>
      <w:marBottom w:val="0"/>
      <w:divBdr>
        <w:top w:val="none" w:sz="0" w:space="0" w:color="auto"/>
        <w:left w:val="none" w:sz="0" w:space="0" w:color="auto"/>
        <w:bottom w:val="none" w:sz="0" w:space="0" w:color="auto"/>
        <w:right w:val="none" w:sz="0" w:space="0" w:color="auto"/>
      </w:divBdr>
    </w:div>
    <w:div w:id="2031836092">
      <w:bodyDiv w:val="1"/>
      <w:marLeft w:val="0"/>
      <w:marRight w:val="0"/>
      <w:marTop w:val="0"/>
      <w:marBottom w:val="0"/>
      <w:divBdr>
        <w:top w:val="none" w:sz="0" w:space="0" w:color="auto"/>
        <w:left w:val="none" w:sz="0" w:space="0" w:color="auto"/>
        <w:bottom w:val="none" w:sz="0" w:space="0" w:color="auto"/>
        <w:right w:val="none" w:sz="0" w:space="0" w:color="auto"/>
      </w:divBdr>
    </w:div>
    <w:div w:id="2032338200">
      <w:bodyDiv w:val="1"/>
      <w:marLeft w:val="0"/>
      <w:marRight w:val="0"/>
      <w:marTop w:val="0"/>
      <w:marBottom w:val="0"/>
      <w:divBdr>
        <w:top w:val="none" w:sz="0" w:space="0" w:color="auto"/>
        <w:left w:val="none" w:sz="0" w:space="0" w:color="auto"/>
        <w:bottom w:val="none" w:sz="0" w:space="0" w:color="auto"/>
        <w:right w:val="none" w:sz="0" w:space="0" w:color="auto"/>
      </w:divBdr>
    </w:div>
    <w:div w:id="2033148911">
      <w:bodyDiv w:val="1"/>
      <w:marLeft w:val="0"/>
      <w:marRight w:val="0"/>
      <w:marTop w:val="0"/>
      <w:marBottom w:val="0"/>
      <w:divBdr>
        <w:top w:val="none" w:sz="0" w:space="0" w:color="auto"/>
        <w:left w:val="none" w:sz="0" w:space="0" w:color="auto"/>
        <w:bottom w:val="none" w:sz="0" w:space="0" w:color="auto"/>
        <w:right w:val="none" w:sz="0" w:space="0" w:color="auto"/>
      </w:divBdr>
    </w:div>
    <w:div w:id="2033609082">
      <w:bodyDiv w:val="1"/>
      <w:marLeft w:val="0"/>
      <w:marRight w:val="0"/>
      <w:marTop w:val="0"/>
      <w:marBottom w:val="0"/>
      <w:divBdr>
        <w:top w:val="none" w:sz="0" w:space="0" w:color="auto"/>
        <w:left w:val="none" w:sz="0" w:space="0" w:color="auto"/>
        <w:bottom w:val="none" w:sz="0" w:space="0" w:color="auto"/>
        <w:right w:val="none" w:sz="0" w:space="0" w:color="auto"/>
      </w:divBdr>
    </w:div>
    <w:div w:id="2034958582">
      <w:bodyDiv w:val="1"/>
      <w:marLeft w:val="0"/>
      <w:marRight w:val="0"/>
      <w:marTop w:val="0"/>
      <w:marBottom w:val="0"/>
      <w:divBdr>
        <w:top w:val="none" w:sz="0" w:space="0" w:color="auto"/>
        <w:left w:val="none" w:sz="0" w:space="0" w:color="auto"/>
        <w:bottom w:val="none" w:sz="0" w:space="0" w:color="auto"/>
        <w:right w:val="none" w:sz="0" w:space="0" w:color="auto"/>
      </w:divBdr>
    </w:div>
    <w:div w:id="2036031836">
      <w:bodyDiv w:val="1"/>
      <w:marLeft w:val="0"/>
      <w:marRight w:val="0"/>
      <w:marTop w:val="0"/>
      <w:marBottom w:val="0"/>
      <w:divBdr>
        <w:top w:val="none" w:sz="0" w:space="0" w:color="auto"/>
        <w:left w:val="none" w:sz="0" w:space="0" w:color="auto"/>
        <w:bottom w:val="none" w:sz="0" w:space="0" w:color="auto"/>
        <w:right w:val="none" w:sz="0" w:space="0" w:color="auto"/>
      </w:divBdr>
    </w:div>
    <w:div w:id="2038769989">
      <w:bodyDiv w:val="1"/>
      <w:marLeft w:val="0"/>
      <w:marRight w:val="0"/>
      <w:marTop w:val="0"/>
      <w:marBottom w:val="0"/>
      <w:divBdr>
        <w:top w:val="none" w:sz="0" w:space="0" w:color="auto"/>
        <w:left w:val="none" w:sz="0" w:space="0" w:color="auto"/>
        <w:bottom w:val="none" w:sz="0" w:space="0" w:color="auto"/>
        <w:right w:val="none" w:sz="0" w:space="0" w:color="auto"/>
      </w:divBdr>
    </w:div>
    <w:div w:id="2044014683">
      <w:bodyDiv w:val="1"/>
      <w:marLeft w:val="0"/>
      <w:marRight w:val="0"/>
      <w:marTop w:val="0"/>
      <w:marBottom w:val="0"/>
      <w:divBdr>
        <w:top w:val="none" w:sz="0" w:space="0" w:color="auto"/>
        <w:left w:val="none" w:sz="0" w:space="0" w:color="auto"/>
        <w:bottom w:val="none" w:sz="0" w:space="0" w:color="auto"/>
        <w:right w:val="none" w:sz="0" w:space="0" w:color="auto"/>
      </w:divBdr>
    </w:div>
    <w:div w:id="2049989106">
      <w:bodyDiv w:val="1"/>
      <w:marLeft w:val="0"/>
      <w:marRight w:val="0"/>
      <w:marTop w:val="0"/>
      <w:marBottom w:val="0"/>
      <w:divBdr>
        <w:top w:val="none" w:sz="0" w:space="0" w:color="auto"/>
        <w:left w:val="none" w:sz="0" w:space="0" w:color="auto"/>
        <w:bottom w:val="none" w:sz="0" w:space="0" w:color="auto"/>
        <w:right w:val="none" w:sz="0" w:space="0" w:color="auto"/>
      </w:divBdr>
    </w:div>
    <w:div w:id="2053387372">
      <w:bodyDiv w:val="1"/>
      <w:marLeft w:val="0"/>
      <w:marRight w:val="0"/>
      <w:marTop w:val="0"/>
      <w:marBottom w:val="0"/>
      <w:divBdr>
        <w:top w:val="none" w:sz="0" w:space="0" w:color="auto"/>
        <w:left w:val="none" w:sz="0" w:space="0" w:color="auto"/>
        <w:bottom w:val="none" w:sz="0" w:space="0" w:color="auto"/>
        <w:right w:val="none" w:sz="0" w:space="0" w:color="auto"/>
      </w:divBdr>
    </w:div>
    <w:div w:id="2057121493">
      <w:bodyDiv w:val="1"/>
      <w:marLeft w:val="0"/>
      <w:marRight w:val="0"/>
      <w:marTop w:val="0"/>
      <w:marBottom w:val="0"/>
      <w:divBdr>
        <w:top w:val="none" w:sz="0" w:space="0" w:color="auto"/>
        <w:left w:val="none" w:sz="0" w:space="0" w:color="auto"/>
        <w:bottom w:val="none" w:sz="0" w:space="0" w:color="auto"/>
        <w:right w:val="none" w:sz="0" w:space="0" w:color="auto"/>
      </w:divBdr>
    </w:div>
    <w:div w:id="2059011712">
      <w:bodyDiv w:val="1"/>
      <w:marLeft w:val="0"/>
      <w:marRight w:val="0"/>
      <w:marTop w:val="0"/>
      <w:marBottom w:val="0"/>
      <w:divBdr>
        <w:top w:val="none" w:sz="0" w:space="0" w:color="auto"/>
        <w:left w:val="none" w:sz="0" w:space="0" w:color="auto"/>
        <w:bottom w:val="none" w:sz="0" w:space="0" w:color="auto"/>
        <w:right w:val="none" w:sz="0" w:space="0" w:color="auto"/>
      </w:divBdr>
    </w:div>
    <w:div w:id="2061588022">
      <w:bodyDiv w:val="1"/>
      <w:marLeft w:val="0"/>
      <w:marRight w:val="0"/>
      <w:marTop w:val="0"/>
      <w:marBottom w:val="0"/>
      <w:divBdr>
        <w:top w:val="none" w:sz="0" w:space="0" w:color="auto"/>
        <w:left w:val="none" w:sz="0" w:space="0" w:color="auto"/>
        <w:bottom w:val="none" w:sz="0" w:space="0" w:color="auto"/>
        <w:right w:val="none" w:sz="0" w:space="0" w:color="auto"/>
      </w:divBdr>
    </w:div>
    <w:div w:id="2061901471">
      <w:bodyDiv w:val="1"/>
      <w:marLeft w:val="0"/>
      <w:marRight w:val="0"/>
      <w:marTop w:val="0"/>
      <w:marBottom w:val="0"/>
      <w:divBdr>
        <w:top w:val="none" w:sz="0" w:space="0" w:color="auto"/>
        <w:left w:val="none" w:sz="0" w:space="0" w:color="auto"/>
        <w:bottom w:val="none" w:sz="0" w:space="0" w:color="auto"/>
        <w:right w:val="none" w:sz="0" w:space="0" w:color="auto"/>
      </w:divBdr>
    </w:div>
    <w:div w:id="2067097718">
      <w:bodyDiv w:val="1"/>
      <w:marLeft w:val="0"/>
      <w:marRight w:val="0"/>
      <w:marTop w:val="0"/>
      <w:marBottom w:val="0"/>
      <w:divBdr>
        <w:top w:val="none" w:sz="0" w:space="0" w:color="auto"/>
        <w:left w:val="none" w:sz="0" w:space="0" w:color="auto"/>
        <w:bottom w:val="none" w:sz="0" w:space="0" w:color="auto"/>
        <w:right w:val="none" w:sz="0" w:space="0" w:color="auto"/>
      </w:divBdr>
    </w:div>
    <w:div w:id="2071534179">
      <w:bodyDiv w:val="1"/>
      <w:marLeft w:val="0"/>
      <w:marRight w:val="0"/>
      <w:marTop w:val="0"/>
      <w:marBottom w:val="0"/>
      <w:divBdr>
        <w:top w:val="none" w:sz="0" w:space="0" w:color="auto"/>
        <w:left w:val="none" w:sz="0" w:space="0" w:color="auto"/>
        <w:bottom w:val="none" w:sz="0" w:space="0" w:color="auto"/>
        <w:right w:val="none" w:sz="0" w:space="0" w:color="auto"/>
      </w:divBdr>
    </w:div>
    <w:div w:id="2072314281">
      <w:bodyDiv w:val="1"/>
      <w:marLeft w:val="0"/>
      <w:marRight w:val="0"/>
      <w:marTop w:val="0"/>
      <w:marBottom w:val="0"/>
      <w:divBdr>
        <w:top w:val="none" w:sz="0" w:space="0" w:color="auto"/>
        <w:left w:val="none" w:sz="0" w:space="0" w:color="auto"/>
        <w:bottom w:val="none" w:sz="0" w:space="0" w:color="auto"/>
        <w:right w:val="none" w:sz="0" w:space="0" w:color="auto"/>
      </w:divBdr>
    </w:div>
    <w:div w:id="2073431755">
      <w:bodyDiv w:val="1"/>
      <w:marLeft w:val="0"/>
      <w:marRight w:val="0"/>
      <w:marTop w:val="0"/>
      <w:marBottom w:val="0"/>
      <w:divBdr>
        <w:top w:val="none" w:sz="0" w:space="0" w:color="auto"/>
        <w:left w:val="none" w:sz="0" w:space="0" w:color="auto"/>
        <w:bottom w:val="none" w:sz="0" w:space="0" w:color="auto"/>
        <w:right w:val="none" w:sz="0" w:space="0" w:color="auto"/>
      </w:divBdr>
    </w:div>
    <w:div w:id="2074769641">
      <w:bodyDiv w:val="1"/>
      <w:marLeft w:val="0"/>
      <w:marRight w:val="0"/>
      <w:marTop w:val="0"/>
      <w:marBottom w:val="0"/>
      <w:divBdr>
        <w:top w:val="none" w:sz="0" w:space="0" w:color="auto"/>
        <w:left w:val="none" w:sz="0" w:space="0" w:color="auto"/>
        <w:bottom w:val="none" w:sz="0" w:space="0" w:color="auto"/>
        <w:right w:val="none" w:sz="0" w:space="0" w:color="auto"/>
      </w:divBdr>
    </w:div>
    <w:div w:id="2074888896">
      <w:bodyDiv w:val="1"/>
      <w:marLeft w:val="0"/>
      <w:marRight w:val="0"/>
      <w:marTop w:val="0"/>
      <w:marBottom w:val="0"/>
      <w:divBdr>
        <w:top w:val="none" w:sz="0" w:space="0" w:color="auto"/>
        <w:left w:val="none" w:sz="0" w:space="0" w:color="auto"/>
        <w:bottom w:val="none" w:sz="0" w:space="0" w:color="auto"/>
        <w:right w:val="none" w:sz="0" w:space="0" w:color="auto"/>
      </w:divBdr>
    </w:div>
    <w:div w:id="2076855853">
      <w:bodyDiv w:val="1"/>
      <w:marLeft w:val="0"/>
      <w:marRight w:val="0"/>
      <w:marTop w:val="0"/>
      <w:marBottom w:val="0"/>
      <w:divBdr>
        <w:top w:val="none" w:sz="0" w:space="0" w:color="auto"/>
        <w:left w:val="none" w:sz="0" w:space="0" w:color="auto"/>
        <w:bottom w:val="none" w:sz="0" w:space="0" w:color="auto"/>
        <w:right w:val="none" w:sz="0" w:space="0" w:color="auto"/>
      </w:divBdr>
    </w:div>
    <w:div w:id="2078697685">
      <w:bodyDiv w:val="1"/>
      <w:marLeft w:val="0"/>
      <w:marRight w:val="0"/>
      <w:marTop w:val="0"/>
      <w:marBottom w:val="0"/>
      <w:divBdr>
        <w:top w:val="none" w:sz="0" w:space="0" w:color="auto"/>
        <w:left w:val="none" w:sz="0" w:space="0" w:color="auto"/>
        <w:bottom w:val="none" w:sz="0" w:space="0" w:color="auto"/>
        <w:right w:val="none" w:sz="0" w:space="0" w:color="auto"/>
      </w:divBdr>
    </w:div>
    <w:div w:id="2080982453">
      <w:bodyDiv w:val="1"/>
      <w:marLeft w:val="0"/>
      <w:marRight w:val="0"/>
      <w:marTop w:val="0"/>
      <w:marBottom w:val="0"/>
      <w:divBdr>
        <w:top w:val="none" w:sz="0" w:space="0" w:color="auto"/>
        <w:left w:val="none" w:sz="0" w:space="0" w:color="auto"/>
        <w:bottom w:val="none" w:sz="0" w:space="0" w:color="auto"/>
        <w:right w:val="none" w:sz="0" w:space="0" w:color="auto"/>
      </w:divBdr>
    </w:div>
    <w:div w:id="2081096527">
      <w:bodyDiv w:val="1"/>
      <w:marLeft w:val="0"/>
      <w:marRight w:val="0"/>
      <w:marTop w:val="0"/>
      <w:marBottom w:val="0"/>
      <w:divBdr>
        <w:top w:val="none" w:sz="0" w:space="0" w:color="auto"/>
        <w:left w:val="none" w:sz="0" w:space="0" w:color="auto"/>
        <w:bottom w:val="none" w:sz="0" w:space="0" w:color="auto"/>
        <w:right w:val="none" w:sz="0" w:space="0" w:color="auto"/>
      </w:divBdr>
    </w:div>
    <w:div w:id="2082286678">
      <w:bodyDiv w:val="1"/>
      <w:marLeft w:val="0"/>
      <w:marRight w:val="0"/>
      <w:marTop w:val="0"/>
      <w:marBottom w:val="0"/>
      <w:divBdr>
        <w:top w:val="none" w:sz="0" w:space="0" w:color="auto"/>
        <w:left w:val="none" w:sz="0" w:space="0" w:color="auto"/>
        <w:bottom w:val="none" w:sz="0" w:space="0" w:color="auto"/>
        <w:right w:val="none" w:sz="0" w:space="0" w:color="auto"/>
      </w:divBdr>
    </w:div>
    <w:div w:id="2083678897">
      <w:bodyDiv w:val="1"/>
      <w:marLeft w:val="0"/>
      <w:marRight w:val="0"/>
      <w:marTop w:val="0"/>
      <w:marBottom w:val="0"/>
      <w:divBdr>
        <w:top w:val="none" w:sz="0" w:space="0" w:color="auto"/>
        <w:left w:val="none" w:sz="0" w:space="0" w:color="auto"/>
        <w:bottom w:val="none" w:sz="0" w:space="0" w:color="auto"/>
        <w:right w:val="none" w:sz="0" w:space="0" w:color="auto"/>
      </w:divBdr>
    </w:div>
    <w:div w:id="2084253777">
      <w:bodyDiv w:val="1"/>
      <w:marLeft w:val="0"/>
      <w:marRight w:val="0"/>
      <w:marTop w:val="0"/>
      <w:marBottom w:val="0"/>
      <w:divBdr>
        <w:top w:val="none" w:sz="0" w:space="0" w:color="auto"/>
        <w:left w:val="none" w:sz="0" w:space="0" w:color="auto"/>
        <w:bottom w:val="none" w:sz="0" w:space="0" w:color="auto"/>
        <w:right w:val="none" w:sz="0" w:space="0" w:color="auto"/>
      </w:divBdr>
    </w:div>
    <w:div w:id="2084714861">
      <w:bodyDiv w:val="1"/>
      <w:marLeft w:val="0"/>
      <w:marRight w:val="0"/>
      <w:marTop w:val="0"/>
      <w:marBottom w:val="0"/>
      <w:divBdr>
        <w:top w:val="none" w:sz="0" w:space="0" w:color="auto"/>
        <w:left w:val="none" w:sz="0" w:space="0" w:color="auto"/>
        <w:bottom w:val="none" w:sz="0" w:space="0" w:color="auto"/>
        <w:right w:val="none" w:sz="0" w:space="0" w:color="auto"/>
      </w:divBdr>
    </w:div>
    <w:div w:id="2084833370">
      <w:bodyDiv w:val="1"/>
      <w:marLeft w:val="0"/>
      <w:marRight w:val="0"/>
      <w:marTop w:val="0"/>
      <w:marBottom w:val="0"/>
      <w:divBdr>
        <w:top w:val="none" w:sz="0" w:space="0" w:color="auto"/>
        <w:left w:val="none" w:sz="0" w:space="0" w:color="auto"/>
        <w:bottom w:val="none" w:sz="0" w:space="0" w:color="auto"/>
        <w:right w:val="none" w:sz="0" w:space="0" w:color="auto"/>
      </w:divBdr>
    </w:div>
    <w:div w:id="2086100978">
      <w:bodyDiv w:val="1"/>
      <w:marLeft w:val="0"/>
      <w:marRight w:val="0"/>
      <w:marTop w:val="0"/>
      <w:marBottom w:val="0"/>
      <w:divBdr>
        <w:top w:val="none" w:sz="0" w:space="0" w:color="auto"/>
        <w:left w:val="none" w:sz="0" w:space="0" w:color="auto"/>
        <w:bottom w:val="none" w:sz="0" w:space="0" w:color="auto"/>
        <w:right w:val="none" w:sz="0" w:space="0" w:color="auto"/>
      </w:divBdr>
    </w:div>
    <w:div w:id="2086949441">
      <w:bodyDiv w:val="1"/>
      <w:marLeft w:val="0"/>
      <w:marRight w:val="0"/>
      <w:marTop w:val="0"/>
      <w:marBottom w:val="0"/>
      <w:divBdr>
        <w:top w:val="none" w:sz="0" w:space="0" w:color="auto"/>
        <w:left w:val="none" w:sz="0" w:space="0" w:color="auto"/>
        <w:bottom w:val="none" w:sz="0" w:space="0" w:color="auto"/>
        <w:right w:val="none" w:sz="0" w:space="0" w:color="auto"/>
      </w:divBdr>
    </w:div>
    <w:div w:id="2089501218">
      <w:bodyDiv w:val="1"/>
      <w:marLeft w:val="0"/>
      <w:marRight w:val="0"/>
      <w:marTop w:val="0"/>
      <w:marBottom w:val="0"/>
      <w:divBdr>
        <w:top w:val="none" w:sz="0" w:space="0" w:color="auto"/>
        <w:left w:val="none" w:sz="0" w:space="0" w:color="auto"/>
        <w:bottom w:val="none" w:sz="0" w:space="0" w:color="auto"/>
        <w:right w:val="none" w:sz="0" w:space="0" w:color="auto"/>
      </w:divBdr>
    </w:div>
    <w:div w:id="2090232235">
      <w:bodyDiv w:val="1"/>
      <w:marLeft w:val="0"/>
      <w:marRight w:val="0"/>
      <w:marTop w:val="0"/>
      <w:marBottom w:val="0"/>
      <w:divBdr>
        <w:top w:val="none" w:sz="0" w:space="0" w:color="auto"/>
        <w:left w:val="none" w:sz="0" w:space="0" w:color="auto"/>
        <w:bottom w:val="none" w:sz="0" w:space="0" w:color="auto"/>
        <w:right w:val="none" w:sz="0" w:space="0" w:color="auto"/>
      </w:divBdr>
    </w:div>
    <w:div w:id="2091809716">
      <w:bodyDiv w:val="1"/>
      <w:marLeft w:val="0"/>
      <w:marRight w:val="0"/>
      <w:marTop w:val="0"/>
      <w:marBottom w:val="0"/>
      <w:divBdr>
        <w:top w:val="none" w:sz="0" w:space="0" w:color="auto"/>
        <w:left w:val="none" w:sz="0" w:space="0" w:color="auto"/>
        <w:bottom w:val="none" w:sz="0" w:space="0" w:color="auto"/>
        <w:right w:val="none" w:sz="0" w:space="0" w:color="auto"/>
      </w:divBdr>
    </w:div>
    <w:div w:id="2093577604">
      <w:bodyDiv w:val="1"/>
      <w:marLeft w:val="0"/>
      <w:marRight w:val="0"/>
      <w:marTop w:val="0"/>
      <w:marBottom w:val="0"/>
      <w:divBdr>
        <w:top w:val="none" w:sz="0" w:space="0" w:color="auto"/>
        <w:left w:val="none" w:sz="0" w:space="0" w:color="auto"/>
        <w:bottom w:val="none" w:sz="0" w:space="0" w:color="auto"/>
        <w:right w:val="none" w:sz="0" w:space="0" w:color="auto"/>
      </w:divBdr>
    </w:div>
    <w:div w:id="2097170183">
      <w:bodyDiv w:val="1"/>
      <w:marLeft w:val="0"/>
      <w:marRight w:val="0"/>
      <w:marTop w:val="0"/>
      <w:marBottom w:val="0"/>
      <w:divBdr>
        <w:top w:val="none" w:sz="0" w:space="0" w:color="auto"/>
        <w:left w:val="none" w:sz="0" w:space="0" w:color="auto"/>
        <w:bottom w:val="none" w:sz="0" w:space="0" w:color="auto"/>
        <w:right w:val="none" w:sz="0" w:space="0" w:color="auto"/>
      </w:divBdr>
    </w:div>
    <w:div w:id="2098548923">
      <w:bodyDiv w:val="1"/>
      <w:marLeft w:val="0"/>
      <w:marRight w:val="0"/>
      <w:marTop w:val="0"/>
      <w:marBottom w:val="0"/>
      <w:divBdr>
        <w:top w:val="none" w:sz="0" w:space="0" w:color="auto"/>
        <w:left w:val="none" w:sz="0" w:space="0" w:color="auto"/>
        <w:bottom w:val="none" w:sz="0" w:space="0" w:color="auto"/>
        <w:right w:val="none" w:sz="0" w:space="0" w:color="auto"/>
      </w:divBdr>
    </w:div>
    <w:div w:id="2100828201">
      <w:bodyDiv w:val="1"/>
      <w:marLeft w:val="0"/>
      <w:marRight w:val="0"/>
      <w:marTop w:val="0"/>
      <w:marBottom w:val="0"/>
      <w:divBdr>
        <w:top w:val="none" w:sz="0" w:space="0" w:color="auto"/>
        <w:left w:val="none" w:sz="0" w:space="0" w:color="auto"/>
        <w:bottom w:val="none" w:sz="0" w:space="0" w:color="auto"/>
        <w:right w:val="none" w:sz="0" w:space="0" w:color="auto"/>
      </w:divBdr>
    </w:div>
    <w:div w:id="2103066708">
      <w:bodyDiv w:val="1"/>
      <w:marLeft w:val="0"/>
      <w:marRight w:val="0"/>
      <w:marTop w:val="0"/>
      <w:marBottom w:val="0"/>
      <w:divBdr>
        <w:top w:val="none" w:sz="0" w:space="0" w:color="auto"/>
        <w:left w:val="none" w:sz="0" w:space="0" w:color="auto"/>
        <w:bottom w:val="none" w:sz="0" w:space="0" w:color="auto"/>
        <w:right w:val="none" w:sz="0" w:space="0" w:color="auto"/>
      </w:divBdr>
    </w:div>
    <w:div w:id="2103137330">
      <w:bodyDiv w:val="1"/>
      <w:marLeft w:val="0"/>
      <w:marRight w:val="0"/>
      <w:marTop w:val="0"/>
      <w:marBottom w:val="0"/>
      <w:divBdr>
        <w:top w:val="none" w:sz="0" w:space="0" w:color="auto"/>
        <w:left w:val="none" w:sz="0" w:space="0" w:color="auto"/>
        <w:bottom w:val="none" w:sz="0" w:space="0" w:color="auto"/>
        <w:right w:val="none" w:sz="0" w:space="0" w:color="auto"/>
      </w:divBdr>
    </w:div>
    <w:div w:id="2106227985">
      <w:bodyDiv w:val="1"/>
      <w:marLeft w:val="0"/>
      <w:marRight w:val="0"/>
      <w:marTop w:val="0"/>
      <w:marBottom w:val="0"/>
      <w:divBdr>
        <w:top w:val="none" w:sz="0" w:space="0" w:color="auto"/>
        <w:left w:val="none" w:sz="0" w:space="0" w:color="auto"/>
        <w:bottom w:val="none" w:sz="0" w:space="0" w:color="auto"/>
        <w:right w:val="none" w:sz="0" w:space="0" w:color="auto"/>
      </w:divBdr>
    </w:div>
    <w:div w:id="2106420384">
      <w:bodyDiv w:val="1"/>
      <w:marLeft w:val="0"/>
      <w:marRight w:val="0"/>
      <w:marTop w:val="0"/>
      <w:marBottom w:val="0"/>
      <w:divBdr>
        <w:top w:val="none" w:sz="0" w:space="0" w:color="auto"/>
        <w:left w:val="none" w:sz="0" w:space="0" w:color="auto"/>
        <w:bottom w:val="none" w:sz="0" w:space="0" w:color="auto"/>
        <w:right w:val="none" w:sz="0" w:space="0" w:color="auto"/>
      </w:divBdr>
    </w:div>
    <w:div w:id="2109688491">
      <w:bodyDiv w:val="1"/>
      <w:marLeft w:val="0"/>
      <w:marRight w:val="0"/>
      <w:marTop w:val="0"/>
      <w:marBottom w:val="0"/>
      <w:divBdr>
        <w:top w:val="none" w:sz="0" w:space="0" w:color="auto"/>
        <w:left w:val="none" w:sz="0" w:space="0" w:color="auto"/>
        <w:bottom w:val="none" w:sz="0" w:space="0" w:color="auto"/>
        <w:right w:val="none" w:sz="0" w:space="0" w:color="auto"/>
      </w:divBdr>
    </w:div>
    <w:div w:id="2110734197">
      <w:bodyDiv w:val="1"/>
      <w:marLeft w:val="0"/>
      <w:marRight w:val="0"/>
      <w:marTop w:val="0"/>
      <w:marBottom w:val="0"/>
      <w:divBdr>
        <w:top w:val="none" w:sz="0" w:space="0" w:color="auto"/>
        <w:left w:val="none" w:sz="0" w:space="0" w:color="auto"/>
        <w:bottom w:val="none" w:sz="0" w:space="0" w:color="auto"/>
        <w:right w:val="none" w:sz="0" w:space="0" w:color="auto"/>
      </w:divBdr>
    </w:div>
    <w:div w:id="2112317859">
      <w:bodyDiv w:val="1"/>
      <w:marLeft w:val="0"/>
      <w:marRight w:val="0"/>
      <w:marTop w:val="0"/>
      <w:marBottom w:val="0"/>
      <w:divBdr>
        <w:top w:val="none" w:sz="0" w:space="0" w:color="auto"/>
        <w:left w:val="none" w:sz="0" w:space="0" w:color="auto"/>
        <w:bottom w:val="none" w:sz="0" w:space="0" w:color="auto"/>
        <w:right w:val="none" w:sz="0" w:space="0" w:color="auto"/>
      </w:divBdr>
    </w:div>
    <w:div w:id="2113746362">
      <w:bodyDiv w:val="1"/>
      <w:marLeft w:val="0"/>
      <w:marRight w:val="0"/>
      <w:marTop w:val="0"/>
      <w:marBottom w:val="0"/>
      <w:divBdr>
        <w:top w:val="none" w:sz="0" w:space="0" w:color="auto"/>
        <w:left w:val="none" w:sz="0" w:space="0" w:color="auto"/>
        <w:bottom w:val="none" w:sz="0" w:space="0" w:color="auto"/>
        <w:right w:val="none" w:sz="0" w:space="0" w:color="auto"/>
      </w:divBdr>
    </w:div>
    <w:div w:id="2114740242">
      <w:bodyDiv w:val="1"/>
      <w:marLeft w:val="0"/>
      <w:marRight w:val="0"/>
      <w:marTop w:val="0"/>
      <w:marBottom w:val="0"/>
      <w:divBdr>
        <w:top w:val="none" w:sz="0" w:space="0" w:color="auto"/>
        <w:left w:val="none" w:sz="0" w:space="0" w:color="auto"/>
        <w:bottom w:val="none" w:sz="0" w:space="0" w:color="auto"/>
        <w:right w:val="none" w:sz="0" w:space="0" w:color="auto"/>
      </w:divBdr>
    </w:div>
    <w:div w:id="2114812637">
      <w:bodyDiv w:val="1"/>
      <w:marLeft w:val="0"/>
      <w:marRight w:val="0"/>
      <w:marTop w:val="0"/>
      <w:marBottom w:val="0"/>
      <w:divBdr>
        <w:top w:val="none" w:sz="0" w:space="0" w:color="auto"/>
        <w:left w:val="none" w:sz="0" w:space="0" w:color="auto"/>
        <w:bottom w:val="none" w:sz="0" w:space="0" w:color="auto"/>
        <w:right w:val="none" w:sz="0" w:space="0" w:color="auto"/>
      </w:divBdr>
    </w:div>
    <w:div w:id="2115905966">
      <w:bodyDiv w:val="1"/>
      <w:marLeft w:val="0"/>
      <w:marRight w:val="0"/>
      <w:marTop w:val="0"/>
      <w:marBottom w:val="0"/>
      <w:divBdr>
        <w:top w:val="none" w:sz="0" w:space="0" w:color="auto"/>
        <w:left w:val="none" w:sz="0" w:space="0" w:color="auto"/>
        <w:bottom w:val="none" w:sz="0" w:space="0" w:color="auto"/>
        <w:right w:val="none" w:sz="0" w:space="0" w:color="auto"/>
      </w:divBdr>
    </w:div>
    <w:div w:id="2117288036">
      <w:bodyDiv w:val="1"/>
      <w:marLeft w:val="0"/>
      <w:marRight w:val="0"/>
      <w:marTop w:val="0"/>
      <w:marBottom w:val="0"/>
      <w:divBdr>
        <w:top w:val="none" w:sz="0" w:space="0" w:color="auto"/>
        <w:left w:val="none" w:sz="0" w:space="0" w:color="auto"/>
        <w:bottom w:val="none" w:sz="0" w:space="0" w:color="auto"/>
        <w:right w:val="none" w:sz="0" w:space="0" w:color="auto"/>
      </w:divBdr>
    </w:div>
    <w:div w:id="2124643425">
      <w:bodyDiv w:val="1"/>
      <w:marLeft w:val="0"/>
      <w:marRight w:val="0"/>
      <w:marTop w:val="0"/>
      <w:marBottom w:val="0"/>
      <w:divBdr>
        <w:top w:val="none" w:sz="0" w:space="0" w:color="auto"/>
        <w:left w:val="none" w:sz="0" w:space="0" w:color="auto"/>
        <w:bottom w:val="none" w:sz="0" w:space="0" w:color="auto"/>
        <w:right w:val="none" w:sz="0" w:space="0" w:color="auto"/>
      </w:divBdr>
    </w:div>
    <w:div w:id="2125924633">
      <w:bodyDiv w:val="1"/>
      <w:marLeft w:val="0"/>
      <w:marRight w:val="0"/>
      <w:marTop w:val="0"/>
      <w:marBottom w:val="0"/>
      <w:divBdr>
        <w:top w:val="none" w:sz="0" w:space="0" w:color="auto"/>
        <w:left w:val="none" w:sz="0" w:space="0" w:color="auto"/>
        <w:bottom w:val="none" w:sz="0" w:space="0" w:color="auto"/>
        <w:right w:val="none" w:sz="0" w:space="0" w:color="auto"/>
      </w:divBdr>
    </w:div>
    <w:div w:id="2128623824">
      <w:bodyDiv w:val="1"/>
      <w:marLeft w:val="0"/>
      <w:marRight w:val="0"/>
      <w:marTop w:val="0"/>
      <w:marBottom w:val="0"/>
      <w:divBdr>
        <w:top w:val="none" w:sz="0" w:space="0" w:color="auto"/>
        <w:left w:val="none" w:sz="0" w:space="0" w:color="auto"/>
        <w:bottom w:val="none" w:sz="0" w:space="0" w:color="auto"/>
        <w:right w:val="none" w:sz="0" w:space="0" w:color="auto"/>
      </w:divBdr>
    </w:div>
    <w:div w:id="2130968613">
      <w:bodyDiv w:val="1"/>
      <w:marLeft w:val="0"/>
      <w:marRight w:val="0"/>
      <w:marTop w:val="0"/>
      <w:marBottom w:val="0"/>
      <w:divBdr>
        <w:top w:val="none" w:sz="0" w:space="0" w:color="auto"/>
        <w:left w:val="none" w:sz="0" w:space="0" w:color="auto"/>
        <w:bottom w:val="none" w:sz="0" w:space="0" w:color="auto"/>
        <w:right w:val="none" w:sz="0" w:space="0" w:color="auto"/>
      </w:divBdr>
    </w:div>
    <w:div w:id="2135443441">
      <w:bodyDiv w:val="1"/>
      <w:marLeft w:val="0"/>
      <w:marRight w:val="0"/>
      <w:marTop w:val="0"/>
      <w:marBottom w:val="0"/>
      <w:divBdr>
        <w:top w:val="none" w:sz="0" w:space="0" w:color="auto"/>
        <w:left w:val="none" w:sz="0" w:space="0" w:color="auto"/>
        <w:bottom w:val="none" w:sz="0" w:space="0" w:color="auto"/>
        <w:right w:val="none" w:sz="0" w:space="0" w:color="auto"/>
      </w:divBdr>
    </w:div>
    <w:div w:id="2135512596">
      <w:bodyDiv w:val="1"/>
      <w:marLeft w:val="0"/>
      <w:marRight w:val="0"/>
      <w:marTop w:val="0"/>
      <w:marBottom w:val="0"/>
      <w:divBdr>
        <w:top w:val="none" w:sz="0" w:space="0" w:color="auto"/>
        <w:left w:val="none" w:sz="0" w:space="0" w:color="auto"/>
        <w:bottom w:val="none" w:sz="0" w:space="0" w:color="auto"/>
        <w:right w:val="none" w:sz="0" w:space="0" w:color="auto"/>
      </w:divBdr>
    </w:div>
    <w:div w:id="2138717403">
      <w:bodyDiv w:val="1"/>
      <w:marLeft w:val="0"/>
      <w:marRight w:val="0"/>
      <w:marTop w:val="0"/>
      <w:marBottom w:val="0"/>
      <w:divBdr>
        <w:top w:val="none" w:sz="0" w:space="0" w:color="auto"/>
        <w:left w:val="none" w:sz="0" w:space="0" w:color="auto"/>
        <w:bottom w:val="none" w:sz="0" w:space="0" w:color="auto"/>
        <w:right w:val="none" w:sz="0" w:space="0" w:color="auto"/>
      </w:divBdr>
    </w:div>
    <w:div w:id="2139712768">
      <w:bodyDiv w:val="1"/>
      <w:marLeft w:val="0"/>
      <w:marRight w:val="0"/>
      <w:marTop w:val="0"/>
      <w:marBottom w:val="0"/>
      <w:divBdr>
        <w:top w:val="none" w:sz="0" w:space="0" w:color="auto"/>
        <w:left w:val="none" w:sz="0" w:space="0" w:color="auto"/>
        <w:bottom w:val="none" w:sz="0" w:space="0" w:color="auto"/>
        <w:right w:val="none" w:sz="0" w:space="0" w:color="auto"/>
      </w:divBdr>
    </w:div>
    <w:div w:id="2140805700">
      <w:bodyDiv w:val="1"/>
      <w:marLeft w:val="0"/>
      <w:marRight w:val="0"/>
      <w:marTop w:val="0"/>
      <w:marBottom w:val="0"/>
      <w:divBdr>
        <w:top w:val="none" w:sz="0" w:space="0" w:color="auto"/>
        <w:left w:val="none" w:sz="0" w:space="0" w:color="auto"/>
        <w:bottom w:val="none" w:sz="0" w:space="0" w:color="auto"/>
        <w:right w:val="none" w:sz="0" w:space="0" w:color="auto"/>
      </w:divBdr>
    </w:div>
    <w:div w:id="2140954788">
      <w:bodyDiv w:val="1"/>
      <w:marLeft w:val="0"/>
      <w:marRight w:val="0"/>
      <w:marTop w:val="0"/>
      <w:marBottom w:val="0"/>
      <w:divBdr>
        <w:top w:val="none" w:sz="0" w:space="0" w:color="auto"/>
        <w:left w:val="none" w:sz="0" w:space="0" w:color="auto"/>
        <w:bottom w:val="none" w:sz="0" w:space="0" w:color="auto"/>
        <w:right w:val="none" w:sz="0" w:space="0" w:color="auto"/>
      </w:divBdr>
    </w:div>
    <w:div w:id="2143619357">
      <w:bodyDiv w:val="1"/>
      <w:marLeft w:val="0"/>
      <w:marRight w:val="0"/>
      <w:marTop w:val="0"/>
      <w:marBottom w:val="0"/>
      <w:divBdr>
        <w:top w:val="none" w:sz="0" w:space="0" w:color="auto"/>
        <w:left w:val="none" w:sz="0" w:space="0" w:color="auto"/>
        <w:bottom w:val="none" w:sz="0" w:space="0" w:color="auto"/>
        <w:right w:val="none" w:sz="0" w:space="0" w:color="auto"/>
      </w:divBdr>
    </w:div>
    <w:div w:id="2145343378">
      <w:bodyDiv w:val="1"/>
      <w:marLeft w:val="0"/>
      <w:marRight w:val="0"/>
      <w:marTop w:val="0"/>
      <w:marBottom w:val="0"/>
      <w:divBdr>
        <w:top w:val="none" w:sz="0" w:space="0" w:color="auto"/>
        <w:left w:val="none" w:sz="0" w:space="0" w:color="auto"/>
        <w:bottom w:val="none" w:sz="0" w:space="0" w:color="auto"/>
        <w:right w:val="none" w:sz="0" w:space="0" w:color="auto"/>
      </w:divBdr>
    </w:div>
    <w:div w:id="2146046185">
      <w:bodyDiv w:val="1"/>
      <w:marLeft w:val="0"/>
      <w:marRight w:val="0"/>
      <w:marTop w:val="0"/>
      <w:marBottom w:val="0"/>
      <w:divBdr>
        <w:top w:val="none" w:sz="0" w:space="0" w:color="auto"/>
        <w:left w:val="none" w:sz="0" w:space="0" w:color="auto"/>
        <w:bottom w:val="none" w:sz="0" w:space="0" w:color="auto"/>
        <w:right w:val="none" w:sz="0" w:space="0" w:color="auto"/>
      </w:divBdr>
    </w:div>
    <w:div w:id="21468452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phidgets.com/?tier=3&amp;catid=18&amp;pcid=15&amp;prodid=965" TargetMode="External"/></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5.png"/><Relationship Id="rId26" Type="http://schemas.microsoft.com/office/2007/relationships/hdphoto" Target="media/hdphoto1.wdp"/><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chart" Target="charts/chart1.xml"/><Relationship Id="rId47" Type="http://schemas.openxmlformats.org/officeDocument/2006/relationships/chart" Target="charts/chart4.xml"/><Relationship Id="rId50" Type="http://schemas.openxmlformats.org/officeDocument/2006/relationships/image" Target="media/image30.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3.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chart" Target="charts/chart2.xml"/><Relationship Id="rId53"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jpeg"/><Relationship Id="rId28" Type="http://schemas.microsoft.com/office/2007/relationships/hdphoto" Target="media/hdphoto2.wdp"/><Relationship Id="rId36" Type="http://schemas.openxmlformats.org/officeDocument/2006/relationships/image" Target="media/image20.png"/><Relationship Id="rId49" Type="http://schemas.openxmlformats.org/officeDocument/2006/relationships/image" Target="media/image29.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7.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microsoft.com/office/2011/relationships/commentsExtended" Target="commentsExtended.xml"/><Relationship Id="rId22" Type="http://schemas.openxmlformats.org/officeDocument/2006/relationships/image" Target="media/image9.jpg"/><Relationship Id="rId27" Type="http://schemas.openxmlformats.org/officeDocument/2006/relationships/image" Target="media/image13.png"/><Relationship Id="rId30" Type="http://schemas.microsoft.com/office/2007/relationships/hdphoto" Target="media/hdphoto3.wdp"/><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28.png"/><Relationship Id="rId8" Type="http://schemas.openxmlformats.org/officeDocument/2006/relationships/image" Target="media/image1.emf"/><Relationship Id="rId5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3b3ce1891c57f778/Documents/499%20Test%20Dat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d.docs.live.net/3b3ce1891c57f778/Documents/499%20Test%20Data.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d.docs.live.net/3b3ce1891c57f778/Documents/499%20Test%20Dat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d.docs.live.net/3b3ce1891c57f778/Documents/499%20Test%20Data.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Measured</a:t>
            </a:r>
            <a:r>
              <a:rPr lang="en-CA" baseline="0"/>
              <a:t> Current vs Torque register value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'Current Regulation Data'!$G$5</c:f>
              <c:strCache>
                <c:ptCount val="1"/>
                <c:pt idx="0">
                  <c:v>Max current from scope (A_max)</c:v>
                </c:pt>
              </c:strCache>
            </c:strRef>
          </c:tx>
          <c:spPr>
            <a:ln w="19050" cap="rnd">
              <a:solidFill>
                <a:schemeClr val="accent1"/>
              </a:solidFill>
              <a:round/>
            </a:ln>
            <a:effectLst/>
          </c:spPr>
          <c:marker>
            <c:symbol val="none"/>
          </c:marker>
          <c:xVal>
            <c:numRef>
              <c:f>'Current Regulation Data'!$C$6:$C$15</c:f>
              <c:numCache>
                <c:formatCode>General</c:formatCode>
                <c:ptCount val="10"/>
                <c:pt idx="0">
                  <c:v>28</c:v>
                </c:pt>
                <c:pt idx="1">
                  <c:v>56</c:v>
                </c:pt>
                <c:pt idx="2">
                  <c:v>84</c:v>
                </c:pt>
                <c:pt idx="3">
                  <c:v>112</c:v>
                </c:pt>
                <c:pt idx="4">
                  <c:v>140</c:v>
                </c:pt>
                <c:pt idx="5">
                  <c:v>168</c:v>
                </c:pt>
                <c:pt idx="6">
                  <c:v>196</c:v>
                </c:pt>
                <c:pt idx="7">
                  <c:v>224</c:v>
                </c:pt>
                <c:pt idx="8">
                  <c:v>252</c:v>
                </c:pt>
                <c:pt idx="9">
                  <c:v>255</c:v>
                </c:pt>
              </c:numCache>
            </c:numRef>
          </c:xVal>
          <c:yVal>
            <c:numRef>
              <c:f>'Current Regulation Data'!$G$6:$G$15</c:f>
              <c:numCache>
                <c:formatCode>General</c:formatCode>
                <c:ptCount val="10"/>
                <c:pt idx="0">
                  <c:v>1.54</c:v>
                </c:pt>
                <c:pt idx="1">
                  <c:v>2.0699999999999998</c:v>
                </c:pt>
                <c:pt idx="2">
                  <c:v>3.03</c:v>
                </c:pt>
                <c:pt idx="3">
                  <c:v>4.03</c:v>
                </c:pt>
                <c:pt idx="4">
                  <c:v>5.03</c:v>
                </c:pt>
                <c:pt idx="5">
                  <c:v>5.96</c:v>
                </c:pt>
                <c:pt idx="6">
                  <c:v>6.93</c:v>
                </c:pt>
                <c:pt idx="7">
                  <c:v>7.87</c:v>
                </c:pt>
                <c:pt idx="8">
                  <c:v>8.8699999999999992</c:v>
                </c:pt>
                <c:pt idx="9">
                  <c:v>8.93</c:v>
                </c:pt>
              </c:numCache>
            </c:numRef>
          </c:yVal>
          <c:smooth val="0"/>
          <c:extLst>
            <c:ext xmlns:c16="http://schemas.microsoft.com/office/drawing/2014/chart" uri="{C3380CC4-5D6E-409C-BE32-E72D297353CC}">
              <c16:uniqueId val="{00000000-06C3-4CEC-8BA3-D80CA71437A5}"/>
            </c:ext>
          </c:extLst>
        </c:ser>
        <c:ser>
          <c:idx val="1"/>
          <c:order val="1"/>
          <c:tx>
            <c:strRef>
              <c:f>'Current Regulation Data'!$I$5</c:f>
              <c:strCache>
                <c:ptCount val="1"/>
                <c:pt idx="0">
                  <c:v>RMS current from scope (A_RMS)</c:v>
                </c:pt>
              </c:strCache>
            </c:strRef>
          </c:tx>
          <c:spPr>
            <a:ln w="19050" cap="rnd">
              <a:solidFill>
                <a:schemeClr val="accent2"/>
              </a:solidFill>
              <a:round/>
            </a:ln>
            <a:effectLst/>
          </c:spPr>
          <c:marker>
            <c:symbol val="none"/>
          </c:marker>
          <c:xVal>
            <c:numRef>
              <c:f>'Current Regulation Data'!$C$6:$C$15</c:f>
              <c:numCache>
                <c:formatCode>General</c:formatCode>
                <c:ptCount val="10"/>
                <c:pt idx="0">
                  <c:v>28</c:v>
                </c:pt>
                <c:pt idx="1">
                  <c:v>56</c:v>
                </c:pt>
                <c:pt idx="2">
                  <c:v>84</c:v>
                </c:pt>
                <c:pt idx="3">
                  <c:v>112</c:v>
                </c:pt>
                <c:pt idx="4">
                  <c:v>140</c:v>
                </c:pt>
                <c:pt idx="5">
                  <c:v>168</c:v>
                </c:pt>
                <c:pt idx="6">
                  <c:v>196</c:v>
                </c:pt>
                <c:pt idx="7">
                  <c:v>224</c:v>
                </c:pt>
                <c:pt idx="8">
                  <c:v>252</c:v>
                </c:pt>
                <c:pt idx="9">
                  <c:v>255</c:v>
                </c:pt>
              </c:numCache>
            </c:numRef>
          </c:xVal>
          <c:yVal>
            <c:numRef>
              <c:f>'Current Regulation Data'!$I$6:$I$15</c:f>
              <c:numCache>
                <c:formatCode>General</c:formatCode>
                <c:ptCount val="10"/>
                <c:pt idx="0">
                  <c:v>1.33</c:v>
                </c:pt>
                <c:pt idx="1">
                  <c:v>1.83</c:v>
                </c:pt>
                <c:pt idx="2">
                  <c:v>2.75</c:v>
                </c:pt>
                <c:pt idx="3">
                  <c:v>3.66</c:v>
                </c:pt>
                <c:pt idx="4">
                  <c:v>4.68</c:v>
                </c:pt>
                <c:pt idx="5">
                  <c:v>5.59</c:v>
                </c:pt>
                <c:pt idx="6">
                  <c:v>6.46</c:v>
                </c:pt>
                <c:pt idx="7">
                  <c:v>7.45</c:v>
                </c:pt>
                <c:pt idx="8">
                  <c:v>8.5500000000000007</c:v>
                </c:pt>
                <c:pt idx="9">
                  <c:v>8.65</c:v>
                </c:pt>
              </c:numCache>
            </c:numRef>
          </c:yVal>
          <c:smooth val="0"/>
          <c:extLst>
            <c:ext xmlns:c16="http://schemas.microsoft.com/office/drawing/2014/chart" uri="{C3380CC4-5D6E-409C-BE32-E72D297353CC}">
              <c16:uniqueId val="{00000001-06C3-4CEC-8BA3-D80CA71437A5}"/>
            </c:ext>
          </c:extLst>
        </c:ser>
        <c:ser>
          <c:idx val="2"/>
          <c:order val="2"/>
          <c:tx>
            <c:strRef>
              <c:f>'Current Regulation Data'!$L$5</c:f>
              <c:strCache>
                <c:ptCount val="1"/>
                <c:pt idx="0">
                  <c:v>Average current from scope (A_avg)</c:v>
                </c:pt>
              </c:strCache>
            </c:strRef>
          </c:tx>
          <c:spPr>
            <a:ln w="19050" cap="rnd">
              <a:solidFill>
                <a:schemeClr val="accent3"/>
              </a:solidFill>
              <a:round/>
            </a:ln>
            <a:effectLst/>
          </c:spPr>
          <c:marker>
            <c:symbol val="none"/>
          </c:marker>
          <c:xVal>
            <c:numRef>
              <c:f>'Current Regulation Data'!$C$6:$C$15</c:f>
              <c:numCache>
                <c:formatCode>General</c:formatCode>
                <c:ptCount val="10"/>
                <c:pt idx="0">
                  <c:v>28</c:v>
                </c:pt>
                <c:pt idx="1">
                  <c:v>56</c:v>
                </c:pt>
                <c:pt idx="2">
                  <c:v>84</c:v>
                </c:pt>
                <c:pt idx="3">
                  <c:v>112</c:v>
                </c:pt>
                <c:pt idx="4">
                  <c:v>140</c:v>
                </c:pt>
                <c:pt idx="5">
                  <c:v>168</c:v>
                </c:pt>
                <c:pt idx="6">
                  <c:v>196</c:v>
                </c:pt>
                <c:pt idx="7">
                  <c:v>224</c:v>
                </c:pt>
                <c:pt idx="8">
                  <c:v>252</c:v>
                </c:pt>
                <c:pt idx="9">
                  <c:v>255</c:v>
                </c:pt>
              </c:numCache>
            </c:numRef>
          </c:xVal>
          <c:yVal>
            <c:numRef>
              <c:f>'Current Regulation Data'!$L$6:$L$15</c:f>
              <c:numCache>
                <c:formatCode>General</c:formatCode>
                <c:ptCount val="10"/>
                <c:pt idx="0">
                  <c:v>1.32</c:v>
                </c:pt>
                <c:pt idx="1">
                  <c:v>1.82</c:v>
                </c:pt>
                <c:pt idx="2">
                  <c:v>2.73</c:v>
                </c:pt>
                <c:pt idx="3">
                  <c:v>3.65</c:v>
                </c:pt>
                <c:pt idx="4">
                  <c:v>4.6500000000000004</c:v>
                </c:pt>
                <c:pt idx="5">
                  <c:v>5.56</c:v>
                </c:pt>
                <c:pt idx="6">
                  <c:v>6.43</c:v>
                </c:pt>
                <c:pt idx="7">
                  <c:v>7.31</c:v>
                </c:pt>
                <c:pt idx="8">
                  <c:v>8.5</c:v>
                </c:pt>
                <c:pt idx="9">
                  <c:v>8.6199999999999992</c:v>
                </c:pt>
              </c:numCache>
            </c:numRef>
          </c:yVal>
          <c:smooth val="0"/>
          <c:extLst>
            <c:ext xmlns:c16="http://schemas.microsoft.com/office/drawing/2014/chart" uri="{C3380CC4-5D6E-409C-BE32-E72D297353CC}">
              <c16:uniqueId val="{00000002-06C3-4CEC-8BA3-D80CA71437A5}"/>
            </c:ext>
          </c:extLst>
        </c:ser>
        <c:ser>
          <c:idx val="3"/>
          <c:order val="3"/>
          <c:tx>
            <c:strRef>
              <c:f>'Current Regulation Data'!$M$5</c:f>
              <c:strCache>
                <c:ptCount val="1"/>
                <c:pt idx="0">
                  <c:v>DC current meter (A_avg)</c:v>
                </c:pt>
              </c:strCache>
            </c:strRef>
          </c:tx>
          <c:spPr>
            <a:ln w="19050" cap="rnd">
              <a:solidFill>
                <a:schemeClr val="accent4"/>
              </a:solidFill>
              <a:round/>
            </a:ln>
            <a:effectLst/>
          </c:spPr>
          <c:marker>
            <c:symbol val="none"/>
          </c:marker>
          <c:xVal>
            <c:numRef>
              <c:f>'Current Regulation Data'!$C$6:$C$15</c:f>
              <c:numCache>
                <c:formatCode>General</c:formatCode>
                <c:ptCount val="10"/>
                <c:pt idx="0">
                  <c:v>28</c:v>
                </c:pt>
                <c:pt idx="1">
                  <c:v>56</c:v>
                </c:pt>
                <c:pt idx="2">
                  <c:v>84</c:v>
                </c:pt>
                <c:pt idx="3">
                  <c:v>112</c:v>
                </c:pt>
                <c:pt idx="4">
                  <c:v>140</c:v>
                </c:pt>
                <c:pt idx="5">
                  <c:v>168</c:v>
                </c:pt>
                <c:pt idx="6">
                  <c:v>196</c:v>
                </c:pt>
                <c:pt idx="7">
                  <c:v>224</c:v>
                </c:pt>
                <c:pt idx="8">
                  <c:v>252</c:v>
                </c:pt>
                <c:pt idx="9">
                  <c:v>255</c:v>
                </c:pt>
              </c:numCache>
            </c:numRef>
          </c:xVal>
          <c:yVal>
            <c:numRef>
              <c:f>'Current Regulation Data'!$M$6:$M$15</c:f>
              <c:numCache>
                <c:formatCode>General</c:formatCode>
                <c:ptCount val="10"/>
                <c:pt idx="0">
                  <c:v>1.32</c:v>
                </c:pt>
                <c:pt idx="1">
                  <c:v>1.802</c:v>
                </c:pt>
                <c:pt idx="2">
                  <c:v>2.673</c:v>
                </c:pt>
                <c:pt idx="3">
                  <c:v>3.5950000000000002</c:v>
                </c:pt>
                <c:pt idx="4">
                  <c:v>4.58</c:v>
                </c:pt>
                <c:pt idx="5">
                  <c:v>5.48</c:v>
                </c:pt>
                <c:pt idx="6">
                  <c:v>6.35</c:v>
                </c:pt>
                <c:pt idx="7">
                  <c:v>7.29</c:v>
                </c:pt>
                <c:pt idx="8">
                  <c:v>8.4</c:v>
                </c:pt>
                <c:pt idx="9">
                  <c:v>8.5</c:v>
                </c:pt>
              </c:numCache>
            </c:numRef>
          </c:yVal>
          <c:smooth val="0"/>
          <c:extLst>
            <c:ext xmlns:c16="http://schemas.microsoft.com/office/drawing/2014/chart" uri="{C3380CC4-5D6E-409C-BE32-E72D297353CC}">
              <c16:uniqueId val="{00000003-06C3-4CEC-8BA3-D80CA71437A5}"/>
            </c:ext>
          </c:extLst>
        </c:ser>
        <c:dLbls>
          <c:showLegendKey val="0"/>
          <c:showVal val="0"/>
          <c:showCatName val="0"/>
          <c:showSerName val="0"/>
          <c:showPercent val="0"/>
          <c:showBubbleSize val="0"/>
        </c:dLbls>
        <c:axId val="208324336"/>
        <c:axId val="208325120"/>
      </c:scatterChart>
      <c:valAx>
        <c:axId val="208324336"/>
        <c:scaling>
          <c:orientation val="minMax"/>
          <c:max val="255"/>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Torque Value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cross"/>
        <c:minorTickMark val="cross"/>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25120"/>
        <c:crosses val="autoZero"/>
        <c:crossBetween val="midCat"/>
      </c:valAx>
      <c:valAx>
        <c:axId val="208325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Measured Current (A)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243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Fast Decay with Current limit</a:t>
            </a:r>
            <a:r>
              <a:rPr lang="en-CA" baseline="0"/>
              <a:t> with torque of 56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'Decay Mode Data (from scope)'!$C$1</c:f>
              <c:strCache>
                <c:ptCount val="1"/>
                <c:pt idx="0">
                  <c:v>SIGNAL (V)</c:v>
                </c:pt>
              </c:strCache>
            </c:strRef>
          </c:tx>
          <c:spPr>
            <a:ln w="25400" cap="rnd">
              <a:solidFill>
                <a:schemeClr val="accent1"/>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scope)'!$C$79:$C$1278</c:f>
              <c:numCache>
                <c:formatCode>General</c:formatCode>
                <c:ptCount val="1200"/>
                <c:pt idx="0">
                  <c:v>-1.261E-3</c:v>
                </c:pt>
                <c:pt idx="1">
                  <c:v>-3.2634000000000003E-2</c:v>
                </c:pt>
                <c:pt idx="2">
                  <c:v>-3.2634000000000003E-2</c:v>
                </c:pt>
                <c:pt idx="3">
                  <c:v>-1.261E-3</c:v>
                </c:pt>
                <c:pt idx="4">
                  <c:v>-3.2634000000000003E-2</c:v>
                </c:pt>
                <c:pt idx="5">
                  <c:v>-1.261E-3</c:v>
                </c:pt>
                <c:pt idx="6">
                  <c:v>-1.261E-3</c:v>
                </c:pt>
                <c:pt idx="7">
                  <c:v>-3.2634000000000003E-2</c:v>
                </c:pt>
                <c:pt idx="8">
                  <c:v>-3.2634000000000003E-2</c:v>
                </c:pt>
                <c:pt idx="9">
                  <c:v>-1.261E-3</c:v>
                </c:pt>
                <c:pt idx="10">
                  <c:v>-3.2634000000000003E-2</c:v>
                </c:pt>
                <c:pt idx="11">
                  <c:v>-1.261E-3</c:v>
                </c:pt>
                <c:pt idx="12">
                  <c:v>-3.2634000000000003E-2</c:v>
                </c:pt>
                <c:pt idx="13">
                  <c:v>-1.261E-3</c:v>
                </c:pt>
                <c:pt idx="14">
                  <c:v>-3.2634000000000003E-2</c:v>
                </c:pt>
                <c:pt idx="15">
                  <c:v>-1.261E-3</c:v>
                </c:pt>
                <c:pt idx="16">
                  <c:v>-3.2634000000000003E-2</c:v>
                </c:pt>
                <c:pt idx="17">
                  <c:v>-1.261E-3</c:v>
                </c:pt>
                <c:pt idx="18">
                  <c:v>-3.2634000000000003E-2</c:v>
                </c:pt>
                <c:pt idx="19">
                  <c:v>-1.261E-3</c:v>
                </c:pt>
                <c:pt idx="20">
                  <c:v>-3.2634000000000003E-2</c:v>
                </c:pt>
                <c:pt idx="21">
                  <c:v>-1.261E-3</c:v>
                </c:pt>
                <c:pt idx="22">
                  <c:v>-3.2634000000000003E-2</c:v>
                </c:pt>
                <c:pt idx="23">
                  <c:v>-1.261E-3</c:v>
                </c:pt>
                <c:pt idx="24">
                  <c:v>-1.261E-3</c:v>
                </c:pt>
                <c:pt idx="25">
                  <c:v>-3.2634000000000003E-2</c:v>
                </c:pt>
                <c:pt idx="26">
                  <c:v>-3.2634000000000003E-2</c:v>
                </c:pt>
                <c:pt idx="27">
                  <c:v>-3.2634000000000003E-2</c:v>
                </c:pt>
                <c:pt idx="28">
                  <c:v>-3.2634000000000003E-2</c:v>
                </c:pt>
                <c:pt idx="29">
                  <c:v>-1.261E-3</c:v>
                </c:pt>
                <c:pt idx="30">
                  <c:v>-3.2634000000000003E-2</c:v>
                </c:pt>
                <c:pt idx="31">
                  <c:v>-3.2634000000000003E-2</c:v>
                </c:pt>
                <c:pt idx="32">
                  <c:v>-3.2634000000000003E-2</c:v>
                </c:pt>
                <c:pt idx="33">
                  <c:v>-1.261E-3</c:v>
                </c:pt>
                <c:pt idx="34">
                  <c:v>-3.2634000000000003E-2</c:v>
                </c:pt>
                <c:pt idx="35">
                  <c:v>-3.2634000000000003E-2</c:v>
                </c:pt>
                <c:pt idx="36">
                  <c:v>-3.2634000000000003E-2</c:v>
                </c:pt>
                <c:pt idx="37">
                  <c:v>-1.261E-3</c:v>
                </c:pt>
                <c:pt idx="38">
                  <c:v>-3.2634000000000003E-2</c:v>
                </c:pt>
                <c:pt idx="39">
                  <c:v>-1.261E-3</c:v>
                </c:pt>
                <c:pt idx="40">
                  <c:v>-3.2634000000000003E-2</c:v>
                </c:pt>
                <c:pt idx="41">
                  <c:v>-3.2634000000000003E-2</c:v>
                </c:pt>
                <c:pt idx="42">
                  <c:v>-3.2634000000000003E-2</c:v>
                </c:pt>
                <c:pt idx="43">
                  <c:v>-3.2634000000000003E-2</c:v>
                </c:pt>
                <c:pt idx="44">
                  <c:v>-3.2634000000000003E-2</c:v>
                </c:pt>
                <c:pt idx="45">
                  <c:v>-3.2634000000000003E-2</c:v>
                </c:pt>
                <c:pt idx="46">
                  <c:v>-3.2634000000000003E-2</c:v>
                </c:pt>
                <c:pt idx="47">
                  <c:v>-3.2634000000000003E-2</c:v>
                </c:pt>
                <c:pt idx="48">
                  <c:v>-3.2634000000000003E-2</c:v>
                </c:pt>
                <c:pt idx="49">
                  <c:v>-3.2634000000000003E-2</c:v>
                </c:pt>
                <c:pt idx="50">
                  <c:v>-3.2634000000000003E-2</c:v>
                </c:pt>
                <c:pt idx="51">
                  <c:v>-3.2634000000000003E-2</c:v>
                </c:pt>
                <c:pt idx="52">
                  <c:v>-3.2634000000000003E-2</c:v>
                </c:pt>
                <c:pt idx="53">
                  <c:v>-3.2634000000000003E-2</c:v>
                </c:pt>
                <c:pt idx="54">
                  <c:v>-3.2634000000000003E-2</c:v>
                </c:pt>
                <c:pt idx="55">
                  <c:v>-3.2634000000000003E-2</c:v>
                </c:pt>
                <c:pt idx="56">
                  <c:v>-3.2634000000000003E-2</c:v>
                </c:pt>
                <c:pt idx="57">
                  <c:v>-3.2634000000000003E-2</c:v>
                </c:pt>
                <c:pt idx="58">
                  <c:v>-3.2634000000000003E-2</c:v>
                </c:pt>
                <c:pt idx="59">
                  <c:v>-3.2634000000000003E-2</c:v>
                </c:pt>
                <c:pt idx="60">
                  <c:v>-3.2634000000000003E-2</c:v>
                </c:pt>
                <c:pt idx="61">
                  <c:v>-3.2634000000000003E-2</c:v>
                </c:pt>
                <c:pt idx="62">
                  <c:v>-3.2634000000000003E-2</c:v>
                </c:pt>
                <c:pt idx="63">
                  <c:v>-3.2634000000000003E-2</c:v>
                </c:pt>
                <c:pt idx="64">
                  <c:v>-3.2634000000000003E-2</c:v>
                </c:pt>
                <c:pt idx="65">
                  <c:v>-3.2634000000000003E-2</c:v>
                </c:pt>
                <c:pt idx="66">
                  <c:v>-3.2634000000000003E-2</c:v>
                </c:pt>
                <c:pt idx="67">
                  <c:v>-3.2634000000000003E-2</c:v>
                </c:pt>
                <c:pt idx="68">
                  <c:v>-3.2634000000000003E-2</c:v>
                </c:pt>
                <c:pt idx="69">
                  <c:v>-6.4005999999999993E-2</c:v>
                </c:pt>
                <c:pt idx="70">
                  <c:v>-3.2634000000000003E-2</c:v>
                </c:pt>
                <c:pt idx="71">
                  <c:v>-3.2634000000000003E-2</c:v>
                </c:pt>
                <c:pt idx="72">
                  <c:v>-3.2634000000000003E-2</c:v>
                </c:pt>
                <c:pt idx="73">
                  <c:v>-3.2634000000000003E-2</c:v>
                </c:pt>
                <c:pt idx="74">
                  <c:v>-3.2634000000000003E-2</c:v>
                </c:pt>
                <c:pt idx="75">
                  <c:v>-3.2634000000000003E-2</c:v>
                </c:pt>
                <c:pt idx="76">
                  <c:v>-3.2634000000000003E-2</c:v>
                </c:pt>
                <c:pt idx="77">
                  <c:v>-3.2634000000000003E-2</c:v>
                </c:pt>
                <c:pt idx="78">
                  <c:v>-3.2634000000000003E-2</c:v>
                </c:pt>
                <c:pt idx="79">
                  <c:v>-3.2634000000000003E-2</c:v>
                </c:pt>
                <c:pt idx="80">
                  <c:v>-3.2634000000000003E-2</c:v>
                </c:pt>
                <c:pt idx="81">
                  <c:v>-3.2634000000000003E-2</c:v>
                </c:pt>
                <c:pt idx="82">
                  <c:v>-3.2634000000000003E-2</c:v>
                </c:pt>
                <c:pt idx="83">
                  <c:v>-3.2634000000000003E-2</c:v>
                </c:pt>
                <c:pt idx="84">
                  <c:v>-3.2634000000000003E-2</c:v>
                </c:pt>
                <c:pt idx="85">
                  <c:v>-3.2634000000000003E-2</c:v>
                </c:pt>
                <c:pt idx="86">
                  <c:v>-3.2634000000000003E-2</c:v>
                </c:pt>
                <c:pt idx="87">
                  <c:v>-3.2634000000000003E-2</c:v>
                </c:pt>
                <c:pt idx="88">
                  <c:v>-3.2634000000000003E-2</c:v>
                </c:pt>
                <c:pt idx="89">
                  <c:v>-3.2634000000000003E-2</c:v>
                </c:pt>
                <c:pt idx="90">
                  <c:v>-3.2634000000000003E-2</c:v>
                </c:pt>
                <c:pt idx="91">
                  <c:v>-3.2634000000000003E-2</c:v>
                </c:pt>
                <c:pt idx="92">
                  <c:v>-3.2634000000000003E-2</c:v>
                </c:pt>
                <c:pt idx="93">
                  <c:v>-3.2634000000000003E-2</c:v>
                </c:pt>
                <c:pt idx="94">
                  <c:v>-3.2634000000000003E-2</c:v>
                </c:pt>
                <c:pt idx="95">
                  <c:v>-3.2634000000000003E-2</c:v>
                </c:pt>
                <c:pt idx="96">
                  <c:v>-3.2634000000000003E-2</c:v>
                </c:pt>
                <c:pt idx="97">
                  <c:v>-3.2634000000000003E-2</c:v>
                </c:pt>
                <c:pt idx="98">
                  <c:v>-3.2634000000000003E-2</c:v>
                </c:pt>
                <c:pt idx="99">
                  <c:v>-6.4005999999999993E-2</c:v>
                </c:pt>
                <c:pt idx="100">
                  <c:v>-3.2634000000000003E-2</c:v>
                </c:pt>
                <c:pt idx="101">
                  <c:v>-3.2634000000000003E-2</c:v>
                </c:pt>
                <c:pt idx="102">
                  <c:v>-3.2634000000000003E-2</c:v>
                </c:pt>
                <c:pt idx="103">
                  <c:v>-3.2634000000000003E-2</c:v>
                </c:pt>
                <c:pt idx="104">
                  <c:v>-3.2634000000000003E-2</c:v>
                </c:pt>
                <c:pt idx="105">
                  <c:v>-3.2634000000000003E-2</c:v>
                </c:pt>
                <c:pt idx="106">
                  <c:v>-3.2634000000000003E-2</c:v>
                </c:pt>
                <c:pt idx="107">
                  <c:v>-6.4005999999999993E-2</c:v>
                </c:pt>
                <c:pt idx="108">
                  <c:v>-3.2634000000000003E-2</c:v>
                </c:pt>
                <c:pt idx="109">
                  <c:v>-3.2634000000000003E-2</c:v>
                </c:pt>
                <c:pt idx="110">
                  <c:v>-3.2634000000000003E-2</c:v>
                </c:pt>
                <c:pt idx="111">
                  <c:v>-6.4005999999999993E-2</c:v>
                </c:pt>
                <c:pt idx="112">
                  <c:v>-3.2634000000000003E-2</c:v>
                </c:pt>
                <c:pt idx="113">
                  <c:v>-3.2634000000000003E-2</c:v>
                </c:pt>
                <c:pt idx="114">
                  <c:v>-3.2634000000000003E-2</c:v>
                </c:pt>
                <c:pt idx="115">
                  <c:v>-3.2634000000000003E-2</c:v>
                </c:pt>
                <c:pt idx="116">
                  <c:v>-3.2634000000000003E-2</c:v>
                </c:pt>
                <c:pt idx="117">
                  <c:v>-3.2634000000000003E-2</c:v>
                </c:pt>
                <c:pt idx="118">
                  <c:v>-3.2634000000000003E-2</c:v>
                </c:pt>
                <c:pt idx="119">
                  <c:v>-6.4005999999999993E-2</c:v>
                </c:pt>
                <c:pt idx="120">
                  <c:v>-3.2634000000000003E-2</c:v>
                </c:pt>
                <c:pt idx="121">
                  <c:v>-3.2634000000000003E-2</c:v>
                </c:pt>
                <c:pt idx="122">
                  <c:v>-3.2634000000000003E-2</c:v>
                </c:pt>
                <c:pt idx="123">
                  <c:v>-3.2634000000000003E-2</c:v>
                </c:pt>
                <c:pt idx="124">
                  <c:v>-3.2634000000000003E-2</c:v>
                </c:pt>
                <c:pt idx="125">
                  <c:v>-3.2634000000000003E-2</c:v>
                </c:pt>
                <c:pt idx="126">
                  <c:v>-3.2634000000000003E-2</c:v>
                </c:pt>
                <c:pt idx="127">
                  <c:v>-3.2634000000000003E-2</c:v>
                </c:pt>
                <c:pt idx="128">
                  <c:v>-3.2634000000000003E-2</c:v>
                </c:pt>
                <c:pt idx="129">
                  <c:v>-3.2634000000000003E-2</c:v>
                </c:pt>
                <c:pt idx="130">
                  <c:v>-3.2634000000000003E-2</c:v>
                </c:pt>
                <c:pt idx="131">
                  <c:v>-3.2634000000000003E-2</c:v>
                </c:pt>
                <c:pt idx="132">
                  <c:v>-3.2634000000000003E-2</c:v>
                </c:pt>
                <c:pt idx="133">
                  <c:v>-3.2634000000000003E-2</c:v>
                </c:pt>
                <c:pt idx="134">
                  <c:v>-3.2634000000000003E-2</c:v>
                </c:pt>
                <c:pt idx="135">
                  <c:v>-3.2634000000000003E-2</c:v>
                </c:pt>
                <c:pt idx="136">
                  <c:v>-3.2634000000000003E-2</c:v>
                </c:pt>
                <c:pt idx="137">
                  <c:v>-3.2634000000000003E-2</c:v>
                </c:pt>
                <c:pt idx="138">
                  <c:v>-3.2634000000000003E-2</c:v>
                </c:pt>
                <c:pt idx="139">
                  <c:v>-3.2634000000000003E-2</c:v>
                </c:pt>
                <c:pt idx="140">
                  <c:v>-3.2634000000000003E-2</c:v>
                </c:pt>
                <c:pt idx="141">
                  <c:v>-3.2634000000000003E-2</c:v>
                </c:pt>
                <c:pt idx="142">
                  <c:v>-3.2634000000000003E-2</c:v>
                </c:pt>
                <c:pt idx="143">
                  <c:v>-3.2634000000000003E-2</c:v>
                </c:pt>
                <c:pt idx="144">
                  <c:v>-3.2634000000000003E-2</c:v>
                </c:pt>
                <c:pt idx="145">
                  <c:v>-3.2634000000000003E-2</c:v>
                </c:pt>
                <c:pt idx="146">
                  <c:v>-3.2634000000000003E-2</c:v>
                </c:pt>
                <c:pt idx="147">
                  <c:v>-3.2634000000000003E-2</c:v>
                </c:pt>
                <c:pt idx="148">
                  <c:v>-3.2634000000000003E-2</c:v>
                </c:pt>
                <c:pt idx="149">
                  <c:v>-3.2634000000000003E-2</c:v>
                </c:pt>
                <c:pt idx="150">
                  <c:v>-3.2634000000000003E-2</c:v>
                </c:pt>
                <c:pt idx="151">
                  <c:v>-3.2634000000000003E-2</c:v>
                </c:pt>
                <c:pt idx="152">
                  <c:v>-3.2634000000000003E-2</c:v>
                </c:pt>
                <c:pt idx="153">
                  <c:v>-3.2634000000000003E-2</c:v>
                </c:pt>
                <c:pt idx="154">
                  <c:v>-3.2634000000000003E-2</c:v>
                </c:pt>
                <c:pt idx="155">
                  <c:v>-3.2634000000000003E-2</c:v>
                </c:pt>
                <c:pt idx="156">
                  <c:v>-3.2634000000000003E-2</c:v>
                </c:pt>
                <c:pt idx="157">
                  <c:v>-3.2634000000000003E-2</c:v>
                </c:pt>
                <c:pt idx="158">
                  <c:v>-3.2634000000000003E-2</c:v>
                </c:pt>
                <c:pt idx="159">
                  <c:v>-3.2634000000000003E-2</c:v>
                </c:pt>
                <c:pt idx="160">
                  <c:v>-3.2634000000000003E-2</c:v>
                </c:pt>
                <c:pt idx="161">
                  <c:v>-3.2634000000000003E-2</c:v>
                </c:pt>
                <c:pt idx="162">
                  <c:v>-3.2634000000000003E-2</c:v>
                </c:pt>
                <c:pt idx="163">
                  <c:v>-3.2634000000000003E-2</c:v>
                </c:pt>
                <c:pt idx="164">
                  <c:v>-3.2634000000000003E-2</c:v>
                </c:pt>
                <c:pt idx="165">
                  <c:v>-3.2634000000000003E-2</c:v>
                </c:pt>
                <c:pt idx="166">
                  <c:v>-3.2634000000000003E-2</c:v>
                </c:pt>
                <c:pt idx="167">
                  <c:v>-3.2634000000000003E-2</c:v>
                </c:pt>
                <c:pt idx="168">
                  <c:v>-3.2634000000000003E-2</c:v>
                </c:pt>
                <c:pt idx="169">
                  <c:v>-3.2634000000000003E-2</c:v>
                </c:pt>
                <c:pt idx="170">
                  <c:v>-3.2634000000000003E-2</c:v>
                </c:pt>
                <c:pt idx="171">
                  <c:v>-1.261E-3</c:v>
                </c:pt>
                <c:pt idx="172">
                  <c:v>-3.2634000000000003E-2</c:v>
                </c:pt>
                <c:pt idx="173">
                  <c:v>-3.2634000000000003E-2</c:v>
                </c:pt>
                <c:pt idx="174">
                  <c:v>-3.2634000000000003E-2</c:v>
                </c:pt>
                <c:pt idx="175">
                  <c:v>-3.2634000000000003E-2</c:v>
                </c:pt>
                <c:pt idx="176">
                  <c:v>-3.2634000000000003E-2</c:v>
                </c:pt>
                <c:pt idx="177">
                  <c:v>-3.2634000000000003E-2</c:v>
                </c:pt>
                <c:pt idx="178">
                  <c:v>-3.2634000000000003E-2</c:v>
                </c:pt>
                <c:pt idx="179">
                  <c:v>-1.261E-3</c:v>
                </c:pt>
                <c:pt idx="180">
                  <c:v>-3.2634000000000003E-2</c:v>
                </c:pt>
                <c:pt idx="181">
                  <c:v>3.1987390000000002</c:v>
                </c:pt>
                <c:pt idx="182">
                  <c:v>3.1987390000000002</c:v>
                </c:pt>
                <c:pt idx="183">
                  <c:v>3.1673659999999999</c:v>
                </c:pt>
                <c:pt idx="184">
                  <c:v>3.1987390000000002</c:v>
                </c:pt>
                <c:pt idx="185">
                  <c:v>3.230111</c:v>
                </c:pt>
                <c:pt idx="186">
                  <c:v>3.230111</c:v>
                </c:pt>
                <c:pt idx="187">
                  <c:v>3.1987390000000002</c:v>
                </c:pt>
                <c:pt idx="188">
                  <c:v>3.1987390000000002</c:v>
                </c:pt>
                <c:pt idx="189">
                  <c:v>3.230111</c:v>
                </c:pt>
                <c:pt idx="190">
                  <c:v>3.1987390000000002</c:v>
                </c:pt>
                <c:pt idx="191">
                  <c:v>3.230111</c:v>
                </c:pt>
                <c:pt idx="192">
                  <c:v>3.1987390000000002</c:v>
                </c:pt>
                <c:pt idx="193">
                  <c:v>3.230111</c:v>
                </c:pt>
                <c:pt idx="194">
                  <c:v>3.1987390000000002</c:v>
                </c:pt>
                <c:pt idx="195">
                  <c:v>3.1987390000000002</c:v>
                </c:pt>
                <c:pt idx="196">
                  <c:v>3.1987390000000002</c:v>
                </c:pt>
                <c:pt idx="197">
                  <c:v>3.1987390000000002</c:v>
                </c:pt>
                <c:pt idx="198">
                  <c:v>3.1987390000000002</c:v>
                </c:pt>
                <c:pt idx="199">
                  <c:v>3.1987390000000002</c:v>
                </c:pt>
                <c:pt idx="200">
                  <c:v>3.1987390000000002</c:v>
                </c:pt>
                <c:pt idx="201">
                  <c:v>3.1987390000000002</c:v>
                </c:pt>
                <c:pt idx="202">
                  <c:v>3.1987390000000002</c:v>
                </c:pt>
                <c:pt idx="203">
                  <c:v>3.1987390000000002</c:v>
                </c:pt>
                <c:pt idx="204">
                  <c:v>3.1987390000000002</c:v>
                </c:pt>
                <c:pt idx="205">
                  <c:v>3.1987390000000002</c:v>
                </c:pt>
                <c:pt idx="206">
                  <c:v>3.1987390000000002</c:v>
                </c:pt>
                <c:pt idx="207">
                  <c:v>3.1987390000000002</c:v>
                </c:pt>
                <c:pt idx="208">
                  <c:v>3.1987390000000002</c:v>
                </c:pt>
                <c:pt idx="209">
                  <c:v>3.1987390000000002</c:v>
                </c:pt>
                <c:pt idx="210">
                  <c:v>3.1987390000000002</c:v>
                </c:pt>
                <c:pt idx="211">
                  <c:v>3.1987390000000002</c:v>
                </c:pt>
                <c:pt idx="212">
                  <c:v>3.1987390000000002</c:v>
                </c:pt>
                <c:pt idx="213">
                  <c:v>3.1987390000000002</c:v>
                </c:pt>
                <c:pt idx="214">
                  <c:v>3.1987390000000002</c:v>
                </c:pt>
                <c:pt idx="215">
                  <c:v>3.1987390000000002</c:v>
                </c:pt>
                <c:pt idx="216">
                  <c:v>3.1987390000000002</c:v>
                </c:pt>
                <c:pt idx="217">
                  <c:v>3.1987390000000002</c:v>
                </c:pt>
                <c:pt idx="218">
                  <c:v>3.1987390000000002</c:v>
                </c:pt>
                <c:pt idx="219">
                  <c:v>3.1673659999999999</c:v>
                </c:pt>
                <c:pt idx="220">
                  <c:v>3.1987390000000002</c:v>
                </c:pt>
                <c:pt idx="221">
                  <c:v>3.1987390000000002</c:v>
                </c:pt>
                <c:pt idx="222">
                  <c:v>3.1987390000000002</c:v>
                </c:pt>
                <c:pt idx="223">
                  <c:v>3.1987390000000002</c:v>
                </c:pt>
                <c:pt idx="224">
                  <c:v>3.1987390000000002</c:v>
                </c:pt>
                <c:pt idx="225">
                  <c:v>3.1987390000000002</c:v>
                </c:pt>
                <c:pt idx="226">
                  <c:v>3.1987390000000002</c:v>
                </c:pt>
                <c:pt idx="227">
                  <c:v>3.1987390000000002</c:v>
                </c:pt>
                <c:pt idx="228">
                  <c:v>3.1987390000000002</c:v>
                </c:pt>
                <c:pt idx="229">
                  <c:v>3.1673659999999999</c:v>
                </c:pt>
                <c:pt idx="230">
                  <c:v>3.1987390000000002</c:v>
                </c:pt>
                <c:pt idx="231">
                  <c:v>3.1673659999999999</c:v>
                </c:pt>
                <c:pt idx="232">
                  <c:v>3.1987390000000002</c:v>
                </c:pt>
                <c:pt idx="233">
                  <c:v>3.1987390000000002</c:v>
                </c:pt>
                <c:pt idx="234">
                  <c:v>3.1987390000000002</c:v>
                </c:pt>
                <c:pt idx="235">
                  <c:v>3.1673659999999999</c:v>
                </c:pt>
                <c:pt idx="236">
                  <c:v>3.1987390000000002</c:v>
                </c:pt>
                <c:pt idx="237">
                  <c:v>3.1673659999999999</c:v>
                </c:pt>
                <c:pt idx="238">
                  <c:v>3.1987390000000002</c:v>
                </c:pt>
                <c:pt idx="239">
                  <c:v>3.1987390000000002</c:v>
                </c:pt>
                <c:pt idx="240">
                  <c:v>3.1987390000000002</c:v>
                </c:pt>
                <c:pt idx="241">
                  <c:v>3.1673659999999999</c:v>
                </c:pt>
                <c:pt idx="242">
                  <c:v>3.1987390000000002</c:v>
                </c:pt>
                <c:pt idx="243">
                  <c:v>3.1673659999999999</c:v>
                </c:pt>
                <c:pt idx="244">
                  <c:v>3.1987390000000002</c:v>
                </c:pt>
                <c:pt idx="245">
                  <c:v>3.1673659999999999</c:v>
                </c:pt>
                <c:pt idx="246">
                  <c:v>3.1987390000000002</c:v>
                </c:pt>
                <c:pt idx="247">
                  <c:v>3.1673659999999999</c:v>
                </c:pt>
                <c:pt idx="248">
                  <c:v>3.1673659999999999</c:v>
                </c:pt>
                <c:pt idx="249">
                  <c:v>3.1987390000000002</c:v>
                </c:pt>
                <c:pt idx="250">
                  <c:v>3.1987390000000002</c:v>
                </c:pt>
                <c:pt idx="251">
                  <c:v>3.1673659999999999</c:v>
                </c:pt>
                <c:pt idx="252">
                  <c:v>3.1987390000000002</c:v>
                </c:pt>
                <c:pt idx="253">
                  <c:v>3.1673659999999999</c:v>
                </c:pt>
                <c:pt idx="254">
                  <c:v>3.1987390000000002</c:v>
                </c:pt>
                <c:pt idx="255">
                  <c:v>3.1673659999999999</c:v>
                </c:pt>
                <c:pt idx="256">
                  <c:v>3.1673659999999999</c:v>
                </c:pt>
                <c:pt idx="257">
                  <c:v>3.1987390000000002</c:v>
                </c:pt>
                <c:pt idx="258">
                  <c:v>3.1987390000000002</c:v>
                </c:pt>
                <c:pt idx="259">
                  <c:v>3.1673659999999999</c:v>
                </c:pt>
                <c:pt idx="260">
                  <c:v>3.1987390000000002</c:v>
                </c:pt>
                <c:pt idx="261">
                  <c:v>3.1673659999999999</c:v>
                </c:pt>
                <c:pt idx="262">
                  <c:v>3.1673659999999999</c:v>
                </c:pt>
                <c:pt idx="263">
                  <c:v>3.1987390000000002</c:v>
                </c:pt>
                <c:pt idx="264">
                  <c:v>3.1987390000000002</c:v>
                </c:pt>
                <c:pt idx="265">
                  <c:v>3.1673659999999999</c:v>
                </c:pt>
                <c:pt idx="266">
                  <c:v>3.1987390000000002</c:v>
                </c:pt>
                <c:pt idx="267">
                  <c:v>3.1673659999999999</c:v>
                </c:pt>
                <c:pt idx="268">
                  <c:v>3.1987390000000002</c:v>
                </c:pt>
                <c:pt idx="269">
                  <c:v>3.1673659999999999</c:v>
                </c:pt>
                <c:pt idx="270">
                  <c:v>3.1673659999999999</c:v>
                </c:pt>
                <c:pt idx="271">
                  <c:v>3.1987390000000002</c:v>
                </c:pt>
                <c:pt idx="272">
                  <c:v>3.1987390000000002</c:v>
                </c:pt>
                <c:pt idx="273">
                  <c:v>3.1673659999999999</c:v>
                </c:pt>
                <c:pt idx="274">
                  <c:v>3.1987390000000002</c:v>
                </c:pt>
                <c:pt idx="275">
                  <c:v>3.1673659999999999</c:v>
                </c:pt>
                <c:pt idx="276">
                  <c:v>3.1987390000000002</c:v>
                </c:pt>
                <c:pt idx="277">
                  <c:v>3.1673659999999999</c:v>
                </c:pt>
                <c:pt idx="278">
                  <c:v>3.1987390000000002</c:v>
                </c:pt>
                <c:pt idx="279">
                  <c:v>3.1673659999999999</c:v>
                </c:pt>
                <c:pt idx="280">
                  <c:v>3.1673659999999999</c:v>
                </c:pt>
                <c:pt idx="281">
                  <c:v>3.1987390000000002</c:v>
                </c:pt>
                <c:pt idx="282">
                  <c:v>3.1987390000000002</c:v>
                </c:pt>
                <c:pt idx="283">
                  <c:v>3.1673659999999999</c:v>
                </c:pt>
                <c:pt idx="284">
                  <c:v>3.1987390000000002</c:v>
                </c:pt>
                <c:pt idx="285">
                  <c:v>3.1673659999999999</c:v>
                </c:pt>
                <c:pt idx="286">
                  <c:v>3.1987390000000002</c:v>
                </c:pt>
                <c:pt idx="287">
                  <c:v>3.1673659999999999</c:v>
                </c:pt>
                <c:pt idx="288">
                  <c:v>3.1987390000000002</c:v>
                </c:pt>
                <c:pt idx="289">
                  <c:v>3.1673659999999999</c:v>
                </c:pt>
                <c:pt idx="290">
                  <c:v>3.1987390000000002</c:v>
                </c:pt>
                <c:pt idx="291">
                  <c:v>3.1673659999999999</c:v>
                </c:pt>
                <c:pt idx="292">
                  <c:v>3.1987390000000002</c:v>
                </c:pt>
                <c:pt idx="293">
                  <c:v>3.1673659999999999</c:v>
                </c:pt>
                <c:pt idx="294">
                  <c:v>3.1987390000000002</c:v>
                </c:pt>
                <c:pt idx="295">
                  <c:v>3.1673659999999999</c:v>
                </c:pt>
                <c:pt idx="296">
                  <c:v>3.1987390000000002</c:v>
                </c:pt>
                <c:pt idx="297">
                  <c:v>3.1987390000000002</c:v>
                </c:pt>
                <c:pt idx="298">
                  <c:v>3.1987390000000002</c:v>
                </c:pt>
                <c:pt idx="299">
                  <c:v>3.1673659999999999</c:v>
                </c:pt>
                <c:pt idx="300">
                  <c:v>3.1987390000000002</c:v>
                </c:pt>
                <c:pt idx="301">
                  <c:v>3.1673659999999999</c:v>
                </c:pt>
                <c:pt idx="302">
                  <c:v>3.1987390000000002</c:v>
                </c:pt>
                <c:pt idx="303">
                  <c:v>3.1987390000000002</c:v>
                </c:pt>
                <c:pt idx="304">
                  <c:v>3.1987390000000002</c:v>
                </c:pt>
                <c:pt idx="305">
                  <c:v>3.1987390000000002</c:v>
                </c:pt>
                <c:pt idx="306">
                  <c:v>3.1987390000000002</c:v>
                </c:pt>
                <c:pt idx="307">
                  <c:v>3.1987390000000002</c:v>
                </c:pt>
                <c:pt idx="308">
                  <c:v>3.1987390000000002</c:v>
                </c:pt>
                <c:pt idx="309">
                  <c:v>3.1673659999999999</c:v>
                </c:pt>
                <c:pt idx="310">
                  <c:v>3.1987390000000002</c:v>
                </c:pt>
                <c:pt idx="311">
                  <c:v>3.1987390000000002</c:v>
                </c:pt>
                <c:pt idx="312">
                  <c:v>3.1987390000000002</c:v>
                </c:pt>
                <c:pt idx="313">
                  <c:v>3.1987390000000002</c:v>
                </c:pt>
                <c:pt idx="314">
                  <c:v>3.1987390000000002</c:v>
                </c:pt>
                <c:pt idx="315">
                  <c:v>3.1987390000000002</c:v>
                </c:pt>
                <c:pt idx="316">
                  <c:v>3.1987390000000002</c:v>
                </c:pt>
                <c:pt idx="317">
                  <c:v>3.1987390000000002</c:v>
                </c:pt>
                <c:pt idx="318">
                  <c:v>3.1987390000000002</c:v>
                </c:pt>
                <c:pt idx="319">
                  <c:v>3.1987390000000002</c:v>
                </c:pt>
                <c:pt idx="320">
                  <c:v>3.1987390000000002</c:v>
                </c:pt>
                <c:pt idx="321">
                  <c:v>3.1987390000000002</c:v>
                </c:pt>
                <c:pt idx="322">
                  <c:v>3.1987390000000002</c:v>
                </c:pt>
                <c:pt idx="323">
                  <c:v>3.1987390000000002</c:v>
                </c:pt>
                <c:pt idx="324">
                  <c:v>3.1987390000000002</c:v>
                </c:pt>
                <c:pt idx="325">
                  <c:v>3.1987390000000002</c:v>
                </c:pt>
                <c:pt idx="326">
                  <c:v>3.1987390000000002</c:v>
                </c:pt>
                <c:pt idx="327">
                  <c:v>3.1987390000000002</c:v>
                </c:pt>
                <c:pt idx="328">
                  <c:v>3.1987390000000002</c:v>
                </c:pt>
                <c:pt idx="329">
                  <c:v>3.230111</c:v>
                </c:pt>
                <c:pt idx="330">
                  <c:v>3.1987390000000002</c:v>
                </c:pt>
                <c:pt idx="331">
                  <c:v>3.1987390000000002</c:v>
                </c:pt>
                <c:pt idx="332">
                  <c:v>3.1987390000000002</c:v>
                </c:pt>
                <c:pt idx="333">
                  <c:v>3.1987390000000002</c:v>
                </c:pt>
                <c:pt idx="334">
                  <c:v>3.1987390000000002</c:v>
                </c:pt>
                <c:pt idx="335">
                  <c:v>3.1987390000000002</c:v>
                </c:pt>
                <c:pt idx="336">
                  <c:v>3.1987390000000002</c:v>
                </c:pt>
                <c:pt idx="337">
                  <c:v>3.1987390000000002</c:v>
                </c:pt>
                <c:pt idx="338">
                  <c:v>3.1987390000000002</c:v>
                </c:pt>
                <c:pt idx="339">
                  <c:v>3.230111</c:v>
                </c:pt>
                <c:pt idx="340">
                  <c:v>3.1987390000000002</c:v>
                </c:pt>
                <c:pt idx="341">
                  <c:v>3.230111</c:v>
                </c:pt>
                <c:pt idx="342">
                  <c:v>3.1987390000000002</c:v>
                </c:pt>
                <c:pt idx="343">
                  <c:v>3.230111</c:v>
                </c:pt>
                <c:pt idx="344">
                  <c:v>3.1987390000000002</c:v>
                </c:pt>
                <c:pt idx="345">
                  <c:v>3.230111</c:v>
                </c:pt>
                <c:pt idx="346">
                  <c:v>3.230111</c:v>
                </c:pt>
                <c:pt idx="347">
                  <c:v>3.1987390000000002</c:v>
                </c:pt>
                <c:pt idx="348">
                  <c:v>3.1987390000000002</c:v>
                </c:pt>
                <c:pt idx="349">
                  <c:v>3.230111</c:v>
                </c:pt>
                <c:pt idx="350">
                  <c:v>3.1987390000000002</c:v>
                </c:pt>
                <c:pt idx="351">
                  <c:v>3.230111</c:v>
                </c:pt>
                <c:pt idx="352">
                  <c:v>3.1987390000000002</c:v>
                </c:pt>
                <c:pt idx="353">
                  <c:v>3.230111</c:v>
                </c:pt>
                <c:pt idx="354">
                  <c:v>3.230111</c:v>
                </c:pt>
                <c:pt idx="355">
                  <c:v>3.1987390000000002</c:v>
                </c:pt>
                <c:pt idx="356">
                  <c:v>3.1987390000000002</c:v>
                </c:pt>
                <c:pt idx="357">
                  <c:v>3.1987390000000002</c:v>
                </c:pt>
                <c:pt idx="358">
                  <c:v>3.1987390000000002</c:v>
                </c:pt>
                <c:pt idx="359">
                  <c:v>3.230111</c:v>
                </c:pt>
                <c:pt idx="360">
                  <c:v>3.230111</c:v>
                </c:pt>
                <c:pt idx="361">
                  <c:v>3.1987390000000002</c:v>
                </c:pt>
                <c:pt idx="362">
                  <c:v>3.1987390000000002</c:v>
                </c:pt>
                <c:pt idx="363">
                  <c:v>3.230111</c:v>
                </c:pt>
                <c:pt idx="364">
                  <c:v>3.230111</c:v>
                </c:pt>
                <c:pt idx="365">
                  <c:v>3.1987390000000002</c:v>
                </c:pt>
                <c:pt idx="366">
                  <c:v>3.1987390000000002</c:v>
                </c:pt>
                <c:pt idx="367">
                  <c:v>3.230111</c:v>
                </c:pt>
                <c:pt idx="368">
                  <c:v>3.230111</c:v>
                </c:pt>
                <c:pt idx="369">
                  <c:v>3.1987390000000002</c:v>
                </c:pt>
                <c:pt idx="370">
                  <c:v>3.1987390000000002</c:v>
                </c:pt>
                <c:pt idx="371">
                  <c:v>3.230111</c:v>
                </c:pt>
                <c:pt idx="372">
                  <c:v>3.1987390000000002</c:v>
                </c:pt>
                <c:pt idx="373">
                  <c:v>3.230111</c:v>
                </c:pt>
                <c:pt idx="374">
                  <c:v>3.230111</c:v>
                </c:pt>
                <c:pt idx="375">
                  <c:v>3.1987390000000002</c:v>
                </c:pt>
                <c:pt idx="376">
                  <c:v>3.1987390000000002</c:v>
                </c:pt>
                <c:pt idx="377">
                  <c:v>3.230111</c:v>
                </c:pt>
                <c:pt idx="378">
                  <c:v>3.230111</c:v>
                </c:pt>
                <c:pt idx="379">
                  <c:v>3.1987390000000002</c:v>
                </c:pt>
                <c:pt idx="380">
                  <c:v>3.230111</c:v>
                </c:pt>
                <c:pt idx="381">
                  <c:v>3.230111</c:v>
                </c:pt>
                <c:pt idx="382">
                  <c:v>3.230111</c:v>
                </c:pt>
                <c:pt idx="383">
                  <c:v>3.1987390000000002</c:v>
                </c:pt>
                <c:pt idx="384">
                  <c:v>3.230111</c:v>
                </c:pt>
                <c:pt idx="385">
                  <c:v>3.1987390000000002</c:v>
                </c:pt>
                <c:pt idx="386">
                  <c:v>3.230111</c:v>
                </c:pt>
                <c:pt idx="387">
                  <c:v>3.1987390000000002</c:v>
                </c:pt>
                <c:pt idx="388">
                  <c:v>3.1987390000000002</c:v>
                </c:pt>
                <c:pt idx="389">
                  <c:v>3.230111</c:v>
                </c:pt>
                <c:pt idx="390">
                  <c:v>3.1987390000000002</c:v>
                </c:pt>
                <c:pt idx="391">
                  <c:v>3.230111</c:v>
                </c:pt>
                <c:pt idx="392">
                  <c:v>3.230111</c:v>
                </c:pt>
                <c:pt idx="393">
                  <c:v>3.1987390000000002</c:v>
                </c:pt>
                <c:pt idx="394">
                  <c:v>3.230111</c:v>
                </c:pt>
                <c:pt idx="395">
                  <c:v>3.1987390000000002</c:v>
                </c:pt>
                <c:pt idx="396">
                  <c:v>3.230111</c:v>
                </c:pt>
                <c:pt idx="397">
                  <c:v>3.230111</c:v>
                </c:pt>
                <c:pt idx="398">
                  <c:v>3.230111</c:v>
                </c:pt>
                <c:pt idx="399">
                  <c:v>3.1987390000000002</c:v>
                </c:pt>
                <c:pt idx="400">
                  <c:v>3.1987390000000002</c:v>
                </c:pt>
                <c:pt idx="401">
                  <c:v>3.230111</c:v>
                </c:pt>
                <c:pt idx="402">
                  <c:v>3.230111</c:v>
                </c:pt>
                <c:pt idx="403">
                  <c:v>3.230111</c:v>
                </c:pt>
                <c:pt idx="404">
                  <c:v>3.230111</c:v>
                </c:pt>
                <c:pt idx="405">
                  <c:v>3.1987390000000002</c:v>
                </c:pt>
                <c:pt idx="406">
                  <c:v>3.230111</c:v>
                </c:pt>
                <c:pt idx="407">
                  <c:v>3.1987390000000002</c:v>
                </c:pt>
                <c:pt idx="408">
                  <c:v>3.230111</c:v>
                </c:pt>
                <c:pt idx="409">
                  <c:v>3.1987390000000002</c:v>
                </c:pt>
                <c:pt idx="410">
                  <c:v>3.230111</c:v>
                </c:pt>
                <c:pt idx="411">
                  <c:v>3.1987390000000002</c:v>
                </c:pt>
                <c:pt idx="412">
                  <c:v>3.1987390000000002</c:v>
                </c:pt>
                <c:pt idx="413">
                  <c:v>3.230111</c:v>
                </c:pt>
                <c:pt idx="414">
                  <c:v>3.1987390000000002</c:v>
                </c:pt>
                <c:pt idx="415">
                  <c:v>3.230111</c:v>
                </c:pt>
                <c:pt idx="416">
                  <c:v>3.230111</c:v>
                </c:pt>
                <c:pt idx="417">
                  <c:v>3.1987390000000002</c:v>
                </c:pt>
                <c:pt idx="418">
                  <c:v>3.230111</c:v>
                </c:pt>
                <c:pt idx="419">
                  <c:v>3.1987390000000002</c:v>
                </c:pt>
                <c:pt idx="420">
                  <c:v>3.230111</c:v>
                </c:pt>
                <c:pt idx="421">
                  <c:v>3.1987390000000002</c:v>
                </c:pt>
                <c:pt idx="422">
                  <c:v>3.230111</c:v>
                </c:pt>
                <c:pt idx="423">
                  <c:v>3.1987390000000002</c:v>
                </c:pt>
                <c:pt idx="424">
                  <c:v>3.230111</c:v>
                </c:pt>
                <c:pt idx="425">
                  <c:v>3.1987390000000002</c:v>
                </c:pt>
                <c:pt idx="426">
                  <c:v>3.230111</c:v>
                </c:pt>
                <c:pt idx="427">
                  <c:v>3.1987390000000002</c:v>
                </c:pt>
                <c:pt idx="428">
                  <c:v>3.230111</c:v>
                </c:pt>
                <c:pt idx="429">
                  <c:v>3.1987390000000002</c:v>
                </c:pt>
                <c:pt idx="430">
                  <c:v>3.230111</c:v>
                </c:pt>
                <c:pt idx="431">
                  <c:v>3.1987390000000002</c:v>
                </c:pt>
                <c:pt idx="432">
                  <c:v>3.230111</c:v>
                </c:pt>
                <c:pt idx="433">
                  <c:v>3.1987390000000002</c:v>
                </c:pt>
                <c:pt idx="434">
                  <c:v>3.1987390000000002</c:v>
                </c:pt>
                <c:pt idx="435">
                  <c:v>3.230111</c:v>
                </c:pt>
                <c:pt idx="436">
                  <c:v>3.1987390000000002</c:v>
                </c:pt>
                <c:pt idx="437">
                  <c:v>3.230111</c:v>
                </c:pt>
                <c:pt idx="438">
                  <c:v>3.230111</c:v>
                </c:pt>
                <c:pt idx="439">
                  <c:v>3.1987390000000002</c:v>
                </c:pt>
                <c:pt idx="440">
                  <c:v>3.1987390000000002</c:v>
                </c:pt>
                <c:pt idx="441">
                  <c:v>3.230111</c:v>
                </c:pt>
                <c:pt idx="442">
                  <c:v>3.1987390000000002</c:v>
                </c:pt>
                <c:pt idx="443">
                  <c:v>3.230111</c:v>
                </c:pt>
                <c:pt idx="444">
                  <c:v>3.1987390000000002</c:v>
                </c:pt>
                <c:pt idx="445">
                  <c:v>3.230111</c:v>
                </c:pt>
                <c:pt idx="446">
                  <c:v>3.230111</c:v>
                </c:pt>
                <c:pt idx="447">
                  <c:v>3.1987390000000002</c:v>
                </c:pt>
                <c:pt idx="448">
                  <c:v>3.1987390000000002</c:v>
                </c:pt>
                <c:pt idx="449">
                  <c:v>3.230111</c:v>
                </c:pt>
                <c:pt idx="450">
                  <c:v>3.1987390000000002</c:v>
                </c:pt>
                <c:pt idx="451">
                  <c:v>3.230111</c:v>
                </c:pt>
                <c:pt idx="452">
                  <c:v>3.230111</c:v>
                </c:pt>
                <c:pt idx="453">
                  <c:v>3.1987390000000002</c:v>
                </c:pt>
                <c:pt idx="454">
                  <c:v>3.1987390000000002</c:v>
                </c:pt>
                <c:pt idx="455">
                  <c:v>3.1987390000000002</c:v>
                </c:pt>
                <c:pt idx="456">
                  <c:v>3.230111</c:v>
                </c:pt>
                <c:pt idx="457">
                  <c:v>3.1987390000000002</c:v>
                </c:pt>
                <c:pt idx="458">
                  <c:v>3.230111</c:v>
                </c:pt>
                <c:pt idx="459">
                  <c:v>3.1987390000000002</c:v>
                </c:pt>
                <c:pt idx="460">
                  <c:v>3.1987390000000002</c:v>
                </c:pt>
                <c:pt idx="461">
                  <c:v>3.230111</c:v>
                </c:pt>
                <c:pt idx="462">
                  <c:v>3.230111</c:v>
                </c:pt>
                <c:pt idx="463">
                  <c:v>3.1987390000000002</c:v>
                </c:pt>
                <c:pt idx="464">
                  <c:v>3.1987390000000002</c:v>
                </c:pt>
                <c:pt idx="465">
                  <c:v>3.230111</c:v>
                </c:pt>
                <c:pt idx="466">
                  <c:v>3.230111</c:v>
                </c:pt>
                <c:pt idx="467">
                  <c:v>3.1987390000000002</c:v>
                </c:pt>
                <c:pt idx="468">
                  <c:v>3.1987390000000002</c:v>
                </c:pt>
                <c:pt idx="469">
                  <c:v>3.230111</c:v>
                </c:pt>
                <c:pt idx="470">
                  <c:v>3.1987390000000002</c:v>
                </c:pt>
                <c:pt idx="471">
                  <c:v>3.230111</c:v>
                </c:pt>
                <c:pt idx="472">
                  <c:v>3.1987390000000002</c:v>
                </c:pt>
                <c:pt idx="473">
                  <c:v>3.1987390000000002</c:v>
                </c:pt>
                <c:pt idx="474">
                  <c:v>3.1987390000000002</c:v>
                </c:pt>
                <c:pt idx="475">
                  <c:v>3.230111</c:v>
                </c:pt>
                <c:pt idx="476">
                  <c:v>3.1987390000000002</c:v>
                </c:pt>
                <c:pt idx="477">
                  <c:v>3.1987390000000002</c:v>
                </c:pt>
                <c:pt idx="478">
                  <c:v>3.1987390000000002</c:v>
                </c:pt>
                <c:pt idx="479">
                  <c:v>3.230111</c:v>
                </c:pt>
                <c:pt idx="480">
                  <c:v>3.1987390000000002</c:v>
                </c:pt>
                <c:pt idx="481">
                  <c:v>3.230111</c:v>
                </c:pt>
                <c:pt idx="482">
                  <c:v>3.1987390000000002</c:v>
                </c:pt>
                <c:pt idx="483">
                  <c:v>3.1987390000000002</c:v>
                </c:pt>
                <c:pt idx="484">
                  <c:v>3.1987390000000002</c:v>
                </c:pt>
                <c:pt idx="485">
                  <c:v>3.230111</c:v>
                </c:pt>
                <c:pt idx="486">
                  <c:v>3.1987390000000002</c:v>
                </c:pt>
                <c:pt idx="487">
                  <c:v>3.230111</c:v>
                </c:pt>
                <c:pt idx="488">
                  <c:v>3.1987390000000002</c:v>
                </c:pt>
                <c:pt idx="489">
                  <c:v>3.230111</c:v>
                </c:pt>
                <c:pt idx="490">
                  <c:v>3.1987390000000002</c:v>
                </c:pt>
                <c:pt idx="491">
                  <c:v>3.230111</c:v>
                </c:pt>
                <c:pt idx="492">
                  <c:v>3.1987390000000002</c:v>
                </c:pt>
                <c:pt idx="493">
                  <c:v>3.1987390000000002</c:v>
                </c:pt>
                <c:pt idx="494">
                  <c:v>3.1987390000000002</c:v>
                </c:pt>
                <c:pt idx="495">
                  <c:v>3.1987390000000002</c:v>
                </c:pt>
                <c:pt idx="496">
                  <c:v>3.1987390000000002</c:v>
                </c:pt>
                <c:pt idx="497">
                  <c:v>3.1987390000000002</c:v>
                </c:pt>
                <c:pt idx="498">
                  <c:v>3.1987390000000002</c:v>
                </c:pt>
                <c:pt idx="499">
                  <c:v>3.1987390000000002</c:v>
                </c:pt>
                <c:pt idx="500">
                  <c:v>3.1987390000000002</c:v>
                </c:pt>
                <c:pt idx="501">
                  <c:v>3.1987390000000002</c:v>
                </c:pt>
                <c:pt idx="502">
                  <c:v>3.1987390000000002</c:v>
                </c:pt>
                <c:pt idx="503">
                  <c:v>3.1987390000000002</c:v>
                </c:pt>
                <c:pt idx="504">
                  <c:v>3.1987390000000002</c:v>
                </c:pt>
                <c:pt idx="505">
                  <c:v>3.230111</c:v>
                </c:pt>
                <c:pt idx="506">
                  <c:v>3.1987390000000002</c:v>
                </c:pt>
                <c:pt idx="507">
                  <c:v>3.1987390000000002</c:v>
                </c:pt>
                <c:pt idx="508">
                  <c:v>3.1987390000000002</c:v>
                </c:pt>
                <c:pt idx="509">
                  <c:v>3.1987390000000002</c:v>
                </c:pt>
                <c:pt idx="510">
                  <c:v>3.1987390000000002</c:v>
                </c:pt>
                <c:pt idx="511">
                  <c:v>3.1987390000000002</c:v>
                </c:pt>
                <c:pt idx="512">
                  <c:v>3.1987390000000002</c:v>
                </c:pt>
                <c:pt idx="513">
                  <c:v>3.230111</c:v>
                </c:pt>
                <c:pt idx="514">
                  <c:v>3.1987390000000002</c:v>
                </c:pt>
                <c:pt idx="515">
                  <c:v>3.1987390000000002</c:v>
                </c:pt>
                <c:pt idx="516">
                  <c:v>3.1987390000000002</c:v>
                </c:pt>
                <c:pt idx="517">
                  <c:v>3.1987390000000002</c:v>
                </c:pt>
                <c:pt idx="518">
                  <c:v>3.1987390000000002</c:v>
                </c:pt>
                <c:pt idx="519">
                  <c:v>3.1987390000000002</c:v>
                </c:pt>
                <c:pt idx="520">
                  <c:v>3.1987390000000002</c:v>
                </c:pt>
                <c:pt idx="521">
                  <c:v>3.1987390000000002</c:v>
                </c:pt>
                <c:pt idx="522">
                  <c:v>3.1987390000000002</c:v>
                </c:pt>
                <c:pt idx="523">
                  <c:v>3.230111</c:v>
                </c:pt>
                <c:pt idx="524">
                  <c:v>3.1987390000000002</c:v>
                </c:pt>
                <c:pt idx="525">
                  <c:v>3.1673659999999999</c:v>
                </c:pt>
                <c:pt idx="526">
                  <c:v>3.1987390000000002</c:v>
                </c:pt>
                <c:pt idx="527">
                  <c:v>3.1987390000000002</c:v>
                </c:pt>
                <c:pt idx="528">
                  <c:v>3.1987390000000002</c:v>
                </c:pt>
                <c:pt idx="529">
                  <c:v>3.1987390000000002</c:v>
                </c:pt>
                <c:pt idx="530">
                  <c:v>3.1987390000000002</c:v>
                </c:pt>
                <c:pt idx="531">
                  <c:v>3.1987390000000002</c:v>
                </c:pt>
                <c:pt idx="532">
                  <c:v>3.1987390000000002</c:v>
                </c:pt>
                <c:pt idx="533">
                  <c:v>3.1987390000000002</c:v>
                </c:pt>
                <c:pt idx="534">
                  <c:v>3.1987390000000002</c:v>
                </c:pt>
                <c:pt idx="535">
                  <c:v>3.1987390000000002</c:v>
                </c:pt>
                <c:pt idx="536">
                  <c:v>3.1987390000000002</c:v>
                </c:pt>
                <c:pt idx="537">
                  <c:v>3.1987390000000002</c:v>
                </c:pt>
                <c:pt idx="538">
                  <c:v>3.1987390000000002</c:v>
                </c:pt>
                <c:pt idx="539">
                  <c:v>3.1987390000000002</c:v>
                </c:pt>
                <c:pt idx="540">
                  <c:v>3.1987390000000002</c:v>
                </c:pt>
                <c:pt idx="541">
                  <c:v>3.230111</c:v>
                </c:pt>
                <c:pt idx="542">
                  <c:v>3.1987390000000002</c:v>
                </c:pt>
                <c:pt idx="543">
                  <c:v>3.1987390000000002</c:v>
                </c:pt>
                <c:pt idx="544">
                  <c:v>3.1987390000000002</c:v>
                </c:pt>
                <c:pt idx="545">
                  <c:v>3.1987390000000002</c:v>
                </c:pt>
                <c:pt idx="546">
                  <c:v>3.1987390000000002</c:v>
                </c:pt>
                <c:pt idx="547">
                  <c:v>3.230111</c:v>
                </c:pt>
                <c:pt idx="548">
                  <c:v>3.1987390000000002</c:v>
                </c:pt>
                <c:pt idx="549">
                  <c:v>3.230111</c:v>
                </c:pt>
                <c:pt idx="550">
                  <c:v>3.1987390000000002</c:v>
                </c:pt>
                <c:pt idx="551">
                  <c:v>3.230111</c:v>
                </c:pt>
                <c:pt idx="552">
                  <c:v>3.1987390000000002</c:v>
                </c:pt>
                <c:pt idx="553">
                  <c:v>3.1987390000000002</c:v>
                </c:pt>
                <c:pt idx="554">
                  <c:v>3.1987390000000002</c:v>
                </c:pt>
                <c:pt idx="555">
                  <c:v>3.1987390000000002</c:v>
                </c:pt>
                <c:pt idx="556">
                  <c:v>3.1987390000000002</c:v>
                </c:pt>
                <c:pt idx="557">
                  <c:v>3.1987390000000002</c:v>
                </c:pt>
                <c:pt idx="558">
                  <c:v>3.1987390000000002</c:v>
                </c:pt>
                <c:pt idx="559">
                  <c:v>3.1987390000000002</c:v>
                </c:pt>
                <c:pt idx="560">
                  <c:v>3.1987390000000002</c:v>
                </c:pt>
                <c:pt idx="561">
                  <c:v>3.1987390000000002</c:v>
                </c:pt>
                <c:pt idx="562">
                  <c:v>3.1987390000000002</c:v>
                </c:pt>
                <c:pt idx="563">
                  <c:v>3.230111</c:v>
                </c:pt>
                <c:pt idx="564">
                  <c:v>3.1987390000000002</c:v>
                </c:pt>
                <c:pt idx="565">
                  <c:v>3.1673659999999999</c:v>
                </c:pt>
                <c:pt idx="566">
                  <c:v>3.1987390000000002</c:v>
                </c:pt>
                <c:pt idx="567">
                  <c:v>3.1987390000000002</c:v>
                </c:pt>
                <c:pt idx="568">
                  <c:v>3.1987390000000002</c:v>
                </c:pt>
                <c:pt idx="569">
                  <c:v>3.1987390000000002</c:v>
                </c:pt>
                <c:pt idx="570">
                  <c:v>3.1987390000000002</c:v>
                </c:pt>
                <c:pt idx="571">
                  <c:v>3.1987390000000002</c:v>
                </c:pt>
                <c:pt idx="572">
                  <c:v>3.1987390000000002</c:v>
                </c:pt>
                <c:pt idx="573">
                  <c:v>3.1987390000000002</c:v>
                </c:pt>
                <c:pt idx="574">
                  <c:v>3.1987390000000002</c:v>
                </c:pt>
                <c:pt idx="575">
                  <c:v>3.230111</c:v>
                </c:pt>
                <c:pt idx="576">
                  <c:v>3.1987390000000002</c:v>
                </c:pt>
                <c:pt idx="577">
                  <c:v>3.1987390000000002</c:v>
                </c:pt>
                <c:pt idx="578">
                  <c:v>3.1987390000000002</c:v>
                </c:pt>
                <c:pt idx="579">
                  <c:v>3.230111</c:v>
                </c:pt>
                <c:pt idx="580">
                  <c:v>3.1987390000000002</c:v>
                </c:pt>
                <c:pt idx="581">
                  <c:v>3.230111</c:v>
                </c:pt>
                <c:pt idx="582">
                  <c:v>3.230111</c:v>
                </c:pt>
                <c:pt idx="583">
                  <c:v>3.1987390000000002</c:v>
                </c:pt>
                <c:pt idx="584">
                  <c:v>3.1987390000000002</c:v>
                </c:pt>
                <c:pt idx="585">
                  <c:v>3.230111</c:v>
                </c:pt>
                <c:pt idx="586">
                  <c:v>3.230111</c:v>
                </c:pt>
                <c:pt idx="587">
                  <c:v>3.1987390000000002</c:v>
                </c:pt>
                <c:pt idx="588">
                  <c:v>3.1987390000000002</c:v>
                </c:pt>
                <c:pt idx="589">
                  <c:v>3.230111</c:v>
                </c:pt>
                <c:pt idx="590">
                  <c:v>3.1987390000000002</c:v>
                </c:pt>
                <c:pt idx="591">
                  <c:v>3.1987390000000002</c:v>
                </c:pt>
                <c:pt idx="592">
                  <c:v>3.1987390000000002</c:v>
                </c:pt>
                <c:pt idx="593">
                  <c:v>3.1987390000000002</c:v>
                </c:pt>
                <c:pt idx="594">
                  <c:v>3.1987390000000002</c:v>
                </c:pt>
                <c:pt idx="595">
                  <c:v>3.230111</c:v>
                </c:pt>
                <c:pt idx="596">
                  <c:v>3.1987390000000002</c:v>
                </c:pt>
                <c:pt idx="597">
                  <c:v>3.1987390000000002</c:v>
                </c:pt>
                <c:pt idx="598">
                  <c:v>3.1987390000000002</c:v>
                </c:pt>
                <c:pt idx="599">
                  <c:v>3.230111</c:v>
                </c:pt>
                <c:pt idx="600">
                  <c:v>3.1987390000000002</c:v>
                </c:pt>
                <c:pt idx="601">
                  <c:v>3.230111</c:v>
                </c:pt>
                <c:pt idx="602">
                  <c:v>3.1987390000000002</c:v>
                </c:pt>
                <c:pt idx="603">
                  <c:v>3.230111</c:v>
                </c:pt>
                <c:pt idx="604">
                  <c:v>3.230111</c:v>
                </c:pt>
                <c:pt idx="605">
                  <c:v>3.1987390000000002</c:v>
                </c:pt>
                <c:pt idx="606">
                  <c:v>3.1987390000000002</c:v>
                </c:pt>
                <c:pt idx="607">
                  <c:v>3.1987390000000002</c:v>
                </c:pt>
                <c:pt idx="608">
                  <c:v>3.1987390000000002</c:v>
                </c:pt>
                <c:pt idx="609">
                  <c:v>3.230111</c:v>
                </c:pt>
                <c:pt idx="610">
                  <c:v>3.1987390000000002</c:v>
                </c:pt>
                <c:pt idx="611">
                  <c:v>3.1987390000000002</c:v>
                </c:pt>
                <c:pt idx="612">
                  <c:v>3.1987390000000002</c:v>
                </c:pt>
                <c:pt idx="613">
                  <c:v>3.230111</c:v>
                </c:pt>
                <c:pt idx="614">
                  <c:v>3.1987390000000002</c:v>
                </c:pt>
                <c:pt idx="615">
                  <c:v>3.230111</c:v>
                </c:pt>
                <c:pt idx="616">
                  <c:v>3.1987390000000002</c:v>
                </c:pt>
                <c:pt idx="617">
                  <c:v>3.1987390000000002</c:v>
                </c:pt>
                <c:pt idx="618">
                  <c:v>3.1987390000000002</c:v>
                </c:pt>
                <c:pt idx="619">
                  <c:v>3.1987390000000002</c:v>
                </c:pt>
                <c:pt idx="620">
                  <c:v>3.1987390000000002</c:v>
                </c:pt>
                <c:pt idx="621">
                  <c:v>3.230111</c:v>
                </c:pt>
                <c:pt idx="622">
                  <c:v>3.230111</c:v>
                </c:pt>
                <c:pt idx="623">
                  <c:v>3.1987390000000002</c:v>
                </c:pt>
                <c:pt idx="624">
                  <c:v>3.1987390000000002</c:v>
                </c:pt>
                <c:pt idx="625">
                  <c:v>3.230111</c:v>
                </c:pt>
                <c:pt idx="626">
                  <c:v>3.1987390000000002</c:v>
                </c:pt>
                <c:pt idx="627">
                  <c:v>3.1987390000000002</c:v>
                </c:pt>
                <c:pt idx="628">
                  <c:v>3.1987390000000002</c:v>
                </c:pt>
                <c:pt idx="629">
                  <c:v>3.230111</c:v>
                </c:pt>
                <c:pt idx="630">
                  <c:v>3.1987390000000002</c:v>
                </c:pt>
                <c:pt idx="631">
                  <c:v>3.1987390000000002</c:v>
                </c:pt>
                <c:pt idx="632">
                  <c:v>3.1987390000000002</c:v>
                </c:pt>
                <c:pt idx="633">
                  <c:v>3.230111</c:v>
                </c:pt>
                <c:pt idx="634">
                  <c:v>3.1987390000000002</c:v>
                </c:pt>
                <c:pt idx="635">
                  <c:v>3.230111</c:v>
                </c:pt>
                <c:pt idx="636">
                  <c:v>3.1987390000000002</c:v>
                </c:pt>
                <c:pt idx="637">
                  <c:v>3.230111</c:v>
                </c:pt>
                <c:pt idx="638">
                  <c:v>3.1987390000000002</c:v>
                </c:pt>
                <c:pt idx="639">
                  <c:v>3.230111</c:v>
                </c:pt>
                <c:pt idx="640">
                  <c:v>3.230111</c:v>
                </c:pt>
                <c:pt idx="641">
                  <c:v>3.1987390000000002</c:v>
                </c:pt>
                <c:pt idx="642">
                  <c:v>3.1987390000000002</c:v>
                </c:pt>
                <c:pt idx="643">
                  <c:v>3.1987390000000002</c:v>
                </c:pt>
                <c:pt idx="644">
                  <c:v>3.1987390000000002</c:v>
                </c:pt>
                <c:pt idx="645">
                  <c:v>3.230111</c:v>
                </c:pt>
                <c:pt idx="646">
                  <c:v>3.230111</c:v>
                </c:pt>
                <c:pt idx="647">
                  <c:v>3.1987390000000002</c:v>
                </c:pt>
                <c:pt idx="648">
                  <c:v>3.1987390000000002</c:v>
                </c:pt>
                <c:pt idx="649">
                  <c:v>3.230111</c:v>
                </c:pt>
                <c:pt idx="650">
                  <c:v>3.1987390000000002</c:v>
                </c:pt>
                <c:pt idx="651">
                  <c:v>3.230111</c:v>
                </c:pt>
                <c:pt idx="652">
                  <c:v>3.1987390000000002</c:v>
                </c:pt>
                <c:pt idx="653">
                  <c:v>3.230111</c:v>
                </c:pt>
                <c:pt idx="654">
                  <c:v>3.1987390000000002</c:v>
                </c:pt>
                <c:pt idx="655">
                  <c:v>3.230111</c:v>
                </c:pt>
                <c:pt idx="656">
                  <c:v>3.1987390000000002</c:v>
                </c:pt>
                <c:pt idx="657">
                  <c:v>3.230111</c:v>
                </c:pt>
                <c:pt idx="658">
                  <c:v>3.1987390000000002</c:v>
                </c:pt>
                <c:pt idx="659">
                  <c:v>3.230111</c:v>
                </c:pt>
                <c:pt idx="660">
                  <c:v>3.1987390000000002</c:v>
                </c:pt>
                <c:pt idx="661">
                  <c:v>3.230111</c:v>
                </c:pt>
                <c:pt idx="662">
                  <c:v>3.1987390000000002</c:v>
                </c:pt>
                <c:pt idx="663">
                  <c:v>3.230111</c:v>
                </c:pt>
                <c:pt idx="664">
                  <c:v>3.1987390000000002</c:v>
                </c:pt>
                <c:pt idx="665">
                  <c:v>3.230111</c:v>
                </c:pt>
                <c:pt idx="666">
                  <c:v>3.230111</c:v>
                </c:pt>
                <c:pt idx="667">
                  <c:v>3.1987390000000002</c:v>
                </c:pt>
                <c:pt idx="668">
                  <c:v>3.1987390000000002</c:v>
                </c:pt>
                <c:pt idx="669">
                  <c:v>3.230111</c:v>
                </c:pt>
                <c:pt idx="670">
                  <c:v>3.1987390000000002</c:v>
                </c:pt>
                <c:pt idx="671">
                  <c:v>3.230111</c:v>
                </c:pt>
                <c:pt idx="672">
                  <c:v>3.1987390000000002</c:v>
                </c:pt>
                <c:pt idx="673">
                  <c:v>3.230111</c:v>
                </c:pt>
                <c:pt idx="674">
                  <c:v>3.230111</c:v>
                </c:pt>
                <c:pt idx="675">
                  <c:v>3.1987390000000002</c:v>
                </c:pt>
                <c:pt idx="676">
                  <c:v>3.1987390000000002</c:v>
                </c:pt>
                <c:pt idx="677">
                  <c:v>3.230111</c:v>
                </c:pt>
                <c:pt idx="678">
                  <c:v>3.1987390000000002</c:v>
                </c:pt>
                <c:pt idx="679">
                  <c:v>3.230111</c:v>
                </c:pt>
                <c:pt idx="680">
                  <c:v>3.1987390000000002</c:v>
                </c:pt>
                <c:pt idx="681">
                  <c:v>3.230111</c:v>
                </c:pt>
                <c:pt idx="682">
                  <c:v>3.230111</c:v>
                </c:pt>
                <c:pt idx="683">
                  <c:v>3.1987390000000002</c:v>
                </c:pt>
                <c:pt idx="684">
                  <c:v>3.230111</c:v>
                </c:pt>
                <c:pt idx="685">
                  <c:v>3.1987390000000002</c:v>
                </c:pt>
                <c:pt idx="686">
                  <c:v>3.1987390000000002</c:v>
                </c:pt>
                <c:pt idx="687">
                  <c:v>3.230111</c:v>
                </c:pt>
                <c:pt idx="688">
                  <c:v>3.230111</c:v>
                </c:pt>
                <c:pt idx="689">
                  <c:v>3.1987390000000002</c:v>
                </c:pt>
                <c:pt idx="690">
                  <c:v>3.1987390000000002</c:v>
                </c:pt>
                <c:pt idx="691">
                  <c:v>3.230111</c:v>
                </c:pt>
                <c:pt idx="692">
                  <c:v>3.1987390000000002</c:v>
                </c:pt>
                <c:pt idx="693">
                  <c:v>3.230111</c:v>
                </c:pt>
                <c:pt idx="694">
                  <c:v>3.230111</c:v>
                </c:pt>
                <c:pt idx="695">
                  <c:v>3.1987390000000002</c:v>
                </c:pt>
                <c:pt idx="696">
                  <c:v>3.230111</c:v>
                </c:pt>
                <c:pt idx="697">
                  <c:v>3.1987390000000002</c:v>
                </c:pt>
                <c:pt idx="698">
                  <c:v>3.1987390000000002</c:v>
                </c:pt>
                <c:pt idx="699">
                  <c:v>3.230111</c:v>
                </c:pt>
                <c:pt idx="700">
                  <c:v>3.1987390000000002</c:v>
                </c:pt>
                <c:pt idx="701">
                  <c:v>3.230111</c:v>
                </c:pt>
                <c:pt idx="702">
                  <c:v>3.230111</c:v>
                </c:pt>
                <c:pt idx="703">
                  <c:v>3.1987390000000002</c:v>
                </c:pt>
                <c:pt idx="704">
                  <c:v>3.1987390000000002</c:v>
                </c:pt>
                <c:pt idx="705">
                  <c:v>3.230111</c:v>
                </c:pt>
                <c:pt idx="706">
                  <c:v>3.1987390000000002</c:v>
                </c:pt>
                <c:pt idx="707">
                  <c:v>3.230111</c:v>
                </c:pt>
                <c:pt idx="708">
                  <c:v>3.230111</c:v>
                </c:pt>
                <c:pt idx="709">
                  <c:v>3.1987390000000002</c:v>
                </c:pt>
                <c:pt idx="710">
                  <c:v>3.1987390000000002</c:v>
                </c:pt>
                <c:pt idx="711">
                  <c:v>3.230111</c:v>
                </c:pt>
                <c:pt idx="712">
                  <c:v>3.1987390000000002</c:v>
                </c:pt>
                <c:pt idx="713">
                  <c:v>3.230111</c:v>
                </c:pt>
                <c:pt idx="714">
                  <c:v>3.230111</c:v>
                </c:pt>
                <c:pt idx="715">
                  <c:v>3.1987390000000002</c:v>
                </c:pt>
                <c:pt idx="716">
                  <c:v>3.1987390000000002</c:v>
                </c:pt>
                <c:pt idx="717">
                  <c:v>3.230111</c:v>
                </c:pt>
                <c:pt idx="718">
                  <c:v>3.1987390000000002</c:v>
                </c:pt>
                <c:pt idx="719">
                  <c:v>3.230111</c:v>
                </c:pt>
                <c:pt idx="720">
                  <c:v>3.1987390000000002</c:v>
                </c:pt>
                <c:pt idx="721">
                  <c:v>3.230111</c:v>
                </c:pt>
                <c:pt idx="722">
                  <c:v>3.1987390000000002</c:v>
                </c:pt>
                <c:pt idx="723">
                  <c:v>3.230111</c:v>
                </c:pt>
                <c:pt idx="724">
                  <c:v>3.230111</c:v>
                </c:pt>
                <c:pt idx="725">
                  <c:v>3.1987390000000002</c:v>
                </c:pt>
                <c:pt idx="726">
                  <c:v>3.1987390000000002</c:v>
                </c:pt>
                <c:pt idx="727">
                  <c:v>3.1987390000000002</c:v>
                </c:pt>
                <c:pt idx="728">
                  <c:v>3.1987390000000002</c:v>
                </c:pt>
                <c:pt idx="729">
                  <c:v>3.1987390000000002</c:v>
                </c:pt>
                <c:pt idx="730">
                  <c:v>3.230111</c:v>
                </c:pt>
                <c:pt idx="731">
                  <c:v>3.1987390000000002</c:v>
                </c:pt>
                <c:pt idx="732">
                  <c:v>3.1987390000000002</c:v>
                </c:pt>
                <c:pt idx="733">
                  <c:v>3.230111</c:v>
                </c:pt>
                <c:pt idx="734">
                  <c:v>3.1987390000000002</c:v>
                </c:pt>
                <c:pt idx="735">
                  <c:v>3.230111</c:v>
                </c:pt>
                <c:pt idx="736">
                  <c:v>3.1987390000000002</c:v>
                </c:pt>
                <c:pt idx="737">
                  <c:v>3.230111</c:v>
                </c:pt>
                <c:pt idx="738">
                  <c:v>3.1987390000000002</c:v>
                </c:pt>
                <c:pt idx="739">
                  <c:v>3.1987390000000002</c:v>
                </c:pt>
                <c:pt idx="740">
                  <c:v>3.1987390000000002</c:v>
                </c:pt>
                <c:pt idx="741">
                  <c:v>3.230111</c:v>
                </c:pt>
                <c:pt idx="742">
                  <c:v>3.230111</c:v>
                </c:pt>
                <c:pt idx="743">
                  <c:v>3.1987390000000002</c:v>
                </c:pt>
                <c:pt idx="744">
                  <c:v>3.1987390000000002</c:v>
                </c:pt>
                <c:pt idx="745">
                  <c:v>3.1987390000000002</c:v>
                </c:pt>
                <c:pt idx="746">
                  <c:v>3.1987390000000002</c:v>
                </c:pt>
                <c:pt idx="747">
                  <c:v>3.230111</c:v>
                </c:pt>
                <c:pt idx="748">
                  <c:v>3.1987390000000002</c:v>
                </c:pt>
                <c:pt idx="749">
                  <c:v>3.230111</c:v>
                </c:pt>
                <c:pt idx="750">
                  <c:v>3.1987390000000002</c:v>
                </c:pt>
                <c:pt idx="751">
                  <c:v>3.230111</c:v>
                </c:pt>
                <c:pt idx="752">
                  <c:v>3.1987390000000002</c:v>
                </c:pt>
                <c:pt idx="753">
                  <c:v>3.230111</c:v>
                </c:pt>
                <c:pt idx="754">
                  <c:v>3.1987390000000002</c:v>
                </c:pt>
                <c:pt idx="755">
                  <c:v>3.230111</c:v>
                </c:pt>
                <c:pt idx="756">
                  <c:v>3.230111</c:v>
                </c:pt>
                <c:pt idx="757">
                  <c:v>3.1987390000000002</c:v>
                </c:pt>
                <c:pt idx="758">
                  <c:v>3.1987390000000002</c:v>
                </c:pt>
                <c:pt idx="759">
                  <c:v>3.230111</c:v>
                </c:pt>
                <c:pt idx="760">
                  <c:v>3.1987390000000002</c:v>
                </c:pt>
                <c:pt idx="761">
                  <c:v>3.230111</c:v>
                </c:pt>
                <c:pt idx="762">
                  <c:v>3.1987390000000002</c:v>
                </c:pt>
                <c:pt idx="763">
                  <c:v>3.230111</c:v>
                </c:pt>
                <c:pt idx="764">
                  <c:v>3.1987390000000002</c:v>
                </c:pt>
                <c:pt idx="765">
                  <c:v>3.1987390000000002</c:v>
                </c:pt>
                <c:pt idx="766">
                  <c:v>3.1987390000000002</c:v>
                </c:pt>
                <c:pt idx="767">
                  <c:v>3.230111</c:v>
                </c:pt>
                <c:pt idx="768">
                  <c:v>3.1987390000000002</c:v>
                </c:pt>
                <c:pt idx="769">
                  <c:v>3.1987390000000002</c:v>
                </c:pt>
                <c:pt idx="770">
                  <c:v>3.1987390000000002</c:v>
                </c:pt>
                <c:pt idx="771">
                  <c:v>3.1987390000000002</c:v>
                </c:pt>
                <c:pt idx="772">
                  <c:v>3.1987390000000002</c:v>
                </c:pt>
                <c:pt idx="773">
                  <c:v>3.230111</c:v>
                </c:pt>
                <c:pt idx="774">
                  <c:v>3.1987390000000002</c:v>
                </c:pt>
                <c:pt idx="775">
                  <c:v>3.230111</c:v>
                </c:pt>
                <c:pt idx="776">
                  <c:v>3.1987390000000002</c:v>
                </c:pt>
                <c:pt idx="777">
                  <c:v>3.230111</c:v>
                </c:pt>
                <c:pt idx="778">
                  <c:v>3.230111</c:v>
                </c:pt>
                <c:pt idx="779">
                  <c:v>3.1987390000000002</c:v>
                </c:pt>
                <c:pt idx="780">
                  <c:v>3.1987390000000002</c:v>
                </c:pt>
                <c:pt idx="781">
                  <c:v>3.230111</c:v>
                </c:pt>
                <c:pt idx="782">
                  <c:v>3.1987390000000002</c:v>
                </c:pt>
                <c:pt idx="783">
                  <c:v>3.1987390000000002</c:v>
                </c:pt>
                <c:pt idx="784">
                  <c:v>3.1987390000000002</c:v>
                </c:pt>
                <c:pt idx="785">
                  <c:v>3.230111</c:v>
                </c:pt>
                <c:pt idx="786">
                  <c:v>3.1987390000000002</c:v>
                </c:pt>
                <c:pt idx="787">
                  <c:v>3.1987390000000002</c:v>
                </c:pt>
                <c:pt idx="788">
                  <c:v>3.1987390000000002</c:v>
                </c:pt>
                <c:pt idx="789">
                  <c:v>3.1987390000000002</c:v>
                </c:pt>
                <c:pt idx="790">
                  <c:v>3.1987390000000002</c:v>
                </c:pt>
                <c:pt idx="791">
                  <c:v>3.230111</c:v>
                </c:pt>
                <c:pt idx="792">
                  <c:v>3.1987390000000002</c:v>
                </c:pt>
                <c:pt idx="793">
                  <c:v>3.230111</c:v>
                </c:pt>
                <c:pt idx="794">
                  <c:v>3.230111</c:v>
                </c:pt>
                <c:pt idx="795">
                  <c:v>3.1987390000000002</c:v>
                </c:pt>
                <c:pt idx="796">
                  <c:v>3.1987390000000002</c:v>
                </c:pt>
                <c:pt idx="797">
                  <c:v>3.230111</c:v>
                </c:pt>
                <c:pt idx="798">
                  <c:v>3.230111</c:v>
                </c:pt>
                <c:pt idx="799">
                  <c:v>3.1987390000000002</c:v>
                </c:pt>
                <c:pt idx="800">
                  <c:v>3.1987390000000002</c:v>
                </c:pt>
                <c:pt idx="801">
                  <c:v>3.230111</c:v>
                </c:pt>
                <c:pt idx="802">
                  <c:v>3.230111</c:v>
                </c:pt>
                <c:pt idx="803">
                  <c:v>3.1987390000000002</c:v>
                </c:pt>
                <c:pt idx="804">
                  <c:v>3.1987390000000002</c:v>
                </c:pt>
                <c:pt idx="805">
                  <c:v>3.230111</c:v>
                </c:pt>
                <c:pt idx="806">
                  <c:v>3.1987390000000002</c:v>
                </c:pt>
                <c:pt idx="807">
                  <c:v>3.230111</c:v>
                </c:pt>
                <c:pt idx="808">
                  <c:v>3.1987390000000002</c:v>
                </c:pt>
                <c:pt idx="809">
                  <c:v>3.230111</c:v>
                </c:pt>
                <c:pt idx="810">
                  <c:v>3.1987390000000002</c:v>
                </c:pt>
                <c:pt idx="811">
                  <c:v>3.230111</c:v>
                </c:pt>
                <c:pt idx="812">
                  <c:v>3.1987390000000002</c:v>
                </c:pt>
                <c:pt idx="813">
                  <c:v>3.1987390000000002</c:v>
                </c:pt>
                <c:pt idx="814">
                  <c:v>3.1987390000000002</c:v>
                </c:pt>
                <c:pt idx="815">
                  <c:v>3.1987390000000002</c:v>
                </c:pt>
                <c:pt idx="816">
                  <c:v>3.1987390000000002</c:v>
                </c:pt>
                <c:pt idx="817">
                  <c:v>3.1987390000000002</c:v>
                </c:pt>
                <c:pt idx="818">
                  <c:v>3.1987390000000002</c:v>
                </c:pt>
                <c:pt idx="819">
                  <c:v>3.1987390000000002</c:v>
                </c:pt>
                <c:pt idx="820">
                  <c:v>3.1987390000000002</c:v>
                </c:pt>
                <c:pt idx="821">
                  <c:v>3.230111</c:v>
                </c:pt>
                <c:pt idx="822">
                  <c:v>3.1987390000000002</c:v>
                </c:pt>
                <c:pt idx="823">
                  <c:v>3.1987390000000002</c:v>
                </c:pt>
                <c:pt idx="824">
                  <c:v>3.1987390000000002</c:v>
                </c:pt>
                <c:pt idx="825">
                  <c:v>3.1987390000000002</c:v>
                </c:pt>
                <c:pt idx="826">
                  <c:v>3.1987390000000002</c:v>
                </c:pt>
                <c:pt idx="827">
                  <c:v>3.230111</c:v>
                </c:pt>
                <c:pt idx="828">
                  <c:v>3.1987390000000002</c:v>
                </c:pt>
                <c:pt idx="829">
                  <c:v>3.1987390000000002</c:v>
                </c:pt>
                <c:pt idx="830">
                  <c:v>3.1987390000000002</c:v>
                </c:pt>
                <c:pt idx="831">
                  <c:v>3.230111</c:v>
                </c:pt>
                <c:pt idx="832">
                  <c:v>3.1987390000000002</c:v>
                </c:pt>
                <c:pt idx="833">
                  <c:v>3.230111</c:v>
                </c:pt>
                <c:pt idx="834">
                  <c:v>3.230111</c:v>
                </c:pt>
                <c:pt idx="835">
                  <c:v>3.1987390000000002</c:v>
                </c:pt>
                <c:pt idx="836">
                  <c:v>3.1987390000000002</c:v>
                </c:pt>
                <c:pt idx="837">
                  <c:v>3.230111</c:v>
                </c:pt>
                <c:pt idx="838">
                  <c:v>3.1987390000000002</c:v>
                </c:pt>
                <c:pt idx="839">
                  <c:v>3.230111</c:v>
                </c:pt>
                <c:pt idx="840">
                  <c:v>3.1987390000000002</c:v>
                </c:pt>
                <c:pt idx="841">
                  <c:v>3.230111</c:v>
                </c:pt>
                <c:pt idx="842">
                  <c:v>3.1987390000000002</c:v>
                </c:pt>
                <c:pt idx="843">
                  <c:v>3.230111</c:v>
                </c:pt>
                <c:pt idx="844">
                  <c:v>3.1987390000000002</c:v>
                </c:pt>
                <c:pt idx="845">
                  <c:v>3.230111</c:v>
                </c:pt>
                <c:pt idx="846">
                  <c:v>3.1987390000000002</c:v>
                </c:pt>
                <c:pt idx="847">
                  <c:v>3.230111</c:v>
                </c:pt>
                <c:pt idx="848">
                  <c:v>3.1987390000000002</c:v>
                </c:pt>
                <c:pt idx="849">
                  <c:v>3.230111</c:v>
                </c:pt>
                <c:pt idx="850">
                  <c:v>3.1987390000000002</c:v>
                </c:pt>
                <c:pt idx="851">
                  <c:v>3.230111</c:v>
                </c:pt>
                <c:pt idx="852">
                  <c:v>3.1987390000000002</c:v>
                </c:pt>
                <c:pt idx="853">
                  <c:v>3.230111</c:v>
                </c:pt>
                <c:pt idx="854">
                  <c:v>3.1987390000000002</c:v>
                </c:pt>
                <c:pt idx="855">
                  <c:v>3.230111</c:v>
                </c:pt>
                <c:pt idx="856">
                  <c:v>3.1987390000000002</c:v>
                </c:pt>
                <c:pt idx="857">
                  <c:v>3.230111</c:v>
                </c:pt>
                <c:pt idx="858">
                  <c:v>3.1987390000000002</c:v>
                </c:pt>
                <c:pt idx="859">
                  <c:v>3.1987390000000002</c:v>
                </c:pt>
                <c:pt idx="860">
                  <c:v>3.1987390000000002</c:v>
                </c:pt>
                <c:pt idx="861">
                  <c:v>3.1987390000000002</c:v>
                </c:pt>
                <c:pt idx="862">
                  <c:v>3.1987390000000002</c:v>
                </c:pt>
                <c:pt idx="863">
                  <c:v>3.230111</c:v>
                </c:pt>
                <c:pt idx="864">
                  <c:v>3.230111</c:v>
                </c:pt>
                <c:pt idx="865">
                  <c:v>3.1987390000000002</c:v>
                </c:pt>
                <c:pt idx="866">
                  <c:v>3.1987390000000002</c:v>
                </c:pt>
                <c:pt idx="867">
                  <c:v>3.230111</c:v>
                </c:pt>
                <c:pt idx="868">
                  <c:v>3.1987390000000002</c:v>
                </c:pt>
                <c:pt idx="869">
                  <c:v>3.230111</c:v>
                </c:pt>
                <c:pt idx="870">
                  <c:v>3.1987390000000002</c:v>
                </c:pt>
                <c:pt idx="871">
                  <c:v>3.230111</c:v>
                </c:pt>
                <c:pt idx="872">
                  <c:v>3.1987390000000002</c:v>
                </c:pt>
                <c:pt idx="873">
                  <c:v>3.1987390000000002</c:v>
                </c:pt>
                <c:pt idx="874">
                  <c:v>3.1987390000000002</c:v>
                </c:pt>
                <c:pt idx="875">
                  <c:v>3.230111</c:v>
                </c:pt>
                <c:pt idx="876">
                  <c:v>3.1987390000000002</c:v>
                </c:pt>
                <c:pt idx="877">
                  <c:v>3.230111</c:v>
                </c:pt>
                <c:pt idx="878">
                  <c:v>3.1987390000000002</c:v>
                </c:pt>
                <c:pt idx="879">
                  <c:v>3.230111</c:v>
                </c:pt>
                <c:pt idx="880">
                  <c:v>3.1987390000000002</c:v>
                </c:pt>
                <c:pt idx="881">
                  <c:v>-3.2634000000000003E-2</c:v>
                </c:pt>
                <c:pt idx="882">
                  <c:v>-1.261E-3</c:v>
                </c:pt>
                <c:pt idx="883">
                  <c:v>-3.2634000000000003E-2</c:v>
                </c:pt>
                <c:pt idx="884">
                  <c:v>-3.2634000000000003E-2</c:v>
                </c:pt>
                <c:pt idx="885">
                  <c:v>-1.261E-3</c:v>
                </c:pt>
                <c:pt idx="886">
                  <c:v>-3.2634000000000003E-2</c:v>
                </c:pt>
                <c:pt idx="887">
                  <c:v>-1.261E-3</c:v>
                </c:pt>
                <c:pt idx="888">
                  <c:v>-3.2634000000000003E-2</c:v>
                </c:pt>
                <c:pt idx="889">
                  <c:v>-1.261E-3</c:v>
                </c:pt>
                <c:pt idx="890">
                  <c:v>-3.2634000000000003E-2</c:v>
                </c:pt>
                <c:pt idx="891">
                  <c:v>-1.261E-3</c:v>
                </c:pt>
                <c:pt idx="892">
                  <c:v>-3.2634000000000003E-2</c:v>
                </c:pt>
                <c:pt idx="893">
                  <c:v>-1.261E-3</c:v>
                </c:pt>
                <c:pt idx="894">
                  <c:v>-3.2634000000000003E-2</c:v>
                </c:pt>
                <c:pt idx="895">
                  <c:v>-1.261E-3</c:v>
                </c:pt>
                <c:pt idx="896">
                  <c:v>-3.2634000000000003E-2</c:v>
                </c:pt>
                <c:pt idx="897">
                  <c:v>-1.261E-3</c:v>
                </c:pt>
                <c:pt idx="898">
                  <c:v>-3.2634000000000003E-2</c:v>
                </c:pt>
                <c:pt idx="899">
                  <c:v>-1.261E-3</c:v>
                </c:pt>
                <c:pt idx="900">
                  <c:v>-3.2634000000000003E-2</c:v>
                </c:pt>
                <c:pt idx="901">
                  <c:v>-1.261E-3</c:v>
                </c:pt>
                <c:pt idx="902">
                  <c:v>-3.2634000000000003E-2</c:v>
                </c:pt>
                <c:pt idx="903">
                  <c:v>-1.261E-3</c:v>
                </c:pt>
                <c:pt idx="904">
                  <c:v>-3.2634000000000003E-2</c:v>
                </c:pt>
                <c:pt idx="905">
                  <c:v>-1.261E-3</c:v>
                </c:pt>
                <c:pt idx="906">
                  <c:v>-1.261E-3</c:v>
                </c:pt>
                <c:pt idx="907">
                  <c:v>-3.2634000000000003E-2</c:v>
                </c:pt>
                <c:pt idx="908">
                  <c:v>-1.261E-3</c:v>
                </c:pt>
                <c:pt idx="909">
                  <c:v>-3.2634000000000003E-2</c:v>
                </c:pt>
                <c:pt idx="910">
                  <c:v>-1.261E-3</c:v>
                </c:pt>
                <c:pt idx="911">
                  <c:v>-3.2634000000000003E-2</c:v>
                </c:pt>
                <c:pt idx="912">
                  <c:v>-1.261E-3</c:v>
                </c:pt>
                <c:pt idx="913">
                  <c:v>-3.2634000000000003E-2</c:v>
                </c:pt>
                <c:pt idx="914">
                  <c:v>-1.261E-3</c:v>
                </c:pt>
                <c:pt idx="915">
                  <c:v>-3.2634000000000003E-2</c:v>
                </c:pt>
                <c:pt idx="916">
                  <c:v>-1.261E-3</c:v>
                </c:pt>
                <c:pt idx="917">
                  <c:v>-3.2634000000000003E-2</c:v>
                </c:pt>
                <c:pt idx="918">
                  <c:v>-3.2634000000000003E-2</c:v>
                </c:pt>
                <c:pt idx="919">
                  <c:v>-1.261E-3</c:v>
                </c:pt>
                <c:pt idx="920">
                  <c:v>-1.261E-3</c:v>
                </c:pt>
                <c:pt idx="921">
                  <c:v>-3.2634000000000003E-2</c:v>
                </c:pt>
                <c:pt idx="922">
                  <c:v>-1.261E-3</c:v>
                </c:pt>
                <c:pt idx="923">
                  <c:v>-3.2634000000000003E-2</c:v>
                </c:pt>
                <c:pt idx="924">
                  <c:v>-1.261E-3</c:v>
                </c:pt>
                <c:pt idx="925">
                  <c:v>-1.261E-3</c:v>
                </c:pt>
                <c:pt idx="926">
                  <c:v>-1.261E-3</c:v>
                </c:pt>
                <c:pt idx="927">
                  <c:v>-3.2634000000000003E-2</c:v>
                </c:pt>
                <c:pt idx="928">
                  <c:v>-1.261E-3</c:v>
                </c:pt>
                <c:pt idx="929">
                  <c:v>-3.2634000000000003E-2</c:v>
                </c:pt>
                <c:pt idx="930">
                  <c:v>-1.261E-3</c:v>
                </c:pt>
                <c:pt idx="931">
                  <c:v>-3.2634000000000003E-2</c:v>
                </c:pt>
                <c:pt idx="932">
                  <c:v>-1.261E-3</c:v>
                </c:pt>
                <c:pt idx="933">
                  <c:v>-1.261E-3</c:v>
                </c:pt>
                <c:pt idx="934">
                  <c:v>-1.261E-3</c:v>
                </c:pt>
                <c:pt idx="935">
                  <c:v>-1.261E-3</c:v>
                </c:pt>
                <c:pt idx="936">
                  <c:v>-1.261E-3</c:v>
                </c:pt>
                <c:pt idx="937">
                  <c:v>-1.261E-3</c:v>
                </c:pt>
                <c:pt idx="938">
                  <c:v>-1.261E-3</c:v>
                </c:pt>
                <c:pt idx="939">
                  <c:v>-1.261E-3</c:v>
                </c:pt>
                <c:pt idx="940">
                  <c:v>-1.261E-3</c:v>
                </c:pt>
                <c:pt idx="941">
                  <c:v>-3.2634000000000003E-2</c:v>
                </c:pt>
                <c:pt idx="942">
                  <c:v>-1.261E-3</c:v>
                </c:pt>
                <c:pt idx="943">
                  <c:v>-1.261E-3</c:v>
                </c:pt>
                <c:pt idx="944">
                  <c:v>-1.261E-3</c:v>
                </c:pt>
                <c:pt idx="945">
                  <c:v>-1.261E-3</c:v>
                </c:pt>
                <c:pt idx="946">
                  <c:v>-1.261E-3</c:v>
                </c:pt>
                <c:pt idx="947">
                  <c:v>-1.261E-3</c:v>
                </c:pt>
                <c:pt idx="948">
                  <c:v>-1.261E-3</c:v>
                </c:pt>
                <c:pt idx="949">
                  <c:v>-1.261E-3</c:v>
                </c:pt>
                <c:pt idx="950">
                  <c:v>-1.261E-3</c:v>
                </c:pt>
                <c:pt idx="951">
                  <c:v>-1.261E-3</c:v>
                </c:pt>
                <c:pt idx="952">
                  <c:v>-1.261E-3</c:v>
                </c:pt>
                <c:pt idx="953">
                  <c:v>-1.261E-3</c:v>
                </c:pt>
                <c:pt idx="954">
                  <c:v>-1.261E-3</c:v>
                </c:pt>
                <c:pt idx="955">
                  <c:v>-1.261E-3</c:v>
                </c:pt>
                <c:pt idx="956">
                  <c:v>-1.261E-3</c:v>
                </c:pt>
                <c:pt idx="957">
                  <c:v>-1.261E-3</c:v>
                </c:pt>
                <c:pt idx="958">
                  <c:v>-1.261E-3</c:v>
                </c:pt>
                <c:pt idx="959">
                  <c:v>-1.261E-3</c:v>
                </c:pt>
                <c:pt idx="960">
                  <c:v>-1.261E-3</c:v>
                </c:pt>
                <c:pt idx="961">
                  <c:v>-3.2634000000000003E-2</c:v>
                </c:pt>
                <c:pt idx="962">
                  <c:v>-1.261E-3</c:v>
                </c:pt>
                <c:pt idx="963">
                  <c:v>-1.261E-3</c:v>
                </c:pt>
                <c:pt idx="964">
                  <c:v>-1.261E-3</c:v>
                </c:pt>
                <c:pt idx="965">
                  <c:v>-1.261E-3</c:v>
                </c:pt>
                <c:pt idx="966">
                  <c:v>-1.261E-3</c:v>
                </c:pt>
                <c:pt idx="967">
                  <c:v>-3.2634000000000003E-2</c:v>
                </c:pt>
                <c:pt idx="968">
                  <c:v>-1.261E-3</c:v>
                </c:pt>
                <c:pt idx="969">
                  <c:v>-1.261E-3</c:v>
                </c:pt>
                <c:pt idx="970">
                  <c:v>-1.261E-3</c:v>
                </c:pt>
                <c:pt idx="971">
                  <c:v>-1.261E-3</c:v>
                </c:pt>
                <c:pt idx="972">
                  <c:v>-1.261E-3</c:v>
                </c:pt>
                <c:pt idx="973">
                  <c:v>-1.261E-3</c:v>
                </c:pt>
                <c:pt idx="974">
                  <c:v>-1.261E-3</c:v>
                </c:pt>
                <c:pt idx="975">
                  <c:v>-1.261E-3</c:v>
                </c:pt>
                <c:pt idx="976">
                  <c:v>-1.261E-3</c:v>
                </c:pt>
                <c:pt idx="977">
                  <c:v>-3.2634000000000003E-2</c:v>
                </c:pt>
                <c:pt idx="978">
                  <c:v>-1.261E-3</c:v>
                </c:pt>
                <c:pt idx="979">
                  <c:v>-3.2634000000000003E-2</c:v>
                </c:pt>
                <c:pt idx="980">
                  <c:v>-1.261E-3</c:v>
                </c:pt>
                <c:pt idx="981">
                  <c:v>-1.261E-3</c:v>
                </c:pt>
                <c:pt idx="982">
                  <c:v>-1.261E-3</c:v>
                </c:pt>
                <c:pt idx="983">
                  <c:v>-3.2634000000000003E-2</c:v>
                </c:pt>
                <c:pt idx="984">
                  <c:v>-1.261E-3</c:v>
                </c:pt>
                <c:pt idx="985">
                  <c:v>-3.2634000000000003E-2</c:v>
                </c:pt>
                <c:pt idx="986">
                  <c:v>-1.261E-3</c:v>
                </c:pt>
                <c:pt idx="987">
                  <c:v>-1.261E-3</c:v>
                </c:pt>
                <c:pt idx="988">
                  <c:v>-1.261E-3</c:v>
                </c:pt>
                <c:pt idx="989">
                  <c:v>-3.2634000000000003E-2</c:v>
                </c:pt>
                <c:pt idx="990">
                  <c:v>-1.261E-3</c:v>
                </c:pt>
                <c:pt idx="991">
                  <c:v>-3.2634000000000003E-2</c:v>
                </c:pt>
                <c:pt idx="992">
                  <c:v>-1.261E-3</c:v>
                </c:pt>
                <c:pt idx="993">
                  <c:v>-3.2634000000000003E-2</c:v>
                </c:pt>
                <c:pt idx="994">
                  <c:v>-1.261E-3</c:v>
                </c:pt>
                <c:pt idx="995">
                  <c:v>-3.2634000000000003E-2</c:v>
                </c:pt>
                <c:pt idx="996">
                  <c:v>-3.2634000000000003E-2</c:v>
                </c:pt>
                <c:pt idx="997">
                  <c:v>-1.261E-3</c:v>
                </c:pt>
                <c:pt idx="998">
                  <c:v>-1.261E-3</c:v>
                </c:pt>
                <c:pt idx="999">
                  <c:v>-3.2634000000000003E-2</c:v>
                </c:pt>
                <c:pt idx="1000">
                  <c:v>-3.2634000000000003E-2</c:v>
                </c:pt>
                <c:pt idx="1001">
                  <c:v>-1.261E-3</c:v>
                </c:pt>
                <c:pt idx="1002">
                  <c:v>-1.261E-3</c:v>
                </c:pt>
                <c:pt idx="1003">
                  <c:v>-3.2634000000000003E-2</c:v>
                </c:pt>
                <c:pt idx="1004">
                  <c:v>-1.261E-3</c:v>
                </c:pt>
                <c:pt idx="1005">
                  <c:v>-3.2634000000000003E-2</c:v>
                </c:pt>
                <c:pt idx="1006">
                  <c:v>-3.2634000000000003E-2</c:v>
                </c:pt>
                <c:pt idx="1007">
                  <c:v>-1.261E-3</c:v>
                </c:pt>
                <c:pt idx="1008">
                  <c:v>-1.261E-3</c:v>
                </c:pt>
                <c:pt idx="1009">
                  <c:v>-3.2634000000000003E-2</c:v>
                </c:pt>
                <c:pt idx="1010">
                  <c:v>-3.2634000000000003E-2</c:v>
                </c:pt>
                <c:pt idx="1011">
                  <c:v>-1.261E-3</c:v>
                </c:pt>
                <c:pt idx="1012">
                  <c:v>-3.2634000000000003E-2</c:v>
                </c:pt>
                <c:pt idx="1013">
                  <c:v>-1.261E-3</c:v>
                </c:pt>
                <c:pt idx="1014">
                  <c:v>-1.261E-3</c:v>
                </c:pt>
                <c:pt idx="1015">
                  <c:v>-3.2634000000000003E-2</c:v>
                </c:pt>
                <c:pt idx="1016">
                  <c:v>-3.2634000000000003E-2</c:v>
                </c:pt>
                <c:pt idx="1017">
                  <c:v>-1.261E-3</c:v>
                </c:pt>
                <c:pt idx="1018">
                  <c:v>-3.2634000000000003E-2</c:v>
                </c:pt>
                <c:pt idx="1019">
                  <c:v>-1.261E-3</c:v>
                </c:pt>
                <c:pt idx="1020">
                  <c:v>-3.2634000000000003E-2</c:v>
                </c:pt>
                <c:pt idx="1021">
                  <c:v>-1.261E-3</c:v>
                </c:pt>
                <c:pt idx="1022">
                  <c:v>-3.2634000000000003E-2</c:v>
                </c:pt>
                <c:pt idx="1023">
                  <c:v>-1.261E-3</c:v>
                </c:pt>
                <c:pt idx="1024">
                  <c:v>-3.2634000000000003E-2</c:v>
                </c:pt>
                <c:pt idx="1025">
                  <c:v>-3.2634000000000003E-2</c:v>
                </c:pt>
                <c:pt idx="1026">
                  <c:v>-3.2634000000000003E-2</c:v>
                </c:pt>
                <c:pt idx="1027">
                  <c:v>-3.2634000000000003E-2</c:v>
                </c:pt>
                <c:pt idx="1028">
                  <c:v>-3.2634000000000003E-2</c:v>
                </c:pt>
                <c:pt idx="1029">
                  <c:v>-1.261E-3</c:v>
                </c:pt>
                <c:pt idx="1030">
                  <c:v>-3.2634000000000003E-2</c:v>
                </c:pt>
                <c:pt idx="1031">
                  <c:v>-3.2634000000000003E-2</c:v>
                </c:pt>
                <c:pt idx="1032">
                  <c:v>-3.2634000000000003E-2</c:v>
                </c:pt>
                <c:pt idx="1033">
                  <c:v>-3.2634000000000003E-2</c:v>
                </c:pt>
                <c:pt idx="1034">
                  <c:v>-3.2634000000000003E-2</c:v>
                </c:pt>
                <c:pt idx="1035">
                  <c:v>-3.2634000000000003E-2</c:v>
                </c:pt>
                <c:pt idx="1036">
                  <c:v>-3.2634000000000003E-2</c:v>
                </c:pt>
                <c:pt idx="1037">
                  <c:v>-3.2634000000000003E-2</c:v>
                </c:pt>
                <c:pt idx="1038">
                  <c:v>-3.2634000000000003E-2</c:v>
                </c:pt>
                <c:pt idx="1039">
                  <c:v>-3.2634000000000003E-2</c:v>
                </c:pt>
                <c:pt idx="1040">
                  <c:v>-3.2634000000000003E-2</c:v>
                </c:pt>
                <c:pt idx="1041">
                  <c:v>-3.2634000000000003E-2</c:v>
                </c:pt>
                <c:pt idx="1042">
                  <c:v>-3.2634000000000003E-2</c:v>
                </c:pt>
                <c:pt idx="1043">
                  <c:v>-3.2634000000000003E-2</c:v>
                </c:pt>
                <c:pt idx="1044">
                  <c:v>-3.2634000000000003E-2</c:v>
                </c:pt>
                <c:pt idx="1045">
                  <c:v>-3.2634000000000003E-2</c:v>
                </c:pt>
                <c:pt idx="1046">
                  <c:v>-3.2634000000000003E-2</c:v>
                </c:pt>
                <c:pt idx="1047">
                  <c:v>-3.2634000000000003E-2</c:v>
                </c:pt>
                <c:pt idx="1048">
                  <c:v>-3.2634000000000003E-2</c:v>
                </c:pt>
                <c:pt idx="1049">
                  <c:v>-3.2634000000000003E-2</c:v>
                </c:pt>
                <c:pt idx="1050">
                  <c:v>-3.2634000000000003E-2</c:v>
                </c:pt>
                <c:pt idx="1051">
                  <c:v>-3.2634000000000003E-2</c:v>
                </c:pt>
                <c:pt idx="1052">
                  <c:v>-3.2634000000000003E-2</c:v>
                </c:pt>
                <c:pt idx="1053">
                  <c:v>-3.2634000000000003E-2</c:v>
                </c:pt>
                <c:pt idx="1054">
                  <c:v>-3.2634000000000003E-2</c:v>
                </c:pt>
                <c:pt idx="1055">
                  <c:v>-3.2634000000000003E-2</c:v>
                </c:pt>
                <c:pt idx="1056">
                  <c:v>-3.2634000000000003E-2</c:v>
                </c:pt>
                <c:pt idx="1057">
                  <c:v>-3.2634000000000003E-2</c:v>
                </c:pt>
                <c:pt idx="1058">
                  <c:v>-3.2634000000000003E-2</c:v>
                </c:pt>
                <c:pt idx="1059">
                  <c:v>-3.2634000000000003E-2</c:v>
                </c:pt>
                <c:pt idx="1060">
                  <c:v>-3.2634000000000003E-2</c:v>
                </c:pt>
                <c:pt idx="1061">
                  <c:v>-3.2634000000000003E-2</c:v>
                </c:pt>
                <c:pt idx="1062">
                  <c:v>-3.2634000000000003E-2</c:v>
                </c:pt>
                <c:pt idx="1063">
                  <c:v>-3.2634000000000003E-2</c:v>
                </c:pt>
                <c:pt idx="1064">
                  <c:v>-3.2634000000000003E-2</c:v>
                </c:pt>
                <c:pt idx="1065">
                  <c:v>-3.2634000000000003E-2</c:v>
                </c:pt>
                <c:pt idx="1066">
                  <c:v>-3.2634000000000003E-2</c:v>
                </c:pt>
                <c:pt idx="1067">
                  <c:v>-3.2634000000000003E-2</c:v>
                </c:pt>
                <c:pt idx="1068">
                  <c:v>-3.2634000000000003E-2</c:v>
                </c:pt>
                <c:pt idx="1069">
                  <c:v>-3.2634000000000003E-2</c:v>
                </c:pt>
                <c:pt idx="1070">
                  <c:v>-3.2634000000000003E-2</c:v>
                </c:pt>
                <c:pt idx="1071">
                  <c:v>-3.2634000000000003E-2</c:v>
                </c:pt>
                <c:pt idx="1072">
                  <c:v>-3.2634000000000003E-2</c:v>
                </c:pt>
                <c:pt idx="1073">
                  <c:v>-3.2634000000000003E-2</c:v>
                </c:pt>
                <c:pt idx="1074">
                  <c:v>-3.2634000000000003E-2</c:v>
                </c:pt>
                <c:pt idx="1075">
                  <c:v>-3.2634000000000003E-2</c:v>
                </c:pt>
                <c:pt idx="1076">
                  <c:v>-3.2634000000000003E-2</c:v>
                </c:pt>
                <c:pt idx="1077">
                  <c:v>-3.2634000000000003E-2</c:v>
                </c:pt>
                <c:pt idx="1078">
                  <c:v>-3.2634000000000003E-2</c:v>
                </c:pt>
                <c:pt idx="1079">
                  <c:v>-3.2634000000000003E-2</c:v>
                </c:pt>
                <c:pt idx="1080">
                  <c:v>-3.2634000000000003E-2</c:v>
                </c:pt>
                <c:pt idx="1081">
                  <c:v>-3.2634000000000003E-2</c:v>
                </c:pt>
                <c:pt idx="1082">
                  <c:v>-3.2634000000000003E-2</c:v>
                </c:pt>
                <c:pt idx="1083">
                  <c:v>-3.2634000000000003E-2</c:v>
                </c:pt>
                <c:pt idx="1084">
                  <c:v>-3.2634000000000003E-2</c:v>
                </c:pt>
                <c:pt idx="1085">
                  <c:v>-3.2634000000000003E-2</c:v>
                </c:pt>
                <c:pt idx="1086">
                  <c:v>-3.2634000000000003E-2</c:v>
                </c:pt>
                <c:pt idx="1087">
                  <c:v>-3.2634000000000003E-2</c:v>
                </c:pt>
                <c:pt idx="1088">
                  <c:v>-3.2634000000000003E-2</c:v>
                </c:pt>
                <c:pt idx="1089">
                  <c:v>-6.4005999999999993E-2</c:v>
                </c:pt>
                <c:pt idx="1090">
                  <c:v>-3.2634000000000003E-2</c:v>
                </c:pt>
                <c:pt idx="1091">
                  <c:v>-3.2634000000000003E-2</c:v>
                </c:pt>
                <c:pt idx="1092">
                  <c:v>-3.2634000000000003E-2</c:v>
                </c:pt>
                <c:pt idx="1093">
                  <c:v>-3.2634000000000003E-2</c:v>
                </c:pt>
                <c:pt idx="1094">
                  <c:v>-3.2634000000000003E-2</c:v>
                </c:pt>
                <c:pt idx="1095">
                  <c:v>-3.2634000000000003E-2</c:v>
                </c:pt>
                <c:pt idx="1096">
                  <c:v>-3.2634000000000003E-2</c:v>
                </c:pt>
                <c:pt idx="1097">
                  <c:v>-3.2634000000000003E-2</c:v>
                </c:pt>
                <c:pt idx="1098">
                  <c:v>-3.2634000000000003E-2</c:v>
                </c:pt>
                <c:pt idx="1099">
                  <c:v>-3.2634000000000003E-2</c:v>
                </c:pt>
                <c:pt idx="1100">
                  <c:v>-3.2634000000000003E-2</c:v>
                </c:pt>
                <c:pt idx="1101">
                  <c:v>-3.2634000000000003E-2</c:v>
                </c:pt>
                <c:pt idx="1102">
                  <c:v>-3.2634000000000003E-2</c:v>
                </c:pt>
                <c:pt idx="1103">
                  <c:v>-3.2634000000000003E-2</c:v>
                </c:pt>
                <c:pt idx="1104">
                  <c:v>-3.2634000000000003E-2</c:v>
                </c:pt>
                <c:pt idx="1105">
                  <c:v>-3.2634000000000003E-2</c:v>
                </c:pt>
                <c:pt idx="1106">
                  <c:v>-3.2634000000000003E-2</c:v>
                </c:pt>
                <c:pt idx="1107">
                  <c:v>-3.2634000000000003E-2</c:v>
                </c:pt>
                <c:pt idx="1108">
                  <c:v>-3.2634000000000003E-2</c:v>
                </c:pt>
                <c:pt idx="1109">
                  <c:v>-3.2634000000000003E-2</c:v>
                </c:pt>
                <c:pt idx="1110">
                  <c:v>-3.2634000000000003E-2</c:v>
                </c:pt>
                <c:pt idx="1111">
                  <c:v>-3.2634000000000003E-2</c:v>
                </c:pt>
                <c:pt idx="1112">
                  <c:v>-3.2634000000000003E-2</c:v>
                </c:pt>
                <c:pt idx="1113">
                  <c:v>-3.2634000000000003E-2</c:v>
                </c:pt>
                <c:pt idx="1114">
                  <c:v>-3.2634000000000003E-2</c:v>
                </c:pt>
                <c:pt idx="1115">
                  <c:v>-3.2634000000000003E-2</c:v>
                </c:pt>
                <c:pt idx="1116">
                  <c:v>-3.2634000000000003E-2</c:v>
                </c:pt>
                <c:pt idx="1117">
                  <c:v>-3.2634000000000003E-2</c:v>
                </c:pt>
                <c:pt idx="1118">
                  <c:v>-3.2634000000000003E-2</c:v>
                </c:pt>
                <c:pt idx="1119">
                  <c:v>-3.2634000000000003E-2</c:v>
                </c:pt>
                <c:pt idx="1120">
                  <c:v>-3.2634000000000003E-2</c:v>
                </c:pt>
                <c:pt idx="1121">
                  <c:v>-3.2634000000000003E-2</c:v>
                </c:pt>
                <c:pt idx="1122">
                  <c:v>-3.2634000000000003E-2</c:v>
                </c:pt>
                <c:pt idx="1123">
                  <c:v>-3.2634000000000003E-2</c:v>
                </c:pt>
                <c:pt idx="1124">
                  <c:v>-3.2634000000000003E-2</c:v>
                </c:pt>
                <c:pt idx="1125">
                  <c:v>-3.2634000000000003E-2</c:v>
                </c:pt>
                <c:pt idx="1126">
                  <c:v>-3.2634000000000003E-2</c:v>
                </c:pt>
                <c:pt idx="1127">
                  <c:v>-3.2634000000000003E-2</c:v>
                </c:pt>
              </c:numCache>
            </c:numRef>
          </c:yVal>
          <c:smooth val="0"/>
          <c:extLst>
            <c:ext xmlns:c16="http://schemas.microsoft.com/office/drawing/2014/chart" uri="{C3380CC4-5D6E-409C-BE32-E72D297353CC}">
              <c16:uniqueId val="{00000000-90A0-46BD-A360-35033A1E103C}"/>
            </c:ext>
          </c:extLst>
        </c:ser>
        <c:ser>
          <c:idx val="1"/>
          <c:order val="1"/>
          <c:tx>
            <c:strRef>
              <c:f>'Decay Mode Data (from scope)'!$D$1</c:f>
              <c:strCache>
                <c:ptCount val="1"/>
                <c:pt idx="0">
                  <c:v>Fast Voltage (V)</c:v>
                </c:pt>
              </c:strCache>
            </c:strRef>
          </c:tx>
          <c:spPr>
            <a:ln w="19050" cap="rnd">
              <a:solidFill>
                <a:schemeClr val="accent2"/>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scope)'!$D$7:$D$1206</c:f>
              <c:numCache>
                <c:formatCode>General</c:formatCode>
                <c:ptCount val="1200"/>
                <c:pt idx="0">
                  <c:v>-0.81584400000000001</c:v>
                </c:pt>
                <c:pt idx="1">
                  <c:v>-0.97270699999999999</c:v>
                </c:pt>
                <c:pt idx="2">
                  <c:v>-0.81584400000000001</c:v>
                </c:pt>
                <c:pt idx="3">
                  <c:v>-0.97270699999999999</c:v>
                </c:pt>
                <c:pt idx="4">
                  <c:v>-0.97270699999999999</c:v>
                </c:pt>
                <c:pt idx="5">
                  <c:v>-0.81584400000000001</c:v>
                </c:pt>
                <c:pt idx="6">
                  <c:v>-0.81584400000000001</c:v>
                </c:pt>
                <c:pt idx="7">
                  <c:v>-0.97270699999999999</c:v>
                </c:pt>
                <c:pt idx="8">
                  <c:v>-0.81584400000000001</c:v>
                </c:pt>
                <c:pt idx="9">
                  <c:v>-0.97270699999999999</c:v>
                </c:pt>
                <c:pt idx="10">
                  <c:v>-0.97270699999999999</c:v>
                </c:pt>
                <c:pt idx="11">
                  <c:v>-0.81584400000000001</c:v>
                </c:pt>
                <c:pt idx="12">
                  <c:v>-0.81584400000000001</c:v>
                </c:pt>
                <c:pt idx="13">
                  <c:v>-0.97270699999999999</c:v>
                </c:pt>
                <c:pt idx="14">
                  <c:v>-0.81584400000000001</c:v>
                </c:pt>
                <c:pt idx="15">
                  <c:v>-0.97270699999999999</c:v>
                </c:pt>
                <c:pt idx="16">
                  <c:v>-0.97270699999999999</c:v>
                </c:pt>
                <c:pt idx="17">
                  <c:v>-0.81584400000000001</c:v>
                </c:pt>
                <c:pt idx="18">
                  <c:v>-0.81584400000000001</c:v>
                </c:pt>
                <c:pt idx="19">
                  <c:v>-0.97270699999999999</c:v>
                </c:pt>
                <c:pt idx="20">
                  <c:v>-0.81584400000000001</c:v>
                </c:pt>
                <c:pt idx="21">
                  <c:v>-0.97270699999999999</c:v>
                </c:pt>
                <c:pt idx="22">
                  <c:v>-0.97270699999999999</c:v>
                </c:pt>
                <c:pt idx="23">
                  <c:v>-0.81584400000000001</c:v>
                </c:pt>
                <c:pt idx="24">
                  <c:v>-0.81584400000000001</c:v>
                </c:pt>
                <c:pt idx="25">
                  <c:v>-0.97270699999999999</c:v>
                </c:pt>
                <c:pt idx="26">
                  <c:v>-0.81584400000000001</c:v>
                </c:pt>
                <c:pt idx="27">
                  <c:v>-0.97270699999999999</c:v>
                </c:pt>
                <c:pt idx="28">
                  <c:v>-0.81584400000000001</c:v>
                </c:pt>
                <c:pt idx="29">
                  <c:v>-0.97270699999999999</c:v>
                </c:pt>
                <c:pt idx="30">
                  <c:v>-0.81584400000000001</c:v>
                </c:pt>
                <c:pt idx="31">
                  <c:v>-0.97270699999999999</c:v>
                </c:pt>
                <c:pt idx="32">
                  <c:v>-0.81584400000000001</c:v>
                </c:pt>
                <c:pt idx="33">
                  <c:v>-0.97270699999999999</c:v>
                </c:pt>
                <c:pt idx="34">
                  <c:v>-0.97270699999999999</c:v>
                </c:pt>
                <c:pt idx="35">
                  <c:v>-0.81584400000000001</c:v>
                </c:pt>
                <c:pt idx="36">
                  <c:v>-0.97270699999999999</c:v>
                </c:pt>
                <c:pt idx="37">
                  <c:v>-0.81584400000000001</c:v>
                </c:pt>
                <c:pt idx="38">
                  <c:v>-0.81584400000000001</c:v>
                </c:pt>
                <c:pt idx="39">
                  <c:v>-0.97270699999999999</c:v>
                </c:pt>
                <c:pt idx="40">
                  <c:v>-0.97270699999999999</c:v>
                </c:pt>
                <c:pt idx="41">
                  <c:v>-0.81584400000000001</c:v>
                </c:pt>
                <c:pt idx="42">
                  <c:v>-0.97270699999999999</c:v>
                </c:pt>
                <c:pt idx="43">
                  <c:v>-0.81584400000000001</c:v>
                </c:pt>
                <c:pt idx="44">
                  <c:v>-0.97270699999999999</c:v>
                </c:pt>
                <c:pt idx="45">
                  <c:v>-0.81584400000000001</c:v>
                </c:pt>
                <c:pt idx="46">
                  <c:v>-0.97270699999999999</c:v>
                </c:pt>
                <c:pt idx="47">
                  <c:v>-0.81584400000000001</c:v>
                </c:pt>
                <c:pt idx="48">
                  <c:v>-0.81584400000000001</c:v>
                </c:pt>
                <c:pt idx="49">
                  <c:v>-0.97270699999999999</c:v>
                </c:pt>
                <c:pt idx="50">
                  <c:v>-0.97270699999999999</c:v>
                </c:pt>
                <c:pt idx="51">
                  <c:v>-0.81584400000000001</c:v>
                </c:pt>
                <c:pt idx="52">
                  <c:v>-0.81584400000000001</c:v>
                </c:pt>
                <c:pt idx="53">
                  <c:v>-0.97270699999999999</c:v>
                </c:pt>
                <c:pt idx="54">
                  <c:v>-0.81584400000000001</c:v>
                </c:pt>
                <c:pt idx="55">
                  <c:v>-0.97270699999999999</c:v>
                </c:pt>
                <c:pt idx="56">
                  <c:v>-0.81584400000000001</c:v>
                </c:pt>
                <c:pt idx="57">
                  <c:v>-0.97270699999999999</c:v>
                </c:pt>
                <c:pt idx="58">
                  <c:v>-0.97270699999999999</c:v>
                </c:pt>
                <c:pt idx="59">
                  <c:v>-0.81584400000000001</c:v>
                </c:pt>
                <c:pt idx="60">
                  <c:v>-0.97270699999999999</c:v>
                </c:pt>
                <c:pt idx="61">
                  <c:v>-0.81584400000000001</c:v>
                </c:pt>
                <c:pt idx="62">
                  <c:v>-0.97270699999999999</c:v>
                </c:pt>
                <c:pt idx="63">
                  <c:v>-0.81584400000000001</c:v>
                </c:pt>
                <c:pt idx="64">
                  <c:v>-0.97270699999999999</c:v>
                </c:pt>
                <c:pt idx="65">
                  <c:v>-0.81584400000000001</c:v>
                </c:pt>
                <c:pt idx="66">
                  <c:v>-0.81584400000000001</c:v>
                </c:pt>
                <c:pt idx="67">
                  <c:v>-0.97270699999999999</c:v>
                </c:pt>
                <c:pt idx="68">
                  <c:v>-0.97270699999999999</c:v>
                </c:pt>
                <c:pt idx="69">
                  <c:v>-0.81584400000000001</c:v>
                </c:pt>
                <c:pt idx="70">
                  <c:v>-0.97270699999999999</c:v>
                </c:pt>
                <c:pt idx="71">
                  <c:v>-0.81584400000000001</c:v>
                </c:pt>
                <c:pt idx="72">
                  <c:v>-0.97270699999999999</c:v>
                </c:pt>
                <c:pt idx="73">
                  <c:v>-0.81584400000000001</c:v>
                </c:pt>
                <c:pt idx="74">
                  <c:v>-0.97270699999999999</c:v>
                </c:pt>
                <c:pt idx="75">
                  <c:v>-0.81584400000000001</c:v>
                </c:pt>
                <c:pt idx="76">
                  <c:v>-0.97270699999999999</c:v>
                </c:pt>
                <c:pt idx="77">
                  <c:v>-0.81584400000000001</c:v>
                </c:pt>
                <c:pt idx="78">
                  <c:v>-0.97270699999999999</c:v>
                </c:pt>
                <c:pt idx="79">
                  <c:v>-0.81584400000000001</c:v>
                </c:pt>
                <c:pt idx="80">
                  <c:v>-0.97270699999999999</c:v>
                </c:pt>
                <c:pt idx="81">
                  <c:v>-0.81584400000000001</c:v>
                </c:pt>
                <c:pt idx="82">
                  <c:v>-0.97270699999999999</c:v>
                </c:pt>
                <c:pt idx="83">
                  <c:v>-0.81584400000000001</c:v>
                </c:pt>
                <c:pt idx="84">
                  <c:v>-0.97270699999999999</c:v>
                </c:pt>
                <c:pt idx="85">
                  <c:v>-0.81584400000000001</c:v>
                </c:pt>
                <c:pt idx="86">
                  <c:v>-0.81584400000000001</c:v>
                </c:pt>
                <c:pt idx="87">
                  <c:v>-0.97270699999999999</c:v>
                </c:pt>
                <c:pt idx="88">
                  <c:v>-0.97270699999999999</c:v>
                </c:pt>
                <c:pt idx="89">
                  <c:v>-0.81584400000000001</c:v>
                </c:pt>
                <c:pt idx="90">
                  <c:v>-0.97270699999999999</c:v>
                </c:pt>
                <c:pt idx="91">
                  <c:v>-0.81584400000000001</c:v>
                </c:pt>
                <c:pt idx="92">
                  <c:v>-0.97270699999999999</c:v>
                </c:pt>
                <c:pt idx="93">
                  <c:v>-0.81584400000000001</c:v>
                </c:pt>
                <c:pt idx="94">
                  <c:v>-0.81584400000000001</c:v>
                </c:pt>
                <c:pt idx="95">
                  <c:v>-0.97270699999999999</c:v>
                </c:pt>
                <c:pt idx="96">
                  <c:v>-0.97270699999999999</c:v>
                </c:pt>
                <c:pt idx="97">
                  <c:v>-0.81584400000000001</c:v>
                </c:pt>
                <c:pt idx="98">
                  <c:v>-0.97270699999999999</c:v>
                </c:pt>
                <c:pt idx="99">
                  <c:v>-0.81584400000000001</c:v>
                </c:pt>
                <c:pt idx="100">
                  <c:v>-0.81584400000000001</c:v>
                </c:pt>
                <c:pt idx="101">
                  <c:v>-0.97270699999999999</c:v>
                </c:pt>
                <c:pt idx="102">
                  <c:v>-0.81584400000000001</c:v>
                </c:pt>
                <c:pt idx="103">
                  <c:v>-0.97270699999999999</c:v>
                </c:pt>
                <c:pt idx="104">
                  <c:v>-0.97270699999999999</c:v>
                </c:pt>
                <c:pt idx="105">
                  <c:v>-0.81584400000000001</c:v>
                </c:pt>
                <c:pt idx="106">
                  <c:v>-0.97270699999999999</c:v>
                </c:pt>
                <c:pt idx="107">
                  <c:v>-0.81584400000000001</c:v>
                </c:pt>
                <c:pt idx="108">
                  <c:v>-0.97270699999999999</c:v>
                </c:pt>
                <c:pt idx="109">
                  <c:v>-0.81584400000000001</c:v>
                </c:pt>
                <c:pt idx="110">
                  <c:v>-0.97270699999999999</c:v>
                </c:pt>
                <c:pt idx="111">
                  <c:v>-0.81584400000000001</c:v>
                </c:pt>
                <c:pt idx="112">
                  <c:v>-0.97270699999999999</c:v>
                </c:pt>
                <c:pt idx="113">
                  <c:v>-0.81584400000000001</c:v>
                </c:pt>
                <c:pt idx="114">
                  <c:v>-0.81584400000000001</c:v>
                </c:pt>
                <c:pt idx="115">
                  <c:v>-0.97270699999999999</c:v>
                </c:pt>
                <c:pt idx="116">
                  <c:v>-0.81584400000000001</c:v>
                </c:pt>
                <c:pt idx="117">
                  <c:v>-0.97270699999999999</c:v>
                </c:pt>
                <c:pt idx="118">
                  <c:v>-0.81584400000000001</c:v>
                </c:pt>
                <c:pt idx="119">
                  <c:v>-0.97270699999999999</c:v>
                </c:pt>
                <c:pt idx="120">
                  <c:v>-0.81584400000000001</c:v>
                </c:pt>
                <c:pt idx="121">
                  <c:v>-0.97270699999999999</c:v>
                </c:pt>
                <c:pt idx="122">
                  <c:v>-0.97270699999999999</c:v>
                </c:pt>
                <c:pt idx="123">
                  <c:v>-0.81584400000000001</c:v>
                </c:pt>
                <c:pt idx="124">
                  <c:v>-0.97270699999999999</c:v>
                </c:pt>
                <c:pt idx="125">
                  <c:v>-0.81584400000000001</c:v>
                </c:pt>
                <c:pt idx="126">
                  <c:v>-0.81584400000000001</c:v>
                </c:pt>
                <c:pt idx="127">
                  <c:v>-0.97270699999999999</c:v>
                </c:pt>
                <c:pt idx="128">
                  <c:v>-0.97270699999999999</c:v>
                </c:pt>
                <c:pt idx="129">
                  <c:v>-0.81584400000000001</c:v>
                </c:pt>
                <c:pt idx="130">
                  <c:v>-0.81584400000000001</c:v>
                </c:pt>
                <c:pt idx="131">
                  <c:v>-0.97270699999999999</c:v>
                </c:pt>
                <c:pt idx="132">
                  <c:v>-0.81584400000000001</c:v>
                </c:pt>
                <c:pt idx="133">
                  <c:v>-0.97270699999999999</c:v>
                </c:pt>
                <c:pt idx="134">
                  <c:v>-0.97270699999999999</c:v>
                </c:pt>
                <c:pt idx="135">
                  <c:v>-0.81584400000000001</c:v>
                </c:pt>
                <c:pt idx="136">
                  <c:v>-0.81584400000000001</c:v>
                </c:pt>
                <c:pt idx="137">
                  <c:v>-0.97270699999999999</c:v>
                </c:pt>
                <c:pt idx="138">
                  <c:v>-0.81584400000000001</c:v>
                </c:pt>
                <c:pt idx="139">
                  <c:v>-0.97270699999999999</c:v>
                </c:pt>
                <c:pt idx="140">
                  <c:v>-0.97270699999999999</c:v>
                </c:pt>
                <c:pt idx="141">
                  <c:v>-0.81584400000000001</c:v>
                </c:pt>
                <c:pt idx="142">
                  <c:v>-0.97270699999999999</c:v>
                </c:pt>
                <c:pt idx="143">
                  <c:v>-0.81584400000000001</c:v>
                </c:pt>
                <c:pt idx="144">
                  <c:v>-0.81584400000000001</c:v>
                </c:pt>
                <c:pt idx="145">
                  <c:v>-0.97270699999999999</c:v>
                </c:pt>
                <c:pt idx="146">
                  <c:v>-0.97270699999999999</c:v>
                </c:pt>
                <c:pt idx="147">
                  <c:v>-0.81584400000000001</c:v>
                </c:pt>
                <c:pt idx="148">
                  <c:v>-0.97270699999999999</c:v>
                </c:pt>
                <c:pt idx="149">
                  <c:v>-0.81584400000000001</c:v>
                </c:pt>
                <c:pt idx="150">
                  <c:v>-0.97270699999999999</c:v>
                </c:pt>
                <c:pt idx="151">
                  <c:v>-0.81584400000000001</c:v>
                </c:pt>
                <c:pt idx="152">
                  <c:v>-0.97270699999999999</c:v>
                </c:pt>
                <c:pt idx="153">
                  <c:v>-0.81584400000000001</c:v>
                </c:pt>
                <c:pt idx="154">
                  <c:v>-0.81584400000000001</c:v>
                </c:pt>
                <c:pt idx="155">
                  <c:v>-0.97270699999999999</c:v>
                </c:pt>
                <c:pt idx="156">
                  <c:v>-0.81584400000000001</c:v>
                </c:pt>
                <c:pt idx="157">
                  <c:v>-0.97270699999999999</c:v>
                </c:pt>
                <c:pt idx="158">
                  <c:v>-0.81584400000000001</c:v>
                </c:pt>
                <c:pt idx="159">
                  <c:v>-0.97270699999999999</c:v>
                </c:pt>
                <c:pt idx="160">
                  <c:v>-0.81584400000000001</c:v>
                </c:pt>
                <c:pt idx="161">
                  <c:v>-0.97270699999999999</c:v>
                </c:pt>
                <c:pt idx="162">
                  <c:v>-0.81584400000000001</c:v>
                </c:pt>
                <c:pt idx="163">
                  <c:v>-0.97270699999999999</c:v>
                </c:pt>
                <c:pt idx="164">
                  <c:v>-0.81584400000000001</c:v>
                </c:pt>
                <c:pt idx="165">
                  <c:v>-0.97270699999999999</c:v>
                </c:pt>
                <c:pt idx="166">
                  <c:v>-0.81584400000000001</c:v>
                </c:pt>
                <c:pt idx="167">
                  <c:v>-0.97270699999999999</c:v>
                </c:pt>
                <c:pt idx="168">
                  <c:v>-0.81584400000000001</c:v>
                </c:pt>
                <c:pt idx="169">
                  <c:v>-0.97270699999999999</c:v>
                </c:pt>
                <c:pt idx="170">
                  <c:v>-0.81584400000000001</c:v>
                </c:pt>
                <c:pt idx="171">
                  <c:v>-0.97270699999999999</c:v>
                </c:pt>
                <c:pt idx="172">
                  <c:v>-0.81584400000000001</c:v>
                </c:pt>
                <c:pt idx="173">
                  <c:v>-0.97270699999999999</c:v>
                </c:pt>
                <c:pt idx="174">
                  <c:v>-0.81584400000000001</c:v>
                </c:pt>
                <c:pt idx="175">
                  <c:v>-0.97270699999999999</c:v>
                </c:pt>
                <c:pt idx="176">
                  <c:v>-0.81584400000000001</c:v>
                </c:pt>
                <c:pt idx="177">
                  <c:v>-0.97270699999999999</c:v>
                </c:pt>
                <c:pt idx="178">
                  <c:v>-0.81584400000000001</c:v>
                </c:pt>
                <c:pt idx="179">
                  <c:v>-0.97270699999999999</c:v>
                </c:pt>
                <c:pt idx="180">
                  <c:v>-0.97270699999999999</c:v>
                </c:pt>
                <c:pt idx="181">
                  <c:v>10.478274000000001</c:v>
                </c:pt>
                <c:pt idx="182">
                  <c:v>11.576313000000001</c:v>
                </c:pt>
                <c:pt idx="183">
                  <c:v>11.576313000000001</c:v>
                </c:pt>
                <c:pt idx="184">
                  <c:v>11.576313000000001</c:v>
                </c:pt>
                <c:pt idx="185">
                  <c:v>11.733176</c:v>
                </c:pt>
                <c:pt idx="186">
                  <c:v>11.733176</c:v>
                </c:pt>
                <c:pt idx="187">
                  <c:v>11.576313000000001</c:v>
                </c:pt>
                <c:pt idx="188">
                  <c:v>11.576313000000001</c:v>
                </c:pt>
                <c:pt idx="189">
                  <c:v>11.733176</c:v>
                </c:pt>
                <c:pt idx="190">
                  <c:v>11.576313000000001</c:v>
                </c:pt>
                <c:pt idx="191">
                  <c:v>11.733176</c:v>
                </c:pt>
                <c:pt idx="192">
                  <c:v>11.733176</c:v>
                </c:pt>
                <c:pt idx="193">
                  <c:v>11.576313000000001</c:v>
                </c:pt>
                <c:pt idx="194">
                  <c:v>11.576313000000001</c:v>
                </c:pt>
                <c:pt idx="195">
                  <c:v>11.733176</c:v>
                </c:pt>
                <c:pt idx="196">
                  <c:v>11.733176</c:v>
                </c:pt>
                <c:pt idx="197">
                  <c:v>11.576313000000001</c:v>
                </c:pt>
                <c:pt idx="198">
                  <c:v>11.733176</c:v>
                </c:pt>
                <c:pt idx="199">
                  <c:v>11.576313000000001</c:v>
                </c:pt>
                <c:pt idx="200">
                  <c:v>11.576313000000001</c:v>
                </c:pt>
                <c:pt idx="201">
                  <c:v>11.733176</c:v>
                </c:pt>
                <c:pt idx="202">
                  <c:v>11.733176</c:v>
                </c:pt>
                <c:pt idx="203">
                  <c:v>11.733176</c:v>
                </c:pt>
                <c:pt idx="204">
                  <c:v>11.733176</c:v>
                </c:pt>
                <c:pt idx="205">
                  <c:v>11.576313000000001</c:v>
                </c:pt>
                <c:pt idx="206">
                  <c:v>11.733176</c:v>
                </c:pt>
                <c:pt idx="207">
                  <c:v>11.576313000000001</c:v>
                </c:pt>
                <c:pt idx="208">
                  <c:v>11.733176</c:v>
                </c:pt>
                <c:pt idx="209">
                  <c:v>11.733176</c:v>
                </c:pt>
                <c:pt idx="210">
                  <c:v>11.733176</c:v>
                </c:pt>
                <c:pt idx="211">
                  <c:v>11.576313000000001</c:v>
                </c:pt>
                <c:pt idx="212">
                  <c:v>11.733176</c:v>
                </c:pt>
                <c:pt idx="213">
                  <c:v>11.733176</c:v>
                </c:pt>
                <c:pt idx="214">
                  <c:v>11.733176</c:v>
                </c:pt>
                <c:pt idx="215">
                  <c:v>11.733176</c:v>
                </c:pt>
                <c:pt idx="216">
                  <c:v>11.733176</c:v>
                </c:pt>
                <c:pt idx="217">
                  <c:v>11.733176</c:v>
                </c:pt>
                <c:pt idx="218">
                  <c:v>11.733176</c:v>
                </c:pt>
                <c:pt idx="219">
                  <c:v>11.576313000000001</c:v>
                </c:pt>
                <c:pt idx="220">
                  <c:v>11.733176</c:v>
                </c:pt>
                <c:pt idx="221">
                  <c:v>11.733176</c:v>
                </c:pt>
                <c:pt idx="222">
                  <c:v>11.733176</c:v>
                </c:pt>
                <c:pt idx="223">
                  <c:v>11.576313000000001</c:v>
                </c:pt>
                <c:pt idx="224">
                  <c:v>11.733176</c:v>
                </c:pt>
                <c:pt idx="225">
                  <c:v>11.576313000000001</c:v>
                </c:pt>
                <c:pt idx="226">
                  <c:v>11.733176</c:v>
                </c:pt>
                <c:pt idx="227">
                  <c:v>11.733176</c:v>
                </c:pt>
                <c:pt idx="228">
                  <c:v>11.733176</c:v>
                </c:pt>
                <c:pt idx="229">
                  <c:v>11.733176</c:v>
                </c:pt>
                <c:pt idx="230">
                  <c:v>11.733176</c:v>
                </c:pt>
                <c:pt idx="231">
                  <c:v>11.576313000000001</c:v>
                </c:pt>
                <c:pt idx="232">
                  <c:v>11.733176</c:v>
                </c:pt>
                <c:pt idx="233">
                  <c:v>11.733176</c:v>
                </c:pt>
                <c:pt idx="234">
                  <c:v>11.733176</c:v>
                </c:pt>
                <c:pt idx="235">
                  <c:v>11.733176</c:v>
                </c:pt>
                <c:pt idx="236">
                  <c:v>11.733176</c:v>
                </c:pt>
                <c:pt idx="237">
                  <c:v>11.733176</c:v>
                </c:pt>
                <c:pt idx="238">
                  <c:v>11.733176</c:v>
                </c:pt>
                <c:pt idx="239">
                  <c:v>11.576313000000001</c:v>
                </c:pt>
                <c:pt idx="240">
                  <c:v>11.733176</c:v>
                </c:pt>
                <c:pt idx="241">
                  <c:v>11.733176</c:v>
                </c:pt>
                <c:pt idx="242">
                  <c:v>11.733176</c:v>
                </c:pt>
                <c:pt idx="243">
                  <c:v>11.576313000000001</c:v>
                </c:pt>
                <c:pt idx="244">
                  <c:v>11.733176</c:v>
                </c:pt>
                <c:pt idx="245">
                  <c:v>11.576313000000001</c:v>
                </c:pt>
                <c:pt idx="246">
                  <c:v>11.733176</c:v>
                </c:pt>
                <c:pt idx="247">
                  <c:v>11.576313000000001</c:v>
                </c:pt>
                <c:pt idx="248">
                  <c:v>11.733176</c:v>
                </c:pt>
                <c:pt idx="249">
                  <c:v>11.733176</c:v>
                </c:pt>
                <c:pt idx="250">
                  <c:v>11.733176</c:v>
                </c:pt>
                <c:pt idx="251">
                  <c:v>11.733176</c:v>
                </c:pt>
                <c:pt idx="252">
                  <c:v>11.733176</c:v>
                </c:pt>
                <c:pt idx="253">
                  <c:v>11.733176</c:v>
                </c:pt>
                <c:pt idx="254">
                  <c:v>11.733176</c:v>
                </c:pt>
                <c:pt idx="255">
                  <c:v>11.733176</c:v>
                </c:pt>
                <c:pt idx="256">
                  <c:v>11.733176</c:v>
                </c:pt>
                <c:pt idx="257">
                  <c:v>11.576313000000001</c:v>
                </c:pt>
                <c:pt idx="258">
                  <c:v>11.733176</c:v>
                </c:pt>
                <c:pt idx="259">
                  <c:v>11.733176</c:v>
                </c:pt>
                <c:pt idx="260">
                  <c:v>11.733176</c:v>
                </c:pt>
                <c:pt idx="261">
                  <c:v>11.733176</c:v>
                </c:pt>
                <c:pt idx="262">
                  <c:v>11.733176</c:v>
                </c:pt>
                <c:pt idx="263">
                  <c:v>11.576313000000001</c:v>
                </c:pt>
                <c:pt idx="264">
                  <c:v>11.733176</c:v>
                </c:pt>
                <c:pt idx="265">
                  <c:v>11.733176</c:v>
                </c:pt>
                <c:pt idx="266">
                  <c:v>11.733176</c:v>
                </c:pt>
                <c:pt idx="267">
                  <c:v>11.733176</c:v>
                </c:pt>
                <c:pt idx="268">
                  <c:v>11.733176</c:v>
                </c:pt>
                <c:pt idx="269">
                  <c:v>11.576313000000001</c:v>
                </c:pt>
                <c:pt idx="270">
                  <c:v>11.733176</c:v>
                </c:pt>
                <c:pt idx="271">
                  <c:v>11.733176</c:v>
                </c:pt>
                <c:pt idx="272">
                  <c:v>11.733176</c:v>
                </c:pt>
                <c:pt idx="273">
                  <c:v>11.733176</c:v>
                </c:pt>
                <c:pt idx="274">
                  <c:v>11.733176</c:v>
                </c:pt>
                <c:pt idx="275">
                  <c:v>11.576313000000001</c:v>
                </c:pt>
                <c:pt idx="276">
                  <c:v>11.733176</c:v>
                </c:pt>
                <c:pt idx="277">
                  <c:v>11.733176</c:v>
                </c:pt>
                <c:pt idx="278">
                  <c:v>11.733176</c:v>
                </c:pt>
                <c:pt idx="279">
                  <c:v>11.576313000000001</c:v>
                </c:pt>
                <c:pt idx="280">
                  <c:v>11.733176</c:v>
                </c:pt>
                <c:pt idx="281">
                  <c:v>11.576313000000001</c:v>
                </c:pt>
                <c:pt idx="282">
                  <c:v>11.733176</c:v>
                </c:pt>
                <c:pt idx="283">
                  <c:v>11.733176</c:v>
                </c:pt>
                <c:pt idx="284">
                  <c:v>11.733176</c:v>
                </c:pt>
                <c:pt idx="285">
                  <c:v>11.576313000000001</c:v>
                </c:pt>
                <c:pt idx="286">
                  <c:v>11.733176</c:v>
                </c:pt>
                <c:pt idx="287">
                  <c:v>11.576313000000001</c:v>
                </c:pt>
                <c:pt idx="288">
                  <c:v>11.733176</c:v>
                </c:pt>
                <c:pt idx="289">
                  <c:v>11.733176</c:v>
                </c:pt>
                <c:pt idx="290">
                  <c:v>11.733176</c:v>
                </c:pt>
                <c:pt idx="291">
                  <c:v>11.733176</c:v>
                </c:pt>
                <c:pt idx="292">
                  <c:v>11.733176</c:v>
                </c:pt>
                <c:pt idx="293">
                  <c:v>11.576313000000001</c:v>
                </c:pt>
                <c:pt idx="294">
                  <c:v>11.576313000000001</c:v>
                </c:pt>
                <c:pt idx="295">
                  <c:v>11.733176</c:v>
                </c:pt>
                <c:pt idx="296">
                  <c:v>11.733176</c:v>
                </c:pt>
                <c:pt idx="297">
                  <c:v>11.733176</c:v>
                </c:pt>
                <c:pt idx="298">
                  <c:v>11.733176</c:v>
                </c:pt>
                <c:pt idx="299">
                  <c:v>11.576313000000001</c:v>
                </c:pt>
                <c:pt idx="300">
                  <c:v>11.733176</c:v>
                </c:pt>
                <c:pt idx="301">
                  <c:v>11.576313000000001</c:v>
                </c:pt>
                <c:pt idx="302">
                  <c:v>11.733176</c:v>
                </c:pt>
                <c:pt idx="303">
                  <c:v>11.576313000000001</c:v>
                </c:pt>
                <c:pt idx="304">
                  <c:v>11.733176</c:v>
                </c:pt>
                <c:pt idx="305">
                  <c:v>11.576313000000001</c:v>
                </c:pt>
                <c:pt idx="306">
                  <c:v>11.733176</c:v>
                </c:pt>
                <c:pt idx="307">
                  <c:v>11.733176</c:v>
                </c:pt>
                <c:pt idx="308">
                  <c:v>11.733176</c:v>
                </c:pt>
                <c:pt idx="309">
                  <c:v>11.733176</c:v>
                </c:pt>
                <c:pt idx="310">
                  <c:v>11.733176</c:v>
                </c:pt>
                <c:pt idx="311">
                  <c:v>11.733176</c:v>
                </c:pt>
                <c:pt idx="312">
                  <c:v>11.733176</c:v>
                </c:pt>
                <c:pt idx="313">
                  <c:v>11.733176</c:v>
                </c:pt>
                <c:pt idx="314">
                  <c:v>11.733176</c:v>
                </c:pt>
                <c:pt idx="315">
                  <c:v>11.733176</c:v>
                </c:pt>
                <c:pt idx="316">
                  <c:v>11.733176</c:v>
                </c:pt>
                <c:pt idx="317">
                  <c:v>11.733176</c:v>
                </c:pt>
                <c:pt idx="318">
                  <c:v>11.733176</c:v>
                </c:pt>
                <c:pt idx="319">
                  <c:v>11.733176</c:v>
                </c:pt>
                <c:pt idx="320">
                  <c:v>11.733176</c:v>
                </c:pt>
                <c:pt idx="321">
                  <c:v>11.733176</c:v>
                </c:pt>
                <c:pt idx="322">
                  <c:v>11.733176</c:v>
                </c:pt>
                <c:pt idx="323">
                  <c:v>11.733176</c:v>
                </c:pt>
                <c:pt idx="324">
                  <c:v>11.733176</c:v>
                </c:pt>
                <c:pt idx="325">
                  <c:v>11.733176</c:v>
                </c:pt>
                <c:pt idx="326">
                  <c:v>11.733176</c:v>
                </c:pt>
                <c:pt idx="327">
                  <c:v>11.576313000000001</c:v>
                </c:pt>
                <c:pt idx="328">
                  <c:v>11.733176</c:v>
                </c:pt>
                <c:pt idx="329">
                  <c:v>11.733176</c:v>
                </c:pt>
                <c:pt idx="330">
                  <c:v>11.733176</c:v>
                </c:pt>
                <c:pt idx="331">
                  <c:v>11.733176</c:v>
                </c:pt>
                <c:pt idx="332">
                  <c:v>11.733176</c:v>
                </c:pt>
                <c:pt idx="333">
                  <c:v>11.733176</c:v>
                </c:pt>
                <c:pt idx="334">
                  <c:v>11.733176</c:v>
                </c:pt>
                <c:pt idx="335">
                  <c:v>11.733176</c:v>
                </c:pt>
                <c:pt idx="336">
                  <c:v>11.733176</c:v>
                </c:pt>
                <c:pt idx="337">
                  <c:v>11.733176</c:v>
                </c:pt>
                <c:pt idx="338">
                  <c:v>11.733176</c:v>
                </c:pt>
                <c:pt idx="339">
                  <c:v>11.733176</c:v>
                </c:pt>
                <c:pt idx="340">
                  <c:v>11.733176</c:v>
                </c:pt>
                <c:pt idx="341">
                  <c:v>11.733176</c:v>
                </c:pt>
                <c:pt idx="342">
                  <c:v>11.733176</c:v>
                </c:pt>
                <c:pt idx="343">
                  <c:v>11.733176</c:v>
                </c:pt>
                <c:pt idx="344">
                  <c:v>11.733176</c:v>
                </c:pt>
                <c:pt idx="345">
                  <c:v>11.733176</c:v>
                </c:pt>
                <c:pt idx="346">
                  <c:v>11.733176</c:v>
                </c:pt>
                <c:pt idx="347">
                  <c:v>11.733176</c:v>
                </c:pt>
                <c:pt idx="348">
                  <c:v>11.733176</c:v>
                </c:pt>
                <c:pt idx="349">
                  <c:v>11.733176</c:v>
                </c:pt>
                <c:pt idx="350">
                  <c:v>11.733176</c:v>
                </c:pt>
                <c:pt idx="351">
                  <c:v>11.733176</c:v>
                </c:pt>
                <c:pt idx="352">
                  <c:v>11.733176</c:v>
                </c:pt>
                <c:pt idx="353">
                  <c:v>11.576313000000001</c:v>
                </c:pt>
                <c:pt idx="354">
                  <c:v>11.733176</c:v>
                </c:pt>
                <c:pt idx="355">
                  <c:v>11.733176</c:v>
                </c:pt>
                <c:pt idx="356">
                  <c:v>11.733176</c:v>
                </c:pt>
                <c:pt idx="357">
                  <c:v>11.733176</c:v>
                </c:pt>
                <c:pt idx="358">
                  <c:v>11.733176</c:v>
                </c:pt>
                <c:pt idx="359">
                  <c:v>11.733176</c:v>
                </c:pt>
                <c:pt idx="360">
                  <c:v>11.733176</c:v>
                </c:pt>
                <c:pt idx="361">
                  <c:v>11.733176</c:v>
                </c:pt>
                <c:pt idx="362">
                  <c:v>11.733176</c:v>
                </c:pt>
                <c:pt idx="363">
                  <c:v>11.733176</c:v>
                </c:pt>
                <c:pt idx="364">
                  <c:v>11.733176</c:v>
                </c:pt>
                <c:pt idx="365">
                  <c:v>11.733176</c:v>
                </c:pt>
                <c:pt idx="366">
                  <c:v>11.733176</c:v>
                </c:pt>
                <c:pt idx="367">
                  <c:v>11.733176</c:v>
                </c:pt>
                <c:pt idx="368">
                  <c:v>11.733176</c:v>
                </c:pt>
                <c:pt idx="369">
                  <c:v>11.733176</c:v>
                </c:pt>
                <c:pt idx="370">
                  <c:v>11.733176</c:v>
                </c:pt>
                <c:pt idx="371">
                  <c:v>11.733176</c:v>
                </c:pt>
                <c:pt idx="372">
                  <c:v>11.733176</c:v>
                </c:pt>
                <c:pt idx="373">
                  <c:v>11.733176</c:v>
                </c:pt>
                <c:pt idx="374">
                  <c:v>11.733176</c:v>
                </c:pt>
                <c:pt idx="375">
                  <c:v>11.733176</c:v>
                </c:pt>
                <c:pt idx="376">
                  <c:v>11.733176</c:v>
                </c:pt>
                <c:pt idx="377">
                  <c:v>11.576313000000001</c:v>
                </c:pt>
                <c:pt idx="378">
                  <c:v>11.733176</c:v>
                </c:pt>
                <c:pt idx="379">
                  <c:v>11.733176</c:v>
                </c:pt>
                <c:pt idx="380">
                  <c:v>11.733176</c:v>
                </c:pt>
                <c:pt idx="381">
                  <c:v>11.733176</c:v>
                </c:pt>
                <c:pt idx="382">
                  <c:v>11.733176</c:v>
                </c:pt>
                <c:pt idx="383">
                  <c:v>11.733176</c:v>
                </c:pt>
                <c:pt idx="384">
                  <c:v>11.733176</c:v>
                </c:pt>
                <c:pt idx="385">
                  <c:v>11.733176</c:v>
                </c:pt>
                <c:pt idx="386">
                  <c:v>11.733176</c:v>
                </c:pt>
                <c:pt idx="387">
                  <c:v>11.733176</c:v>
                </c:pt>
                <c:pt idx="388">
                  <c:v>11.733176</c:v>
                </c:pt>
                <c:pt idx="389">
                  <c:v>11.733176</c:v>
                </c:pt>
                <c:pt idx="390">
                  <c:v>11.733176</c:v>
                </c:pt>
                <c:pt idx="391">
                  <c:v>11.733176</c:v>
                </c:pt>
                <c:pt idx="392">
                  <c:v>11.733176</c:v>
                </c:pt>
                <c:pt idx="393">
                  <c:v>11.733176</c:v>
                </c:pt>
                <c:pt idx="394">
                  <c:v>11.733176</c:v>
                </c:pt>
                <c:pt idx="395">
                  <c:v>11.733176</c:v>
                </c:pt>
                <c:pt idx="396">
                  <c:v>11.733176</c:v>
                </c:pt>
                <c:pt idx="397">
                  <c:v>11.733176</c:v>
                </c:pt>
                <c:pt idx="398">
                  <c:v>11.733176</c:v>
                </c:pt>
                <c:pt idx="399">
                  <c:v>11.733176</c:v>
                </c:pt>
                <c:pt idx="400">
                  <c:v>11.733176</c:v>
                </c:pt>
                <c:pt idx="401">
                  <c:v>11.733176</c:v>
                </c:pt>
                <c:pt idx="402">
                  <c:v>11.733176</c:v>
                </c:pt>
                <c:pt idx="403">
                  <c:v>11.576313000000001</c:v>
                </c:pt>
                <c:pt idx="404">
                  <c:v>11.733176</c:v>
                </c:pt>
                <c:pt idx="405">
                  <c:v>11.576313000000001</c:v>
                </c:pt>
                <c:pt idx="406">
                  <c:v>11.733176</c:v>
                </c:pt>
                <c:pt idx="407">
                  <c:v>11.733176</c:v>
                </c:pt>
                <c:pt idx="408">
                  <c:v>11.733176</c:v>
                </c:pt>
                <c:pt idx="409">
                  <c:v>11.733176</c:v>
                </c:pt>
                <c:pt idx="410">
                  <c:v>11.733176</c:v>
                </c:pt>
                <c:pt idx="411">
                  <c:v>11.733176</c:v>
                </c:pt>
                <c:pt idx="412">
                  <c:v>11.733176</c:v>
                </c:pt>
                <c:pt idx="413">
                  <c:v>11.733176</c:v>
                </c:pt>
                <c:pt idx="414">
                  <c:v>11.733176</c:v>
                </c:pt>
                <c:pt idx="415">
                  <c:v>11.733176</c:v>
                </c:pt>
                <c:pt idx="416">
                  <c:v>11.733176</c:v>
                </c:pt>
                <c:pt idx="417">
                  <c:v>11.733176</c:v>
                </c:pt>
                <c:pt idx="418">
                  <c:v>11.733176</c:v>
                </c:pt>
                <c:pt idx="419">
                  <c:v>11.576313000000001</c:v>
                </c:pt>
                <c:pt idx="420">
                  <c:v>11.733176</c:v>
                </c:pt>
                <c:pt idx="421">
                  <c:v>11.576313000000001</c:v>
                </c:pt>
                <c:pt idx="422">
                  <c:v>11.733176</c:v>
                </c:pt>
                <c:pt idx="423">
                  <c:v>11.733176</c:v>
                </c:pt>
                <c:pt idx="424">
                  <c:v>11.733176</c:v>
                </c:pt>
                <c:pt idx="425">
                  <c:v>11.733176</c:v>
                </c:pt>
                <c:pt idx="426">
                  <c:v>11.733176</c:v>
                </c:pt>
                <c:pt idx="427">
                  <c:v>11.733176</c:v>
                </c:pt>
                <c:pt idx="428">
                  <c:v>11.733176</c:v>
                </c:pt>
                <c:pt idx="429">
                  <c:v>11.733176</c:v>
                </c:pt>
                <c:pt idx="430">
                  <c:v>11.733176</c:v>
                </c:pt>
                <c:pt idx="431">
                  <c:v>11.576313000000001</c:v>
                </c:pt>
                <c:pt idx="432">
                  <c:v>11.733176</c:v>
                </c:pt>
                <c:pt idx="433">
                  <c:v>11.576313000000001</c:v>
                </c:pt>
                <c:pt idx="434">
                  <c:v>11.733176</c:v>
                </c:pt>
                <c:pt idx="435">
                  <c:v>11.576313000000001</c:v>
                </c:pt>
                <c:pt idx="436">
                  <c:v>11.733176</c:v>
                </c:pt>
                <c:pt idx="437">
                  <c:v>11.576313000000001</c:v>
                </c:pt>
                <c:pt idx="438">
                  <c:v>11.733176</c:v>
                </c:pt>
                <c:pt idx="439">
                  <c:v>11.576313000000001</c:v>
                </c:pt>
                <c:pt idx="440">
                  <c:v>11.733176</c:v>
                </c:pt>
                <c:pt idx="441">
                  <c:v>11.733176</c:v>
                </c:pt>
                <c:pt idx="442">
                  <c:v>11.733176</c:v>
                </c:pt>
                <c:pt idx="443">
                  <c:v>11.576313000000001</c:v>
                </c:pt>
                <c:pt idx="444">
                  <c:v>11.733176</c:v>
                </c:pt>
                <c:pt idx="445">
                  <c:v>11.576313000000001</c:v>
                </c:pt>
                <c:pt idx="446">
                  <c:v>11.733176</c:v>
                </c:pt>
                <c:pt idx="447">
                  <c:v>11.576313000000001</c:v>
                </c:pt>
                <c:pt idx="448">
                  <c:v>11.733176</c:v>
                </c:pt>
                <c:pt idx="449">
                  <c:v>11.576313000000001</c:v>
                </c:pt>
                <c:pt idx="450">
                  <c:v>11.733176</c:v>
                </c:pt>
                <c:pt idx="451">
                  <c:v>11.733176</c:v>
                </c:pt>
                <c:pt idx="452">
                  <c:v>11.733176</c:v>
                </c:pt>
                <c:pt idx="453">
                  <c:v>11.576313000000001</c:v>
                </c:pt>
                <c:pt idx="454">
                  <c:v>11.733176</c:v>
                </c:pt>
                <c:pt idx="455">
                  <c:v>11.576313000000001</c:v>
                </c:pt>
                <c:pt idx="456">
                  <c:v>11.733176</c:v>
                </c:pt>
                <c:pt idx="457">
                  <c:v>11.576313000000001</c:v>
                </c:pt>
                <c:pt idx="458">
                  <c:v>11.733176</c:v>
                </c:pt>
                <c:pt idx="459">
                  <c:v>11.576313000000001</c:v>
                </c:pt>
                <c:pt idx="460">
                  <c:v>11.733176</c:v>
                </c:pt>
                <c:pt idx="461">
                  <c:v>11.576313000000001</c:v>
                </c:pt>
                <c:pt idx="462">
                  <c:v>11.733176</c:v>
                </c:pt>
                <c:pt idx="463">
                  <c:v>11.576313000000001</c:v>
                </c:pt>
                <c:pt idx="464">
                  <c:v>11.733176</c:v>
                </c:pt>
                <c:pt idx="465">
                  <c:v>11.576313000000001</c:v>
                </c:pt>
                <c:pt idx="466">
                  <c:v>11.733176</c:v>
                </c:pt>
                <c:pt idx="467">
                  <c:v>11.576313000000001</c:v>
                </c:pt>
                <c:pt idx="468">
                  <c:v>11.733176</c:v>
                </c:pt>
                <c:pt idx="469">
                  <c:v>11.576313000000001</c:v>
                </c:pt>
                <c:pt idx="470">
                  <c:v>11.733176</c:v>
                </c:pt>
                <c:pt idx="471">
                  <c:v>11.576313000000001</c:v>
                </c:pt>
                <c:pt idx="472">
                  <c:v>11.733176</c:v>
                </c:pt>
                <c:pt idx="473">
                  <c:v>11.576313000000001</c:v>
                </c:pt>
                <c:pt idx="474">
                  <c:v>11.576313000000001</c:v>
                </c:pt>
                <c:pt idx="475">
                  <c:v>11.733176</c:v>
                </c:pt>
                <c:pt idx="476">
                  <c:v>11.576313000000001</c:v>
                </c:pt>
                <c:pt idx="477">
                  <c:v>11.733176</c:v>
                </c:pt>
                <c:pt idx="478">
                  <c:v>11.733176</c:v>
                </c:pt>
                <c:pt idx="479">
                  <c:v>11.576313000000001</c:v>
                </c:pt>
                <c:pt idx="480">
                  <c:v>11.733176</c:v>
                </c:pt>
                <c:pt idx="481">
                  <c:v>11.576313000000001</c:v>
                </c:pt>
                <c:pt idx="482">
                  <c:v>11.733176</c:v>
                </c:pt>
                <c:pt idx="483">
                  <c:v>11.576313000000001</c:v>
                </c:pt>
                <c:pt idx="484">
                  <c:v>11.733176</c:v>
                </c:pt>
                <c:pt idx="485">
                  <c:v>11.576313000000001</c:v>
                </c:pt>
                <c:pt idx="486">
                  <c:v>11.733176</c:v>
                </c:pt>
                <c:pt idx="487">
                  <c:v>11.576313000000001</c:v>
                </c:pt>
                <c:pt idx="488">
                  <c:v>11.733176</c:v>
                </c:pt>
                <c:pt idx="489">
                  <c:v>11.576313000000001</c:v>
                </c:pt>
                <c:pt idx="490">
                  <c:v>11.733176</c:v>
                </c:pt>
                <c:pt idx="491">
                  <c:v>11.576313000000001</c:v>
                </c:pt>
                <c:pt idx="492">
                  <c:v>11.576313000000001</c:v>
                </c:pt>
                <c:pt idx="493">
                  <c:v>11.733176</c:v>
                </c:pt>
                <c:pt idx="494">
                  <c:v>11.733176</c:v>
                </c:pt>
                <c:pt idx="495">
                  <c:v>11.576313000000001</c:v>
                </c:pt>
                <c:pt idx="496">
                  <c:v>11.576313000000001</c:v>
                </c:pt>
                <c:pt idx="497">
                  <c:v>11.733176</c:v>
                </c:pt>
                <c:pt idx="498">
                  <c:v>11.576313000000001</c:v>
                </c:pt>
                <c:pt idx="499">
                  <c:v>11.733176</c:v>
                </c:pt>
                <c:pt idx="500">
                  <c:v>11.576313000000001</c:v>
                </c:pt>
                <c:pt idx="501">
                  <c:v>11.733176</c:v>
                </c:pt>
                <c:pt idx="502">
                  <c:v>11.733176</c:v>
                </c:pt>
                <c:pt idx="503">
                  <c:v>11.576313000000001</c:v>
                </c:pt>
                <c:pt idx="504">
                  <c:v>11.733176</c:v>
                </c:pt>
                <c:pt idx="505">
                  <c:v>11.576313000000001</c:v>
                </c:pt>
                <c:pt idx="506">
                  <c:v>11.733176</c:v>
                </c:pt>
                <c:pt idx="507">
                  <c:v>11.576313000000001</c:v>
                </c:pt>
                <c:pt idx="508">
                  <c:v>11.576313000000001</c:v>
                </c:pt>
                <c:pt idx="509">
                  <c:v>11.733176</c:v>
                </c:pt>
                <c:pt idx="510">
                  <c:v>11.576313000000001</c:v>
                </c:pt>
                <c:pt idx="511">
                  <c:v>11.733176</c:v>
                </c:pt>
                <c:pt idx="512">
                  <c:v>11.576313000000001</c:v>
                </c:pt>
                <c:pt idx="513">
                  <c:v>11.733176</c:v>
                </c:pt>
                <c:pt idx="514">
                  <c:v>11.576313000000001</c:v>
                </c:pt>
                <c:pt idx="515">
                  <c:v>11.733176</c:v>
                </c:pt>
                <c:pt idx="516">
                  <c:v>11.733176</c:v>
                </c:pt>
                <c:pt idx="517">
                  <c:v>11.576313000000001</c:v>
                </c:pt>
                <c:pt idx="518">
                  <c:v>11.733176</c:v>
                </c:pt>
                <c:pt idx="519">
                  <c:v>11.576313000000001</c:v>
                </c:pt>
                <c:pt idx="520">
                  <c:v>11.733176</c:v>
                </c:pt>
                <c:pt idx="521">
                  <c:v>11.576313000000001</c:v>
                </c:pt>
                <c:pt idx="522">
                  <c:v>11.576313000000001</c:v>
                </c:pt>
                <c:pt idx="523">
                  <c:v>11.733176</c:v>
                </c:pt>
                <c:pt idx="524">
                  <c:v>11.733176</c:v>
                </c:pt>
                <c:pt idx="525">
                  <c:v>11.576313000000001</c:v>
                </c:pt>
                <c:pt idx="526">
                  <c:v>11.733176</c:v>
                </c:pt>
                <c:pt idx="527">
                  <c:v>11.576313000000001</c:v>
                </c:pt>
                <c:pt idx="528">
                  <c:v>11.576313000000001</c:v>
                </c:pt>
                <c:pt idx="529">
                  <c:v>11.733176</c:v>
                </c:pt>
                <c:pt idx="530">
                  <c:v>11.576313000000001</c:v>
                </c:pt>
                <c:pt idx="531">
                  <c:v>11.733176</c:v>
                </c:pt>
                <c:pt idx="532">
                  <c:v>11.733176</c:v>
                </c:pt>
                <c:pt idx="533">
                  <c:v>11.576313000000001</c:v>
                </c:pt>
                <c:pt idx="534">
                  <c:v>11.733176</c:v>
                </c:pt>
                <c:pt idx="535">
                  <c:v>11.576313000000001</c:v>
                </c:pt>
                <c:pt idx="536">
                  <c:v>11.733176</c:v>
                </c:pt>
                <c:pt idx="537">
                  <c:v>11.576313000000001</c:v>
                </c:pt>
                <c:pt idx="538">
                  <c:v>11.733176</c:v>
                </c:pt>
                <c:pt idx="539">
                  <c:v>11.576313000000001</c:v>
                </c:pt>
                <c:pt idx="540">
                  <c:v>11.576313000000001</c:v>
                </c:pt>
                <c:pt idx="541">
                  <c:v>11.733176</c:v>
                </c:pt>
                <c:pt idx="542">
                  <c:v>11.733176</c:v>
                </c:pt>
                <c:pt idx="543">
                  <c:v>11.576313000000001</c:v>
                </c:pt>
                <c:pt idx="544">
                  <c:v>11.733176</c:v>
                </c:pt>
                <c:pt idx="545">
                  <c:v>11.576313000000001</c:v>
                </c:pt>
                <c:pt idx="546">
                  <c:v>11.576313000000001</c:v>
                </c:pt>
                <c:pt idx="547">
                  <c:v>11.733176</c:v>
                </c:pt>
                <c:pt idx="548">
                  <c:v>11.576313000000001</c:v>
                </c:pt>
                <c:pt idx="549">
                  <c:v>11.733176</c:v>
                </c:pt>
                <c:pt idx="550">
                  <c:v>11.576313000000001</c:v>
                </c:pt>
                <c:pt idx="551">
                  <c:v>11.733176</c:v>
                </c:pt>
                <c:pt idx="552">
                  <c:v>11.576313000000001</c:v>
                </c:pt>
                <c:pt idx="553">
                  <c:v>11.733176</c:v>
                </c:pt>
                <c:pt idx="554">
                  <c:v>11.576313000000001</c:v>
                </c:pt>
                <c:pt idx="555">
                  <c:v>11.733176</c:v>
                </c:pt>
                <c:pt idx="556">
                  <c:v>11.733176</c:v>
                </c:pt>
                <c:pt idx="557">
                  <c:v>11.576313000000001</c:v>
                </c:pt>
                <c:pt idx="558">
                  <c:v>11.733176</c:v>
                </c:pt>
                <c:pt idx="559">
                  <c:v>11.576313000000001</c:v>
                </c:pt>
                <c:pt idx="560">
                  <c:v>11.733176</c:v>
                </c:pt>
                <c:pt idx="561">
                  <c:v>11.576313000000001</c:v>
                </c:pt>
                <c:pt idx="562">
                  <c:v>11.576313000000001</c:v>
                </c:pt>
                <c:pt idx="563">
                  <c:v>11.733176</c:v>
                </c:pt>
                <c:pt idx="564">
                  <c:v>11.576313000000001</c:v>
                </c:pt>
                <c:pt idx="565">
                  <c:v>11.733176</c:v>
                </c:pt>
                <c:pt idx="566">
                  <c:v>11.576313000000001</c:v>
                </c:pt>
                <c:pt idx="567">
                  <c:v>11.733176</c:v>
                </c:pt>
                <c:pt idx="568">
                  <c:v>11.576313000000001</c:v>
                </c:pt>
                <c:pt idx="569">
                  <c:v>11.733176</c:v>
                </c:pt>
                <c:pt idx="570">
                  <c:v>11.576313000000001</c:v>
                </c:pt>
                <c:pt idx="571">
                  <c:v>11.733176</c:v>
                </c:pt>
                <c:pt idx="572">
                  <c:v>11.576313000000001</c:v>
                </c:pt>
                <c:pt idx="573">
                  <c:v>11.733176</c:v>
                </c:pt>
                <c:pt idx="574">
                  <c:v>11.576313000000001</c:v>
                </c:pt>
                <c:pt idx="575">
                  <c:v>11.733176</c:v>
                </c:pt>
                <c:pt idx="576">
                  <c:v>11.576313000000001</c:v>
                </c:pt>
                <c:pt idx="577">
                  <c:v>11.576313000000001</c:v>
                </c:pt>
                <c:pt idx="578">
                  <c:v>11.576313000000001</c:v>
                </c:pt>
                <c:pt idx="579">
                  <c:v>11.733176</c:v>
                </c:pt>
                <c:pt idx="580">
                  <c:v>11.733176</c:v>
                </c:pt>
                <c:pt idx="581">
                  <c:v>11.576313000000001</c:v>
                </c:pt>
                <c:pt idx="582">
                  <c:v>11.576313000000001</c:v>
                </c:pt>
                <c:pt idx="583">
                  <c:v>11.733176</c:v>
                </c:pt>
                <c:pt idx="584">
                  <c:v>11.576313000000001</c:v>
                </c:pt>
                <c:pt idx="585">
                  <c:v>11.733176</c:v>
                </c:pt>
                <c:pt idx="586">
                  <c:v>11.576313000000001</c:v>
                </c:pt>
                <c:pt idx="587">
                  <c:v>11.733176</c:v>
                </c:pt>
                <c:pt idx="588">
                  <c:v>11.733176</c:v>
                </c:pt>
                <c:pt idx="589">
                  <c:v>11.576313000000001</c:v>
                </c:pt>
                <c:pt idx="590">
                  <c:v>11.576313000000001</c:v>
                </c:pt>
                <c:pt idx="591">
                  <c:v>11.576313000000001</c:v>
                </c:pt>
                <c:pt idx="592">
                  <c:v>11.576313000000001</c:v>
                </c:pt>
                <c:pt idx="593">
                  <c:v>11.733176</c:v>
                </c:pt>
                <c:pt idx="594">
                  <c:v>11.576313000000001</c:v>
                </c:pt>
                <c:pt idx="595">
                  <c:v>11.576313000000001</c:v>
                </c:pt>
                <c:pt idx="596">
                  <c:v>11.576313000000001</c:v>
                </c:pt>
                <c:pt idx="597">
                  <c:v>-0.81584400000000001</c:v>
                </c:pt>
                <c:pt idx="598">
                  <c:v>-3.1530000000000002E-2</c:v>
                </c:pt>
                <c:pt idx="599">
                  <c:v>-0.188393</c:v>
                </c:pt>
                <c:pt idx="600">
                  <c:v>-0.188393</c:v>
                </c:pt>
                <c:pt idx="601">
                  <c:v>-3.1530000000000002E-2</c:v>
                </c:pt>
                <c:pt idx="602">
                  <c:v>-0.188393</c:v>
                </c:pt>
                <c:pt idx="603">
                  <c:v>-3.1530000000000002E-2</c:v>
                </c:pt>
                <c:pt idx="604">
                  <c:v>-0.188393</c:v>
                </c:pt>
                <c:pt idx="605">
                  <c:v>-3.1530000000000002E-2</c:v>
                </c:pt>
                <c:pt idx="606">
                  <c:v>-0.188393</c:v>
                </c:pt>
                <c:pt idx="607">
                  <c:v>-0.188393</c:v>
                </c:pt>
                <c:pt idx="608">
                  <c:v>-0.188393</c:v>
                </c:pt>
                <c:pt idx="609">
                  <c:v>-0.188393</c:v>
                </c:pt>
                <c:pt idx="610">
                  <c:v>-0.188393</c:v>
                </c:pt>
                <c:pt idx="611">
                  <c:v>-0.188393</c:v>
                </c:pt>
                <c:pt idx="612">
                  <c:v>-0.188393</c:v>
                </c:pt>
                <c:pt idx="613">
                  <c:v>-0.188393</c:v>
                </c:pt>
                <c:pt idx="614">
                  <c:v>-0.188393</c:v>
                </c:pt>
                <c:pt idx="615">
                  <c:v>-0.188393</c:v>
                </c:pt>
                <c:pt idx="616">
                  <c:v>-0.188393</c:v>
                </c:pt>
                <c:pt idx="617">
                  <c:v>-0.188393</c:v>
                </c:pt>
                <c:pt idx="618">
                  <c:v>-0.188393</c:v>
                </c:pt>
                <c:pt idx="619">
                  <c:v>-0.188393</c:v>
                </c:pt>
                <c:pt idx="620">
                  <c:v>-0.188393</c:v>
                </c:pt>
                <c:pt idx="621">
                  <c:v>-0.188393</c:v>
                </c:pt>
                <c:pt idx="622">
                  <c:v>-0.188393</c:v>
                </c:pt>
                <c:pt idx="623">
                  <c:v>-0.188393</c:v>
                </c:pt>
                <c:pt idx="624">
                  <c:v>-0.188393</c:v>
                </c:pt>
                <c:pt idx="625">
                  <c:v>-0.188393</c:v>
                </c:pt>
                <c:pt idx="626">
                  <c:v>-0.188393</c:v>
                </c:pt>
                <c:pt idx="627">
                  <c:v>-0.188393</c:v>
                </c:pt>
                <c:pt idx="628">
                  <c:v>-0.188393</c:v>
                </c:pt>
                <c:pt idx="629">
                  <c:v>-0.188393</c:v>
                </c:pt>
                <c:pt idx="630">
                  <c:v>-0.188393</c:v>
                </c:pt>
                <c:pt idx="631">
                  <c:v>-0.188393</c:v>
                </c:pt>
                <c:pt idx="632">
                  <c:v>-0.188393</c:v>
                </c:pt>
                <c:pt idx="633">
                  <c:v>-0.188393</c:v>
                </c:pt>
                <c:pt idx="634">
                  <c:v>-0.188393</c:v>
                </c:pt>
                <c:pt idx="635">
                  <c:v>-0.188393</c:v>
                </c:pt>
                <c:pt idx="636">
                  <c:v>-0.188393</c:v>
                </c:pt>
                <c:pt idx="637">
                  <c:v>-0.188393</c:v>
                </c:pt>
                <c:pt idx="638">
                  <c:v>-0.188393</c:v>
                </c:pt>
                <c:pt idx="639">
                  <c:v>-0.188393</c:v>
                </c:pt>
                <c:pt idx="640">
                  <c:v>-0.188393</c:v>
                </c:pt>
                <c:pt idx="641">
                  <c:v>-0.188393</c:v>
                </c:pt>
                <c:pt idx="642">
                  <c:v>-0.188393</c:v>
                </c:pt>
                <c:pt idx="643">
                  <c:v>-0.188393</c:v>
                </c:pt>
                <c:pt idx="644">
                  <c:v>-0.188393</c:v>
                </c:pt>
                <c:pt idx="645">
                  <c:v>-0.188393</c:v>
                </c:pt>
                <c:pt idx="646">
                  <c:v>-0.188393</c:v>
                </c:pt>
                <c:pt idx="647">
                  <c:v>-0.188393</c:v>
                </c:pt>
                <c:pt idx="648">
                  <c:v>-0.81584400000000001</c:v>
                </c:pt>
                <c:pt idx="649">
                  <c:v>11.576313000000001</c:v>
                </c:pt>
                <c:pt idx="650">
                  <c:v>11.576313000000001</c:v>
                </c:pt>
                <c:pt idx="651">
                  <c:v>11.576313000000001</c:v>
                </c:pt>
                <c:pt idx="652">
                  <c:v>11.576313000000001</c:v>
                </c:pt>
                <c:pt idx="653">
                  <c:v>11.576313000000001</c:v>
                </c:pt>
                <c:pt idx="654">
                  <c:v>11.576313000000001</c:v>
                </c:pt>
                <c:pt idx="655">
                  <c:v>11.576313000000001</c:v>
                </c:pt>
                <c:pt idx="656">
                  <c:v>11.576313000000001</c:v>
                </c:pt>
                <c:pt idx="657">
                  <c:v>11.576313000000001</c:v>
                </c:pt>
                <c:pt idx="658">
                  <c:v>11.576313000000001</c:v>
                </c:pt>
                <c:pt idx="659">
                  <c:v>11.733176</c:v>
                </c:pt>
                <c:pt idx="660">
                  <c:v>11.733176</c:v>
                </c:pt>
                <c:pt idx="661">
                  <c:v>11.576313000000001</c:v>
                </c:pt>
                <c:pt idx="662">
                  <c:v>11.576313000000001</c:v>
                </c:pt>
                <c:pt idx="663">
                  <c:v>11.576313000000001</c:v>
                </c:pt>
                <c:pt idx="664">
                  <c:v>11.733176</c:v>
                </c:pt>
                <c:pt idx="665">
                  <c:v>11.576313000000001</c:v>
                </c:pt>
                <c:pt idx="666">
                  <c:v>11.733176</c:v>
                </c:pt>
                <c:pt idx="667">
                  <c:v>11.576313000000001</c:v>
                </c:pt>
                <c:pt idx="668">
                  <c:v>11.576313000000001</c:v>
                </c:pt>
                <c:pt idx="669">
                  <c:v>11.733176</c:v>
                </c:pt>
                <c:pt idx="670">
                  <c:v>11.576313000000001</c:v>
                </c:pt>
                <c:pt idx="671">
                  <c:v>11.733176</c:v>
                </c:pt>
                <c:pt idx="672">
                  <c:v>11.576313000000001</c:v>
                </c:pt>
                <c:pt idx="673">
                  <c:v>11.733176</c:v>
                </c:pt>
                <c:pt idx="674">
                  <c:v>11.576313000000001</c:v>
                </c:pt>
                <c:pt idx="675">
                  <c:v>11.733176</c:v>
                </c:pt>
                <c:pt idx="676">
                  <c:v>11.576313000000001</c:v>
                </c:pt>
                <c:pt idx="677">
                  <c:v>11.733176</c:v>
                </c:pt>
                <c:pt idx="678">
                  <c:v>11.733176</c:v>
                </c:pt>
                <c:pt idx="679">
                  <c:v>11.576313000000001</c:v>
                </c:pt>
                <c:pt idx="680">
                  <c:v>11.733176</c:v>
                </c:pt>
                <c:pt idx="681">
                  <c:v>11.576313000000001</c:v>
                </c:pt>
                <c:pt idx="682">
                  <c:v>11.576313000000001</c:v>
                </c:pt>
                <c:pt idx="683">
                  <c:v>11.733176</c:v>
                </c:pt>
                <c:pt idx="684">
                  <c:v>11.576313000000001</c:v>
                </c:pt>
                <c:pt idx="685">
                  <c:v>11.733176</c:v>
                </c:pt>
                <c:pt idx="686">
                  <c:v>11.576313000000001</c:v>
                </c:pt>
                <c:pt idx="687">
                  <c:v>11.733176</c:v>
                </c:pt>
                <c:pt idx="688">
                  <c:v>11.576313000000001</c:v>
                </c:pt>
                <c:pt idx="689">
                  <c:v>11.733176</c:v>
                </c:pt>
                <c:pt idx="690">
                  <c:v>11.576313000000001</c:v>
                </c:pt>
                <c:pt idx="691">
                  <c:v>11.733176</c:v>
                </c:pt>
                <c:pt idx="692">
                  <c:v>11.576313000000001</c:v>
                </c:pt>
                <c:pt idx="693">
                  <c:v>11.576313000000001</c:v>
                </c:pt>
                <c:pt idx="694">
                  <c:v>11.576313000000001</c:v>
                </c:pt>
                <c:pt idx="695">
                  <c:v>11.733176</c:v>
                </c:pt>
                <c:pt idx="696">
                  <c:v>11.576313000000001</c:v>
                </c:pt>
                <c:pt idx="697">
                  <c:v>11.733176</c:v>
                </c:pt>
                <c:pt idx="698">
                  <c:v>11.733176</c:v>
                </c:pt>
                <c:pt idx="699">
                  <c:v>11.576313000000001</c:v>
                </c:pt>
                <c:pt idx="700">
                  <c:v>11.576313000000001</c:v>
                </c:pt>
                <c:pt idx="701">
                  <c:v>11.733176</c:v>
                </c:pt>
                <c:pt idx="702">
                  <c:v>11.576313000000001</c:v>
                </c:pt>
                <c:pt idx="703">
                  <c:v>11.733176</c:v>
                </c:pt>
                <c:pt idx="704">
                  <c:v>11.576313000000001</c:v>
                </c:pt>
                <c:pt idx="705">
                  <c:v>11.576313000000001</c:v>
                </c:pt>
                <c:pt idx="706">
                  <c:v>11.733176</c:v>
                </c:pt>
                <c:pt idx="707">
                  <c:v>11.576313000000001</c:v>
                </c:pt>
                <c:pt idx="708">
                  <c:v>11.576313000000001</c:v>
                </c:pt>
                <c:pt idx="709">
                  <c:v>11.576313000000001</c:v>
                </c:pt>
                <c:pt idx="710">
                  <c:v>11.576313000000001</c:v>
                </c:pt>
                <c:pt idx="711">
                  <c:v>11.576313000000001</c:v>
                </c:pt>
                <c:pt idx="712">
                  <c:v>11.576313000000001</c:v>
                </c:pt>
                <c:pt idx="713">
                  <c:v>11.576313000000001</c:v>
                </c:pt>
                <c:pt idx="714">
                  <c:v>11.576313000000001</c:v>
                </c:pt>
                <c:pt idx="715">
                  <c:v>11.576313000000001</c:v>
                </c:pt>
                <c:pt idx="716">
                  <c:v>11.576313000000001</c:v>
                </c:pt>
                <c:pt idx="717">
                  <c:v>11.576313000000001</c:v>
                </c:pt>
                <c:pt idx="718">
                  <c:v>11.576313000000001</c:v>
                </c:pt>
                <c:pt idx="719">
                  <c:v>11.576313000000001</c:v>
                </c:pt>
                <c:pt idx="720">
                  <c:v>11.576313000000001</c:v>
                </c:pt>
                <c:pt idx="721">
                  <c:v>11.576313000000001</c:v>
                </c:pt>
                <c:pt idx="722">
                  <c:v>11.576313000000001</c:v>
                </c:pt>
                <c:pt idx="723">
                  <c:v>11.576313000000001</c:v>
                </c:pt>
                <c:pt idx="724">
                  <c:v>11.576313000000001</c:v>
                </c:pt>
                <c:pt idx="725">
                  <c:v>11.576313000000001</c:v>
                </c:pt>
                <c:pt idx="726">
                  <c:v>11.576313000000001</c:v>
                </c:pt>
                <c:pt idx="727">
                  <c:v>11.576313000000001</c:v>
                </c:pt>
                <c:pt idx="728">
                  <c:v>11.733176</c:v>
                </c:pt>
                <c:pt idx="729">
                  <c:v>-0.81584400000000001</c:v>
                </c:pt>
                <c:pt idx="730">
                  <c:v>-0.188393</c:v>
                </c:pt>
                <c:pt idx="731">
                  <c:v>-3.1530000000000002E-2</c:v>
                </c:pt>
                <c:pt idx="732">
                  <c:v>-3.1530000000000002E-2</c:v>
                </c:pt>
                <c:pt idx="733">
                  <c:v>-0.188393</c:v>
                </c:pt>
                <c:pt idx="734">
                  <c:v>-0.188393</c:v>
                </c:pt>
                <c:pt idx="735">
                  <c:v>-0.188393</c:v>
                </c:pt>
                <c:pt idx="736">
                  <c:v>-0.188393</c:v>
                </c:pt>
                <c:pt idx="737">
                  <c:v>-0.188393</c:v>
                </c:pt>
                <c:pt idx="738">
                  <c:v>-0.188393</c:v>
                </c:pt>
                <c:pt idx="739">
                  <c:v>-0.188393</c:v>
                </c:pt>
                <c:pt idx="740">
                  <c:v>-0.188393</c:v>
                </c:pt>
                <c:pt idx="741">
                  <c:v>-0.188393</c:v>
                </c:pt>
                <c:pt idx="742">
                  <c:v>-0.188393</c:v>
                </c:pt>
                <c:pt idx="743">
                  <c:v>-0.188393</c:v>
                </c:pt>
                <c:pt idx="744">
                  <c:v>-0.188393</c:v>
                </c:pt>
                <c:pt idx="745">
                  <c:v>-0.188393</c:v>
                </c:pt>
                <c:pt idx="746">
                  <c:v>-0.188393</c:v>
                </c:pt>
                <c:pt idx="747">
                  <c:v>-0.188393</c:v>
                </c:pt>
                <c:pt idx="748">
                  <c:v>-0.188393</c:v>
                </c:pt>
                <c:pt idx="749">
                  <c:v>-0.188393</c:v>
                </c:pt>
                <c:pt idx="750">
                  <c:v>-0.188393</c:v>
                </c:pt>
                <c:pt idx="751">
                  <c:v>-0.34525600000000001</c:v>
                </c:pt>
                <c:pt idx="752">
                  <c:v>-0.188393</c:v>
                </c:pt>
                <c:pt idx="753">
                  <c:v>-0.34525600000000001</c:v>
                </c:pt>
                <c:pt idx="754">
                  <c:v>-0.188393</c:v>
                </c:pt>
                <c:pt idx="755">
                  <c:v>-0.188393</c:v>
                </c:pt>
                <c:pt idx="756">
                  <c:v>-0.188393</c:v>
                </c:pt>
                <c:pt idx="757">
                  <c:v>-0.34525600000000001</c:v>
                </c:pt>
                <c:pt idx="758">
                  <c:v>-0.188393</c:v>
                </c:pt>
                <c:pt idx="759">
                  <c:v>-0.34525600000000001</c:v>
                </c:pt>
                <c:pt idx="760">
                  <c:v>-0.188393</c:v>
                </c:pt>
                <c:pt idx="761">
                  <c:v>-0.34525600000000001</c:v>
                </c:pt>
                <c:pt idx="762">
                  <c:v>-0.188393</c:v>
                </c:pt>
                <c:pt idx="763">
                  <c:v>-0.188393</c:v>
                </c:pt>
                <c:pt idx="764">
                  <c:v>-0.188393</c:v>
                </c:pt>
                <c:pt idx="765">
                  <c:v>-0.34525600000000001</c:v>
                </c:pt>
                <c:pt idx="766">
                  <c:v>-0.188393</c:v>
                </c:pt>
                <c:pt idx="767">
                  <c:v>-0.34525600000000001</c:v>
                </c:pt>
                <c:pt idx="768">
                  <c:v>-0.188393</c:v>
                </c:pt>
                <c:pt idx="769">
                  <c:v>-0.188393</c:v>
                </c:pt>
                <c:pt idx="770">
                  <c:v>-0.188393</c:v>
                </c:pt>
                <c:pt idx="771">
                  <c:v>-0.34525600000000001</c:v>
                </c:pt>
                <c:pt idx="772">
                  <c:v>-0.188393</c:v>
                </c:pt>
                <c:pt idx="773">
                  <c:v>-0.188393</c:v>
                </c:pt>
                <c:pt idx="774">
                  <c:v>-0.188393</c:v>
                </c:pt>
                <c:pt idx="775">
                  <c:v>-0.34525600000000001</c:v>
                </c:pt>
                <c:pt idx="776">
                  <c:v>-0.188393</c:v>
                </c:pt>
                <c:pt idx="777">
                  <c:v>-0.34525600000000001</c:v>
                </c:pt>
                <c:pt idx="778">
                  <c:v>-0.188393</c:v>
                </c:pt>
                <c:pt idx="779">
                  <c:v>-0.34525600000000001</c:v>
                </c:pt>
                <c:pt idx="780">
                  <c:v>-0.188393</c:v>
                </c:pt>
                <c:pt idx="781">
                  <c:v>-0.34525600000000001</c:v>
                </c:pt>
                <c:pt idx="782">
                  <c:v>-0.97270699999999999</c:v>
                </c:pt>
                <c:pt idx="783">
                  <c:v>11.576313000000001</c:v>
                </c:pt>
                <c:pt idx="784">
                  <c:v>11.576313000000001</c:v>
                </c:pt>
                <c:pt idx="785">
                  <c:v>11.419449999999999</c:v>
                </c:pt>
                <c:pt idx="786">
                  <c:v>11.576313000000001</c:v>
                </c:pt>
                <c:pt idx="787">
                  <c:v>11.576313000000001</c:v>
                </c:pt>
                <c:pt idx="788">
                  <c:v>11.576313000000001</c:v>
                </c:pt>
                <c:pt idx="789">
                  <c:v>11.576313000000001</c:v>
                </c:pt>
                <c:pt idx="790">
                  <c:v>11.576313000000001</c:v>
                </c:pt>
                <c:pt idx="791">
                  <c:v>11.576313000000001</c:v>
                </c:pt>
                <c:pt idx="792">
                  <c:v>11.576313000000001</c:v>
                </c:pt>
                <c:pt idx="793">
                  <c:v>11.576313000000001</c:v>
                </c:pt>
                <c:pt idx="794">
                  <c:v>11.576313000000001</c:v>
                </c:pt>
                <c:pt idx="795">
                  <c:v>11.576313000000001</c:v>
                </c:pt>
                <c:pt idx="796">
                  <c:v>11.576313000000001</c:v>
                </c:pt>
                <c:pt idx="797">
                  <c:v>11.576313000000001</c:v>
                </c:pt>
                <c:pt idx="798">
                  <c:v>11.576313000000001</c:v>
                </c:pt>
                <c:pt idx="799">
                  <c:v>11.576313000000001</c:v>
                </c:pt>
                <c:pt idx="800">
                  <c:v>11.576313000000001</c:v>
                </c:pt>
                <c:pt idx="801">
                  <c:v>11.576313000000001</c:v>
                </c:pt>
                <c:pt idx="802">
                  <c:v>11.576313000000001</c:v>
                </c:pt>
                <c:pt idx="803">
                  <c:v>11.733176</c:v>
                </c:pt>
                <c:pt idx="804">
                  <c:v>11.733176</c:v>
                </c:pt>
                <c:pt idx="805">
                  <c:v>11.576313000000001</c:v>
                </c:pt>
                <c:pt idx="806">
                  <c:v>11.576313000000001</c:v>
                </c:pt>
                <c:pt idx="807">
                  <c:v>11.576313000000001</c:v>
                </c:pt>
                <c:pt idx="808">
                  <c:v>11.576313000000001</c:v>
                </c:pt>
                <c:pt idx="809">
                  <c:v>11.733176</c:v>
                </c:pt>
                <c:pt idx="810">
                  <c:v>11.576313000000001</c:v>
                </c:pt>
                <c:pt idx="811">
                  <c:v>11.733176</c:v>
                </c:pt>
                <c:pt idx="812">
                  <c:v>11.576313000000001</c:v>
                </c:pt>
                <c:pt idx="813">
                  <c:v>11.576313000000001</c:v>
                </c:pt>
                <c:pt idx="814">
                  <c:v>11.576313000000001</c:v>
                </c:pt>
                <c:pt idx="815">
                  <c:v>11.733176</c:v>
                </c:pt>
                <c:pt idx="816">
                  <c:v>11.576313000000001</c:v>
                </c:pt>
                <c:pt idx="817">
                  <c:v>11.576313000000001</c:v>
                </c:pt>
                <c:pt idx="818">
                  <c:v>11.576313000000001</c:v>
                </c:pt>
                <c:pt idx="819">
                  <c:v>11.733176</c:v>
                </c:pt>
                <c:pt idx="820">
                  <c:v>11.576313000000001</c:v>
                </c:pt>
                <c:pt idx="821">
                  <c:v>11.733176</c:v>
                </c:pt>
                <c:pt idx="822">
                  <c:v>11.576313000000001</c:v>
                </c:pt>
                <c:pt idx="823">
                  <c:v>11.576313000000001</c:v>
                </c:pt>
                <c:pt idx="824">
                  <c:v>11.576313000000001</c:v>
                </c:pt>
                <c:pt idx="825">
                  <c:v>11.733176</c:v>
                </c:pt>
                <c:pt idx="826">
                  <c:v>11.576313000000001</c:v>
                </c:pt>
                <c:pt idx="827">
                  <c:v>11.576313000000001</c:v>
                </c:pt>
                <c:pt idx="828">
                  <c:v>11.576313000000001</c:v>
                </c:pt>
                <c:pt idx="829">
                  <c:v>11.576313000000001</c:v>
                </c:pt>
                <c:pt idx="830">
                  <c:v>11.576313000000001</c:v>
                </c:pt>
                <c:pt idx="831">
                  <c:v>11.576313000000001</c:v>
                </c:pt>
                <c:pt idx="832">
                  <c:v>11.576313000000001</c:v>
                </c:pt>
                <c:pt idx="833">
                  <c:v>11.576313000000001</c:v>
                </c:pt>
                <c:pt idx="834">
                  <c:v>11.576313000000001</c:v>
                </c:pt>
                <c:pt idx="835">
                  <c:v>11.733176</c:v>
                </c:pt>
                <c:pt idx="836">
                  <c:v>11.576313000000001</c:v>
                </c:pt>
                <c:pt idx="837">
                  <c:v>11.733176</c:v>
                </c:pt>
                <c:pt idx="838">
                  <c:v>11.576313000000001</c:v>
                </c:pt>
                <c:pt idx="839">
                  <c:v>11.576313000000001</c:v>
                </c:pt>
                <c:pt idx="840">
                  <c:v>11.576313000000001</c:v>
                </c:pt>
                <c:pt idx="841">
                  <c:v>11.733176</c:v>
                </c:pt>
                <c:pt idx="842">
                  <c:v>11.576313000000001</c:v>
                </c:pt>
                <c:pt idx="843">
                  <c:v>11.576313000000001</c:v>
                </c:pt>
                <c:pt idx="844">
                  <c:v>11.576313000000001</c:v>
                </c:pt>
                <c:pt idx="845">
                  <c:v>11.576313000000001</c:v>
                </c:pt>
                <c:pt idx="846">
                  <c:v>11.576313000000001</c:v>
                </c:pt>
                <c:pt idx="847">
                  <c:v>11.576313000000001</c:v>
                </c:pt>
                <c:pt idx="848">
                  <c:v>11.576313000000001</c:v>
                </c:pt>
                <c:pt idx="849">
                  <c:v>11.576313000000001</c:v>
                </c:pt>
                <c:pt idx="850">
                  <c:v>11.576313000000001</c:v>
                </c:pt>
                <c:pt idx="851">
                  <c:v>11.576313000000001</c:v>
                </c:pt>
                <c:pt idx="852">
                  <c:v>11.576313000000001</c:v>
                </c:pt>
                <c:pt idx="853">
                  <c:v>11.576313000000001</c:v>
                </c:pt>
                <c:pt idx="854">
                  <c:v>11.576313000000001</c:v>
                </c:pt>
                <c:pt idx="855">
                  <c:v>11.733176</c:v>
                </c:pt>
                <c:pt idx="856">
                  <c:v>11.576313000000001</c:v>
                </c:pt>
                <c:pt idx="857">
                  <c:v>11.576313000000001</c:v>
                </c:pt>
                <c:pt idx="858">
                  <c:v>11.576313000000001</c:v>
                </c:pt>
                <c:pt idx="859">
                  <c:v>11.576313000000001</c:v>
                </c:pt>
                <c:pt idx="860">
                  <c:v>11.733176</c:v>
                </c:pt>
                <c:pt idx="861">
                  <c:v>-0.65898100000000004</c:v>
                </c:pt>
                <c:pt idx="862">
                  <c:v>-3.1530000000000002E-2</c:v>
                </c:pt>
                <c:pt idx="863">
                  <c:v>-0.188393</c:v>
                </c:pt>
                <c:pt idx="864">
                  <c:v>-0.188393</c:v>
                </c:pt>
                <c:pt idx="865">
                  <c:v>-0.188393</c:v>
                </c:pt>
                <c:pt idx="866">
                  <c:v>-0.188393</c:v>
                </c:pt>
                <c:pt idx="867">
                  <c:v>-3.1530000000000002E-2</c:v>
                </c:pt>
                <c:pt idx="868">
                  <c:v>-0.188393</c:v>
                </c:pt>
                <c:pt idx="869">
                  <c:v>-0.188393</c:v>
                </c:pt>
                <c:pt idx="870">
                  <c:v>-0.188393</c:v>
                </c:pt>
                <c:pt idx="871">
                  <c:v>-0.188393</c:v>
                </c:pt>
                <c:pt idx="872">
                  <c:v>-0.188393</c:v>
                </c:pt>
                <c:pt idx="873">
                  <c:v>-0.188393</c:v>
                </c:pt>
                <c:pt idx="874">
                  <c:v>-0.188393</c:v>
                </c:pt>
                <c:pt idx="875">
                  <c:v>-0.188393</c:v>
                </c:pt>
                <c:pt idx="876">
                  <c:v>-0.188393</c:v>
                </c:pt>
                <c:pt idx="877">
                  <c:v>-0.34525600000000001</c:v>
                </c:pt>
                <c:pt idx="878">
                  <c:v>-0.188393</c:v>
                </c:pt>
                <c:pt idx="879">
                  <c:v>-0.188393</c:v>
                </c:pt>
                <c:pt idx="880">
                  <c:v>-0.188393</c:v>
                </c:pt>
                <c:pt idx="881">
                  <c:v>-0.81584400000000001</c:v>
                </c:pt>
                <c:pt idx="882">
                  <c:v>-0.97270699999999999</c:v>
                </c:pt>
                <c:pt idx="883">
                  <c:v>-0.81584400000000001</c:v>
                </c:pt>
                <c:pt idx="884">
                  <c:v>-0.97270699999999999</c:v>
                </c:pt>
                <c:pt idx="885">
                  <c:v>-0.81584400000000001</c:v>
                </c:pt>
                <c:pt idx="886">
                  <c:v>-0.81584400000000001</c:v>
                </c:pt>
                <c:pt idx="887">
                  <c:v>-0.97270699999999999</c:v>
                </c:pt>
                <c:pt idx="888">
                  <c:v>-0.97270699999999999</c:v>
                </c:pt>
                <c:pt idx="889">
                  <c:v>-0.81584400000000001</c:v>
                </c:pt>
                <c:pt idx="890">
                  <c:v>-0.97270699999999999</c:v>
                </c:pt>
                <c:pt idx="891">
                  <c:v>-0.81584400000000001</c:v>
                </c:pt>
                <c:pt idx="892">
                  <c:v>-0.97270699999999999</c:v>
                </c:pt>
                <c:pt idx="893">
                  <c:v>-0.81584400000000001</c:v>
                </c:pt>
                <c:pt idx="894">
                  <c:v>-0.97270699999999999</c:v>
                </c:pt>
                <c:pt idx="895">
                  <c:v>-0.97270699999999999</c:v>
                </c:pt>
                <c:pt idx="896">
                  <c:v>-0.97270699999999999</c:v>
                </c:pt>
                <c:pt idx="897">
                  <c:v>-0.81584400000000001</c:v>
                </c:pt>
                <c:pt idx="898">
                  <c:v>-0.97270699999999999</c:v>
                </c:pt>
                <c:pt idx="899">
                  <c:v>-0.81584400000000001</c:v>
                </c:pt>
                <c:pt idx="900">
                  <c:v>-0.97270699999999999</c:v>
                </c:pt>
                <c:pt idx="901">
                  <c:v>-0.81584400000000001</c:v>
                </c:pt>
                <c:pt idx="902">
                  <c:v>-0.81584400000000001</c:v>
                </c:pt>
                <c:pt idx="903">
                  <c:v>-0.97270699999999999</c:v>
                </c:pt>
                <c:pt idx="904">
                  <c:v>-0.97270699999999999</c:v>
                </c:pt>
                <c:pt idx="905">
                  <c:v>-0.81584400000000001</c:v>
                </c:pt>
                <c:pt idx="906">
                  <c:v>-0.97270699999999999</c:v>
                </c:pt>
                <c:pt idx="907">
                  <c:v>-0.81584400000000001</c:v>
                </c:pt>
                <c:pt idx="908">
                  <c:v>-0.81584400000000001</c:v>
                </c:pt>
                <c:pt idx="909">
                  <c:v>-0.97270699999999999</c:v>
                </c:pt>
                <c:pt idx="910">
                  <c:v>-0.81584400000000001</c:v>
                </c:pt>
                <c:pt idx="911">
                  <c:v>-0.97270699999999999</c:v>
                </c:pt>
                <c:pt idx="912">
                  <c:v>-0.97270699999999999</c:v>
                </c:pt>
                <c:pt idx="913">
                  <c:v>-0.81584400000000001</c:v>
                </c:pt>
                <c:pt idx="914">
                  <c:v>-0.97270699999999999</c:v>
                </c:pt>
                <c:pt idx="915">
                  <c:v>-0.81584400000000001</c:v>
                </c:pt>
                <c:pt idx="916">
                  <c:v>-0.81584400000000001</c:v>
                </c:pt>
                <c:pt idx="917">
                  <c:v>-0.97270699999999999</c:v>
                </c:pt>
                <c:pt idx="918">
                  <c:v>-0.97270699999999999</c:v>
                </c:pt>
                <c:pt idx="919">
                  <c:v>-0.81584400000000001</c:v>
                </c:pt>
                <c:pt idx="920">
                  <c:v>-0.97270699999999999</c:v>
                </c:pt>
                <c:pt idx="921">
                  <c:v>-0.81584400000000001</c:v>
                </c:pt>
                <c:pt idx="922">
                  <c:v>-0.97270699999999999</c:v>
                </c:pt>
                <c:pt idx="923">
                  <c:v>-0.81584400000000001</c:v>
                </c:pt>
                <c:pt idx="924">
                  <c:v>-0.97270699999999999</c:v>
                </c:pt>
                <c:pt idx="925">
                  <c:v>-0.81584400000000001</c:v>
                </c:pt>
                <c:pt idx="926">
                  <c:v>-0.97270699999999999</c:v>
                </c:pt>
                <c:pt idx="927">
                  <c:v>-0.81584400000000001</c:v>
                </c:pt>
                <c:pt idx="928">
                  <c:v>-0.97270699999999999</c:v>
                </c:pt>
                <c:pt idx="929">
                  <c:v>-0.81584400000000001</c:v>
                </c:pt>
                <c:pt idx="930">
                  <c:v>-0.97270699999999999</c:v>
                </c:pt>
                <c:pt idx="931">
                  <c:v>-0.81584400000000001</c:v>
                </c:pt>
                <c:pt idx="932">
                  <c:v>-0.97270699999999999</c:v>
                </c:pt>
                <c:pt idx="933">
                  <c:v>-0.97270699999999999</c:v>
                </c:pt>
                <c:pt idx="934">
                  <c:v>-0.81584400000000001</c:v>
                </c:pt>
                <c:pt idx="935">
                  <c:v>-0.97270699999999999</c:v>
                </c:pt>
                <c:pt idx="936">
                  <c:v>-0.97270699999999999</c:v>
                </c:pt>
                <c:pt idx="937">
                  <c:v>-0.81584400000000001</c:v>
                </c:pt>
                <c:pt idx="938">
                  <c:v>-0.97270699999999999</c:v>
                </c:pt>
                <c:pt idx="939">
                  <c:v>-0.81584400000000001</c:v>
                </c:pt>
                <c:pt idx="940">
                  <c:v>-0.97270699999999999</c:v>
                </c:pt>
                <c:pt idx="941">
                  <c:v>-0.81584400000000001</c:v>
                </c:pt>
                <c:pt idx="942">
                  <c:v>-0.81584400000000001</c:v>
                </c:pt>
                <c:pt idx="943">
                  <c:v>-0.97270699999999999</c:v>
                </c:pt>
                <c:pt idx="944">
                  <c:v>-0.97270699999999999</c:v>
                </c:pt>
                <c:pt idx="945">
                  <c:v>-0.81584400000000001</c:v>
                </c:pt>
                <c:pt idx="946">
                  <c:v>-0.97270699999999999</c:v>
                </c:pt>
                <c:pt idx="947">
                  <c:v>-0.81584400000000001</c:v>
                </c:pt>
                <c:pt idx="948">
                  <c:v>-0.97270699999999999</c:v>
                </c:pt>
                <c:pt idx="949">
                  <c:v>-0.81584400000000001</c:v>
                </c:pt>
                <c:pt idx="950">
                  <c:v>-0.97270699999999999</c:v>
                </c:pt>
                <c:pt idx="951">
                  <c:v>-0.81584400000000001</c:v>
                </c:pt>
                <c:pt idx="952">
                  <c:v>-0.97270699999999999</c:v>
                </c:pt>
                <c:pt idx="953">
                  <c:v>-0.81584400000000001</c:v>
                </c:pt>
                <c:pt idx="954">
                  <c:v>-0.81584400000000001</c:v>
                </c:pt>
                <c:pt idx="955">
                  <c:v>-0.97270699999999999</c:v>
                </c:pt>
                <c:pt idx="956">
                  <c:v>-0.97270699999999999</c:v>
                </c:pt>
                <c:pt idx="957">
                  <c:v>-0.81584400000000001</c:v>
                </c:pt>
                <c:pt idx="958">
                  <c:v>-0.81584400000000001</c:v>
                </c:pt>
                <c:pt idx="959">
                  <c:v>-0.97270699999999999</c:v>
                </c:pt>
                <c:pt idx="960">
                  <c:v>-0.97270699999999999</c:v>
                </c:pt>
                <c:pt idx="961">
                  <c:v>-0.81584400000000001</c:v>
                </c:pt>
                <c:pt idx="962">
                  <c:v>-0.81584400000000001</c:v>
                </c:pt>
                <c:pt idx="963">
                  <c:v>-0.97270699999999999</c:v>
                </c:pt>
                <c:pt idx="964">
                  <c:v>-0.97270699999999999</c:v>
                </c:pt>
                <c:pt idx="965">
                  <c:v>-0.81584400000000001</c:v>
                </c:pt>
                <c:pt idx="966">
                  <c:v>-0.81584400000000001</c:v>
                </c:pt>
                <c:pt idx="967">
                  <c:v>-0.97270699999999999</c:v>
                </c:pt>
                <c:pt idx="968">
                  <c:v>-0.97270699999999999</c:v>
                </c:pt>
                <c:pt idx="969">
                  <c:v>-0.81584400000000001</c:v>
                </c:pt>
                <c:pt idx="970">
                  <c:v>-0.81584400000000001</c:v>
                </c:pt>
                <c:pt idx="971">
                  <c:v>-0.97270699999999999</c:v>
                </c:pt>
                <c:pt idx="972">
                  <c:v>-0.97270699999999999</c:v>
                </c:pt>
                <c:pt idx="973">
                  <c:v>-0.81584400000000001</c:v>
                </c:pt>
                <c:pt idx="974">
                  <c:v>-0.97270699999999999</c:v>
                </c:pt>
                <c:pt idx="975">
                  <c:v>-0.81584400000000001</c:v>
                </c:pt>
                <c:pt idx="976">
                  <c:v>-0.97270699999999999</c:v>
                </c:pt>
                <c:pt idx="977">
                  <c:v>-0.81584400000000001</c:v>
                </c:pt>
                <c:pt idx="978">
                  <c:v>-0.97270699999999999</c:v>
                </c:pt>
                <c:pt idx="979">
                  <c:v>-0.81584400000000001</c:v>
                </c:pt>
                <c:pt idx="980">
                  <c:v>-0.97270699999999999</c:v>
                </c:pt>
                <c:pt idx="981">
                  <c:v>-0.81584400000000001</c:v>
                </c:pt>
                <c:pt idx="982">
                  <c:v>-0.81584400000000001</c:v>
                </c:pt>
                <c:pt idx="983">
                  <c:v>-0.97270699999999999</c:v>
                </c:pt>
                <c:pt idx="984">
                  <c:v>-0.97270699999999999</c:v>
                </c:pt>
                <c:pt idx="985">
                  <c:v>-0.81584400000000001</c:v>
                </c:pt>
                <c:pt idx="986">
                  <c:v>-0.81584400000000001</c:v>
                </c:pt>
                <c:pt idx="987">
                  <c:v>-0.97270699999999999</c:v>
                </c:pt>
                <c:pt idx="988">
                  <c:v>-0.97270699999999999</c:v>
                </c:pt>
                <c:pt idx="989">
                  <c:v>-0.81584400000000001</c:v>
                </c:pt>
                <c:pt idx="990">
                  <c:v>-0.97270699999999999</c:v>
                </c:pt>
                <c:pt idx="991">
                  <c:v>-0.81584400000000001</c:v>
                </c:pt>
                <c:pt idx="992">
                  <c:v>-0.97270699999999999</c:v>
                </c:pt>
                <c:pt idx="993">
                  <c:v>-0.81584400000000001</c:v>
                </c:pt>
                <c:pt idx="994">
                  <c:v>-0.97270699999999999</c:v>
                </c:pt>
                <c:pt idx="995">
                  <c:v>-0.81584400000000001</c:v>
                </c:pt>
                <c:pt idx="996">
                  <c:v>-0.81584400000000001</c:v>
                </c:pt>
                <c:pt idx="997">
                  <c:v>-0.97270699999999999</c:v>
                </c:pt>
                <c:pt idx="998">
                  <c:v>-0.81584400000000001</c:v>
                </c:pt>
                <c:pt idx="999">
                  <c:v>-0.97270699999999999</c:v>
                </c:pt>
                <c:pt idx="1000">
                  <c:v>-0.97270699999999999</c:v>
                </c:pt>
                <c:pt idx="1001">
                  <c:v>-0.81584400000000001</c:v>
                </c:pt>
                <c:pt idx="1002">
                  <c:v>-0.97270699999999999</c:v>
                </c:pt>
                <c:pt idx="1003">
                  <c:v>-0.81584400000000001</c:v>
                </c:pt>
                <c:pt idx="1004">
                  <c:v>-0.81584400000000001</c:v>
                </c:pt>
                <c:pt idx="1005">
                  <c:v>-0.97270699999999999</c:v>
                </c:pt>
                <c:pt idx="1006">
                  <c:v>-0.97270699999999999</c:v>
                </c:pt>
                <c:pt idx="1007">
                  <c:v>-0.81584400000000001</c:v>
                </c:pt>
                <c:pt idx="1008">
                  <c:v>-0.81584400000000001</c:v>
                </c:pt>
                <c:pt idx="1009">
                  <c:v>-0.97270699999999999</c:v>
                </c:pt>
                <c:pt idx="1010">
                  <c:v>-0.97270699999999999</c:v>
                </c:pt>
                <c:pt idx="1011">
                  <c:v>-0.81584400000000001</c:v>
                </c:pt>
                <c:pt idx="1012">
                  <c:v>-0.97270699999999999</c:v>
                </c:pt>
                <c:pt idx="1013">
                  <c:v>-0.81584400000000001</c:v>
                </c:pt>
                <c:pt idx="1014">
                  <c:v>-0.97270699999999999</c:v>
                </c:pt>
                <c:pt idx="1015">
                  <c:v>-0.81584400000000001</c:v>
                </c:pt>
                <c:pt idx="1016">
                  <c:v>-0.97270699999999999</c:v>
                </c:pt>
                <c:pt idx="1017">
                  <c:v>-0.81584400000000001</c:v>
                </c:pt>
                <c:pt idx="1018">
                  <c:v>-0.97270699999999999</c:v>
                </c:pt>
                <c:pt idx="1019">
                  <c:v>-0.81584400000000001</c:v>
                </c:pt>
                <c:pt idx="1020">
                  <c:v>-0.81584400000000001</c:v>
                </c:pt>
                <c:pt idx="1021">
                  <c:v>-0.97270699999999999</c:v>
                </c:pt>
                <c:pt idx="1022">
                  <c:v>-0.81584400000000001</c:v>
                </c:pt>
                <c:pt idx="1023">
                  <c:v>-0.97270699999999999</c:v>
                </c:pt>
                <c:pt idx="1024">
                  <c:v>-0.97270699999999999</c:v>
                </c:pt>
                <c:pt idx="1025">
                  <c:v>-0.81584400000000001</c:v>
                </c:pt>
                <c:pt idx="1026">
                  <c:v>-0.81584400000000001</c:v>
                </c:pt>
                <c:pt idx="1027">
                  <c:v>-0.97270699999999999</c:v>
                </c:pt>
                <c:pt idx="1028">
                  <c:v>-0.81584400000000001</c:v>
                </c:pt>
                <c:pt idx="1029">
                  <c:v>-0.97270699999999999</c:v>
                </c:pt>
                <c:pt idx="1030">
                  <c:v>-0.81584400000000001</c:v>
                </c:pt>
                <c:pt idx="1031">
                  <c:v>-0.97270699999999999</c:v>
                </c:pt>
                <c:pt idx="1032">
                  <c:v>-0.97270699999999999</c:v>
                </c:pt>
                <c:pt idx="1033">
                  <c:v>-0.81584400000000001</c:v>
                </c:pt>
                <c:pt idx="1034">
                  <c:v>-0.97270699999999999</c:v>
                </c:pt>
                <c:pt idx="1035">
                  <c:v>-0.81584400000000001</c:v>
                </c:pt>
                <c:pt idx="1036">
                  <c:v>-0.81584400000000001</c:v>
                </c:pt>
                <c:pt idx="1037">
                  <c:v>-0.97270699999999999</c:v>
                </c:pt>
                <c:pt idx="1038">
                  <c:v>-0.97270699999999999</c:v>
                </c:pt>
                <c:pt idx="1039">
                  <c:v>-0.81584400000000001</c:v>
                </c:pt>
                <c:pt idx="1040">
                  <c:v>-0.97270699999999999</c:v>
                </c:pt>
                <c:pt idx="1041">
                  <c:v>-0.81584400000000001</c:v>
                </c:pt>
                <c:pt idx="1042">
                  <c:v>-0.81584400000000001</c:v>
                </c:pt>
                <c:pt idx="1043">
                  <c:v>-0.97270699999999999</c:v>
                </c:pt>
                <c:pt idx="1044">
                  <c:v>-0.97270699999999999</c:v>
                </c:pt>
                <c:pt idx="1045">
                  <c:v>-0.81584400000000001</c:v>
                </c:pt>
                <c:pt idx="1046">
                  <c:v>-0.81584400000000001</c:v>
                </c:pt>
                <c:pt idx="1047">
                  <c:v>-0.97270699999999999</c:v>
                </c:pt>
                <c:pt idx="1048">
                  <c:v>-0.81584400000000001</c:v>
                </c:pt>
                <c:pt idx="1049">
                  <c:v>-0.97270699999999999</c:v>
                </c:pt>
                <c:pt idx="1050">
                  <c:v>-0.81584400000000001</c:v>
                </c:pt>
                <c:pt idx="1051">
                  <c:v>-0.97270699999999999</c:v>
                </c:pt>
                <c:pt idx="1052">
                  <c:v>-0.97270699999999999</c:v>
                </c:pt>
                <c:pt idx="1053">
                  <c:v>-0.81584400000000001</c:v>
                </c:pt>
                <c:pt idx="1054">
                  <c:v>-0.97270699999999999</c:v>
                </c:pt>
                <c:pt idx="1055">
                  <c:v>-0.81584400000000001</c:v>
                </c:pt>
                <c:pt idx="1056">
                  <c:v>-0.97270699999999999</c:v>
                </c:pt>
                <c:pt idx="1057">
                  <c:v>-0.81584400000000001</c:v>
                </c:pt>
                <c:pt idx="1058">
                  <c:v>-0.97270699999999999</c:v>
                </c:pt>
                <c:pt idx="1059">
                  <c:v>-0.81584400000000001</c:v>
                </c:pt>
                <c:pt idx="1060">
                  <c:v>-0.97270699999999999</c:v>
                </c:pt>
                <c:pt idx="1061">
                  <c:v>-0.97270699999999999</c:v>
                </c:pt>
                <c:pt idx="1062">
                  <c:v>-0.97270699999999999</c:v>
                </c:pt>
                <c:pt idx="1063">
                  <c:v>-0.81584400000000001</c:v>
                </c:pt>
                <c:pt idx="1064">
                  <c:v>-0.97270699999999999</c:v>
                </c:pt>
                <c:pt idx="1065">
                  <c:v>-0.81584400000000001</c:v>
                </c:pt>
                <c:pt idx="1066">
                  <c:v>-0.81584400000000001</c:v>
                </c:pt>
                <c:pt idx="1067">
                  <c:v>-0.97270699999999999</c:v>
                </c:pt>
                <c:pt idx="1068">
                  <c:v>-0.97270699999999999</c:v>
                </c:pt>
                <c:pt idx="1069">
                  <c:v>-0.81584400000000001</c:v>
                </c:pt>
                <c:pt idx="1070">
                  <c:v>-0.97270699999999999</c:v>
                </c:pt>
                <c:pt idx="1071">
                  <c:v>-0.81584400000000001</c:v>
                </c:pt>
                <c:pt idx="1072">
                  <c:v>-0.97270699999999999</c:v>
                </c:pt>
                <c:pt idx="1073">
                  <c:v>-0.81584400000000001</c:v>
                </c:pt>
                <c:pt idx="1074">
                  <c:v>-0.97270699999999999</c:v>
                </c:pt>
                <c:pt idx="1075">
                  <c:v>-0.81584400000000001</c:v>
                </c:pt>
                <c:pt idx="1076">
                  <c:v>-0.97270699999999999</c:v>
                </c:pt>
                <c:pt idx="1077">
                  <c:v>-0.81584400000000001</c:v>
                </c:pt>
                <c:pt idx="1078">
                  <c:v>-0.97270699999999999</c:v>
                </c:pt>
                <c:pt idx="1079">
                  <c:v>-0.81584400000000001</c:v>
                </c:pt>
                <c:pt idx="1080">
                  <c:v>-0.97270699999999999</c:v>
                </c:pt>
                <c:pt idx="1081">
                  <c:v>-0.81584400000000001</c:v>
                </c:pt>
                <c:pt idx="1082">
                  <c:v>-0.97270699999999999</c:v>
                </c:pt>
                <c:pt idx="1083">
                  <c:v>-0.81584400000000001</c:v>
                </c:pt>
                <c:pt idx="1084">
                  <c:v>-0.97270699999999999</c:v>
                </c:pt>
                <c:pt idx="1085">
                  <c:v>-0.81584400000000001</c:v>
                </c:pt>
                <c:pt idx="1086">
                  <c:v>-0.97270699999999999</c:v>
                </c:pt>
                <c:pt idx="1087">
                  <c:v>-0.81584400000000001</c:v>
                </c:pt>
                <c:pt idx="1088">
                  <c:v>-0.97270699999999999</c:v>
                </c:pt>
                <c:pt idx="1089">
                  <c:v>-0.81584400000000001</c:v>
                </c:pt>
                <c:pt idx="1090">
                  <c:v>-0.97270699999999999</c:v>
                </c:pt>
                <c:pt idx="1091">
                  <c:v>-0.81584400000000001</c:v>
                </c:pt>
                <c:pt idx="1092">
                  <c:v>-0.97270699999999999</c:v>
                </c:pt>
                <c:pt idx="1093">
                  <c:v>-0.97270699999999999</c:v>
                </c:pt>
                <c:pt idx="1094">
                  <c:v>-0.97270699999999999</c:v>
                </c:pt>
                <c:pt idx="1095">
                  <c:v>-0.81584400000000001</c:v>
                </c:pt>
                <c:pt idx="1096">
                  <c:v>-0.97270699999999999</c:v>
                </c:pt>
                <c:pt idx="1097">
                  <c:v>-0.81584400000000001</c:v>
                </c:pt>
                <c:pt idx="1098">
                  <c:v>-0.97270699999999999</c:v>
                </c:pt>
                <c:pt idx="1099">
                  <c:v>-0.81584400000000001</c:v>
                </c:pt>
                <c:pt idx="1100">
                  <c:v>-0.97270699999999999</c:v>
                </c:pt>
                <c:pt idx="1101">
                  <c:v>-0.81584400000000001</c:v>
                </c:pt>
                <c:pt idx="1102">
                  <c:v>-0.97270699999999999</c:v>
                </c:pt>
                <c:pt idx="1103">
                  <c:v>-0.81584400000000001</c:v>
                </c:pt>
                <c:pt idx="1104">
                  <c:v>-0.97270699999999999</c:v>
                </c:pt>
                <c:pt idx="1105">
                  <c:v>-0.81584400000000001</c:v>
                </c:pt>
                <c:pt idx="1106">
                  <c:v>-0.97270699999999999</c:v>
                </c:pt>
                <c:pt idx="1107">
                  <c:v>-0.81584400000000001</c:v>
                </c:pt>
                <c:pt idx="1108">
                  <c:v>-0.81584400000000001</c:v>
                </c:pt>
                <c:pt idx="1109">
                  <c:v>-0.97270699999999999</c:v>
                </c:pt>
                <c:pt idx="1110">
                  <c:v>-0.97270699999999999</c:v>
                </c:pt>
                <c:pt idx="1111">
                  <c:v>-0.81584400000000001</c:v>
                </c:pt>
                <c:pt idx="1112">
                  <c:v>-0.81584400000000001</c:v>
                </c:pt>
                <c:pt idx="1113">
                  <c:v>-0.97270699999999999</c:v>
                </c:pt>
                <c:pt idx="1114">
                  <c:v>-0.97270699999999999</c:v>
                </c:pt>
                <c:pt idx="1115">
                  <c:v>-0.81584400000000001</c:v>
                </c:pt>
                <c:pt idx="1116">
                  <c:v>-0.97270699999999999</c:v>
                </c:pt>
                <c:pt idx="1117">
                  <c:v>-0.81584400000000001</c:v>
                </c:pt>
                <c:pt idx="1118">
                  <c:v>-0.97270699999999999</c:v>
                </c:pt>
                <c:pt idx="1119">
                  <c:v>-0.81584400000000001</c:v>
                </c:pt>
                <c:pt idx="1120">
                  <c:v>-0.81584400000000001</c:v>
                </c:pt>
                <c:pt idx="1121">
                  <c:v>-0.97270699999999999</c:v>
                </c:pt>
                <c:pt idx="1122">
                  <c:v>-0.97270699999999999</c:v>
                </c:pt>
                <c:pt idx="1123">
                  <c:v>-0.81584400000000001</c:v>
                </c:pt>
                <c:pt idx="1124">
                  <c:v>-0.97270699999999999</c:v>
                </c:pt>
                <c:pt idx="1125">
                  <c:v>-0.81584400000000001</c:v>
                </c:pt>
                <c:pt idx="1126">
                  <c:v>-0.81584400000000001</c:v>
                </c:pt>
                <c:pt idx="1127">
                  <c:v>-0.97270699999999999</c:v>
                </c:pt>
                <c:pt idx="1128">
                  <c:v>-0.97270699999999999</c:v>
                </c:pt>
                <c:pt idx="1129">
                  <c:v>-0.81584400000000001</c:v>
                </c:pt>
                <c:pt idx="1130">
                  <c:v>-0.81584400000000001</c:v>
                </c:pt>
                <c:pt idx="1131">
                  <c:v>-0.97270699999999999</c:v>
                </c:pt>
                <c:pt idx="1132">
                  <c:v>-0.81584400000000001</c:v>
                </c:pt>
                <c:pt idx="1133">
                  <c:v>-0.97270699999999999</c:v>
                </c:pt>
                <c:pt idx="1134">
                  <c:v>-0.81584400000000001</c:v>
                </c:pt>
                <c:pt idx="1135">
                  <c:v>-0.97270699999999999</c:v>
                </c:pt>
                <c:pt idx="1136">
                  <c:v>-0.97270699999999999</c:v>
                </c:pt>
                <c:pt idx="1137">
                  <c:v>-0.81584400000000001</c:v>
                </c:pt>
                <c:pt idx="1138">
                  <c:v>-0.97270699999999999</c:v>
                </c:pt>
                <c:pt idx="1139">
                  <c:v>-0.81584400000000001</c:v>
                </c:pt>
                <c:pt idx="1140">
                  <c:v>-0.97270699999999999</c:v>
                </c:pt>
                <c:pt idx="1141">
                  <c:v>-0.81584400000000001</c:v>
                </c:pt>
                <c:pt idx="1142">
                  <c:v>-0.97270699999999999</c:v>
                </c:pt>
                <c:pt idx="1143">
                  <c:v>-0.81584400000000001</c:v>
                </c:pt>
                <c:pt idx="1144">
                  <c:v>-0.81584400000000001</c:v>
                </c:pt>
                <c:pt idx="1145">
                  <c:v>-0.97270699999999999</c:v>
                </c:pt>
                <c:pt idx="1146">
                  <c:v>-0.81584400000000001</c:v>
                </c:pt>
                <c:pt idx="1147">
                  <c:v>-0.97270699999999999</c:v>
                </c:pt>
                <c:pt idx="1148">
                  <c:v>-0.81584400000000001</c:v>
                </c:pt>
                <c:pt idx="1149">
                  <c:v>-0.97270699999999999</c:v>
                </c:pt>
                <c:pt idx="1150">
                  <c:v>-0.97270699999999999</c:v>
                </c:pt>
                <c:pt idx="1151">
                  <c:v>-0.81584400000000001</c:v>
                </c:pt>
                <c:pt idx="1152">
                  <c:v>-0.81584400000000001</c:v>
                </c:pt>
                <c:pt idx="1153">
                  <c:v>-0.97270699999999999</c:v>
                </c:pt>
                <c:pt idx="1154">
                  <c:v>-0.81584400000000001</c:v>
                </c:pt>
                <c:pt idx="1155">
                  <c:v>-0.97270699999999999</c:v>
                </c:pt>
                <c:pt idx="1156">
                  <c:v>-0.81584400000000001</c:v>
                </c:pt>
                <c:pt idx="1157">
                  <c:v>-0.97270699999999999</c:v>
                </c:pt>
                <c:pt idx="1158">
                  <c:v>-0.81584400000000001</c:v>
                </c:pt>
                <c:pt idx="1159">
                  <c:v>-0.97270699999999999</c:v>
                </c:pt>
                <c:pt idx="1160">
                  <c:v>-0.81584400000000001</c:v>
                </c:pt>
                <c:pt idx="1161">
                  <c:v>-0.81584400000000001</c:v>
                </c:pt>
                <c:pt idx="1162">
                  <c:v>-0.81584400000000001</c:v>
                </c:pt>
                <c:pt idx="1163">
                  <c:v>-0.97270699999999999</c:v>
                </c:pt>
                <c:pt idx="1164">
                  <c:v>-0.97270699999999999</c:v>
                </c:pt>
                <c:pt idx="1165">
                  <c:v>-0.81584400000000001</c:v>
                </c:pt>
                <c:pt idx="1166">
                  <c:v>-0.81584400000000001</c:v>
                </c:pt>
                <c:pt idx="1167">
                  <c:v>-0.97270699999999999</c:v>
                </c:pt>
                <c:pt idx="1168">
                  <c:v>-0.81584400000000001</c:v>
                </c:pt>
                <c:pt idx="1169">
                  <c:v>-0.97270699999999999</c:v>
                </c:pt>
                <c:pt idx="1170">
                  <c:v>-0.97270699999999999</c:v>
                </c:pt>
                <c:pt idx="1171">
                  <c:v>-0.81584400000000001</c:v>
                </c:pt>
                <c:pt idx="1172">
                  <c:v>-0.81584400000000001</c:v>
                </c:pt>
                <c:pt idx="1173">
                  <c:v>-0.97270699999999999</c:v>
                </c:pt>
                <c:pt idx="1174">
                  <c:v>-0.81584400000000001</c:v>
                </c:pt>
                <c:pt idx="1175">
                  <c:v>-0.97270699999999999</c:v>
                </c:pt>
                <c:pt idx="1176">
                  <c:v>-0.81584400000000001</c:v>
                </c:pt>
                <c:pt idx="1177">
                  <c:v>-0.97270699999999999</c:v>
                </c:pt>
                <c:pt idx="1178">
                  <c:v>-0.81584400000000001</c:v>
                </c:pt>
                <c:pt idx="1179">
                  <c:v>-0.81584400000000001</c:v>
                </c:pt>
                <c:pt idx="1180">
                  <c:v>-0.81584400000000001</c:v>
                </c:pt>
                <c:pt idx="1181">
                  <c:v>11.262587</c:v>
                </c:pt>
                <c:pt idx="1182">
                  <c:v>11.576313000000001</c:v>
                </c:pt>
                <c:pt idx="1183">
                  <c:v>11.576313000000001</c:v>
                </c:pt>
                <c:pt idx="1184">
                  <c:v>11.576313000000001</c:v>
                </c:pt>
                <c:pt idx="1185">
                  <c:v>11.733176</c:v>
                </c:pt>
                <c:pt idx="1186">
                  <c:v>11.733176</c:v>
                </c:pt>
                <c:pt idx="1187">
                  <c:v>11.576313000000001</c:v>
                </c:pt>
                <c:pt idx="1188">
                  <c:v>11.576313000000001</c:v>
                </c:pt>
                <c:pt idx="1189">
                  <c:v>11.733176</c:v>
                </c:pt>
                <c:pt idx="1190">
                  <c:v>11.576313000000001</c:v>
                </c:pt>
                <c:pt idx="1191">
                  <c:v>11.733176</c:v>
                </c:pt>
                <c:pt idx="1192">
                  <c:v>11.733176</c:v>
                </c:pt>
                <c:pt idx="1193">
                  <c:v>11.576313000000001</c:v>
                </c:pt>
                <c:pt idx="1194">
                  <c:v>11.576313000000001</c:v>
                </c:pt>
                <c:pt idx="1195">
                  <c:v>11.733176</c:v>
                </c:pt>
                <c:pt idx="1196">
                  <c:v>11.733176</c:v>
                </c:pt>
                <c:pt idx="1197">
                  <c:v>11.576313000000001</c:v>
                </c:pt>
                <c:pt idx="1198">
                  <c:v>11.733176</c:v>
                </c:pt>
                <c:pt idx="1199">
                  <c:v>11.576313000000001</c:v>
                </c:pt>
              </c:numCache>
            </c:numRef>
          </c:yVal>
          <c:smooth val="0"/>
          <c:extLst>
            <c:ext xmlns:c16="http://schemas.microsoft.com/office/drawing/2014/chart" uri="{C3380CC4-5D6E-409C-BE32-E72D297353CC}">
              <c16:uniqueId val="{00000001-90A0-46BD-A360-35033A1E103C}"/>
            </c:ext>
          </c:extLst>
        </c:ser>
        <c:dLbls>
          <c:showLegendKey val="0"/>
          <c:showVal val="0"/>
          <c:showCatName val="0"/>
          <c:showSerName val="0"/>
          <c:showPercent val="0"/>
          <c:showBubbleSize val="0"/>
        </c:dLbls>
        <c:axId val="205390280"/>
        <c:axId val="205389496"/>
      </c:scatterChart>
      <c:scatterChart>
        <c:scatterStyle val="lineMarker"/>
        <c:varyColors val="0"/>
        <c:ser>
          <c:idx val="2"/>
          <c:order val="2"/>
          <c:tx>
            <c:strRef>
              <c:f>'Decay Mode Data (from scope)'!$F$1</c:f>
              <c:strCache>
                <c:ptCount val="1"/>
                <c:pt idx="0">
                  <c:v>Fast Current (A)</c:v>
                </c:pt>
              </c:strCache>
            </c:strRef>
          </c:tx>
          <c:spPr>
            <a:ln w="19050" cap="rnd">
              <a:solidFill>
                <a:schemeClr val="accent3"/>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scope)'!$F$7:$F$1206</c:f>
              <c:numCache>
                <c:formatCode>General</c:formatCode>
                <c:ptCount val="1200"/>
                <c:pt idx="0">
                  <c:v>1.0832200000000001</c:v>
                </c:pt>
                <c:pt idx="1">
                  <c:v>1.11459</c:v>
                </c:pt>
                <c:pt idx="2">
                  <c:v>1.11459</c:v>
                </c:pt>
                <c:pt idx="3">
                  <c:v>1.0989100000000001</c:v>
                </c:pt>
                <c:pt idx="4">
                  <c:v>1.0989100000000001</c:v>
                </c:pt>
                <c:pt idx="5">
                  <c:v>1.0675300000000001</c:v>
                </c:pt>
                <c:pt idx="6">
                  <c:v>1.0832200000000001</c:v>
                </c:pt>
                <c:pt idx="7">
                  <c:v>1.0675300000000001</c:v>
                </c:pt>
                <c:pt idx="8">
                  <c:v>1.0675300000000001</c:v>
                </c:pt>
                <c:pt idx="9">
                  <c:v>1.0832200000000001</c:v>
                </c:pt>
                <c:pt idx="10">
                  <c:v>1.0675300000000001</c:v>
                </c:pt>
                <c:pt idx="11">
                  <c:v>1.05185</c:v>
                </c:pt>
                <c:pt idx="12">
                  <c:v>1.05185</c:v>
                </c:pt>
                <c:pt idx="13">
                  <c:v>1.03616</c:v>
                </c:pt>
                <c:pt idx="14">
                  <c:v>1.03616</c:v>
                </c:pt>
                <c:pt idx="15">
                  <c:v>1.02047</c:v>
                </c:pt>
                <c:pt idx="16">
                  <c:v>1.0047900000000001</c:v>
                </c:pt>
                <c:pt idx="17">
                  <c:v>1.02047</c:v>
                </c:pt>
                <c:pt idx="18">
                  <c:v>1.0047900000000001</c:v>
                </c:pt>
                <c:pt idx="19">
                  <c:v>0.98909999999999998</c:v>
                </c:pt>
                <c:pt idx="20">
                  <c:v>1.0047900000000001</c:v>
                </c:pt>
                <c:pt idx="21">
                  <c:v>0.97341999999999995</c:v>
                </c:pt>
                <c:pt idx="22">
                  <c:v>0.97341999999999995</c:v>
                </c:pt>
                <c:pt idx="23">
                  <c:v>0.97341999999999995</c:v>
                </c:pt>
                <c:pt idx="24">
                  <c:v>0.98909999999999998</c:v>
                </c:pt>
                <c:pt idx="25">
                  <c:v>0.95772999999999997</c:v>
                </c:pt>
                <c:pt idx="26">
                  <c:v>0.97341999999999995</c:v>
                </c:pt>
                <c:pt idx="27">
                  <c:v>0.94203999999999999</c:v>
                </c:pt>
                <c:pt idx="28">
                  <c:v>0.94203999999999999</c:v>
                </c:pt>
                <c:pt idx="29">
                  <c:v>0.95772999999999997</c:v>
                </c:pt>
                <c:pt idx="30">
                  <c:v>0.97341999999999995</c:v>
                </c:pt>
                <c:pt idx="31">
                  <c:v>0.91066999999999998</c:v>
                </c:pt>
                <c:pt idx="32">
                  <c:v>0.91066999999999998</c:v>
                </c:pt>
                <c:pt idx="33">
                  <c:v>0.92635999999999996</c:v>
                </c:pt>
                <c:pt idx="34">
                  <c:v>0.92635999999999996</c:v>
                </c:pt>
                <c:pt idx="35">
                  <c:v>0.91066999999999998</c:v>
                </c:pt>
                <c:pt idx="36">
                  <c:v>0.91066999999999998</c:v>
                </c:pt>
                <c:pt idx="37">
                  <c:v>0.87929999999999997</c:v>
                </c:pt>
                <c:pt idx="38">
                  <c:v>0.91066999999999998</c:v>
                </c:pt>
                <c:pt idx="39">
                  <c:v>0.89497999999999989</c:v>
                </c:pt>
                <c:pt idx="40">
                  <c:v>0.91066999999999998</c:v>
                </c:pt>
                <c:pt idx="41">
                  <c:v>0.87929999999999997</c:v>
                </c:pt>
                <c:pt idx="42">
                  <c:v>0.87929999999999997</c:v>
                </c:pt>
                <c:pt idx="43">
                  <c:v>0.86360999999999999</c:v>
                </c:pt>
                <c:pt idx="44">
                  <c:v>0.86360999999999999</c:v>
                </c:pt>
                <c:pt idx="45">
                  <c:v>0.84792999999999996</c:v>
                </c:pt>
                <c:pt idx="46">
                  <c:v>0.86360999999999999</c:v>
                </c:pt>
                <c:pt idx="47">
                  <c:v>0.84792999999999996</c:v>
                </c:pt>
                <c:pt idx="48">
                  <c:v>0.84792999999999996</c:v>
                </c:pt>
                <c:pt idx="49">
                  <c:v>0.83224000000000009</c:v>
                </c:pt>
                <c:pt idx="50">
                  <c:v>0.83224000000000009</c:v>
                </c:pt>
                <c:pt idx="51">
                  <c:v>0.81655000000000011</c:v>
                </c:pt>
                <c:pt idx="52">
                  <c:v>0.83224000000000009</c:v>
                </c:pt>
                <c:pt idx="53">
                  <c:v>0.81655000000000011</c:v>
                </c:pt>
                <c:pt idx="54">
                  <c:v>0.81655000000000011</c:v>
                </c:pt>
                <c:pt idx="55">
                  <c:v>0.78517999999999999</c:v>
                </c:pt>
                <c:pt idx="56">
                  <c:v>0.78517999999999999</c:v>
                </c:pt>
                <c:pt idx="57">
                  <c:v>0.80087000000000008</c:v>
                </c:pt>
                <c:pt idx="58">
                  <c:v>0.80087000000000008</c:v>
                </c:pt>
                <c:pt idx="59">
                  <c:v>0.75381000000000009</c:v>
                </c:pt>
                <c:pt idx="60">
                  <c:v>0.78517999999999999</c:v>
                </c:pt>
                <c:pt idx="61">
                  <c:v>0.73812</c:v>
                </c:pt>
                <c:pt idx="62">
                  <c:v>0.73812</c:v>
                </c:pt>
                <c:pt idx="63">
                  <c:v>0.75381000000000009</c:v>
                </c:pt>
                <c:pt idx="64">
                  <c:v>0.75381000000000009</c:v>
                </c:pt>
                <c:pt idx="65">
                  <c:v>0.73812</c:v>
                </c:pt>
                <c:pt idx="66">
                  <c:v>0.75381000000000009</c:v>
                </c:pt>
                <c:pt idx="67">
                  <c:v>0.73812</c:v>
                </c:pt>
                <c:pt idx="68">
                  <c:v>0.73812</c:v>
                </c:pt>
                <c:pt idx="69">
                  <c:v>0.73812</c:v>
                </c:pt>
                <c:pt idx="70">
                  <c:v>0.73812</c:v>
                </c:pt>
                <c:pt idx="71">
                  <c:v>0.70674999999999999</c:v>
                </c:pt>
                <c:pt idx="72">
                  <c:v>0.72243999999999997</c:v>
                </c:pt>
                <c:pt idx="73">
                  <c:v>0.69106000000000001</c:v>
                </c:pt>
                <c:pt idx="74">
                  <c:v>0.69106000000000001</c:v>
                </c:pt>
                <c:pt idx="75">
                  <c:v>0.70674999999999999</c:v>
                </c:pt>
                <c:pt idx="76">
                  <c:v>0.69106000000000001</c:v>
                </c:pt>
                <c:pt idx="77">
                  <c:v>0.65969</c:v>
                </c:pt>
                <c:pt idx="78">
                  <c:v>0.67537999999999998</c:v>
                </c:pt>
                <c:pt idx="79">
                  <c:v>0.65969</c:v>
                </c:pt>
                <c:pt idx="80">
                  <c:v>0.65969</c:v>
                </c:pt>
                <c:pt idx="81">
                  <c:v>0.65969</c:v>
                </c:pt>
                <c:pt idx="82">
                  <c:v>0.65969</c:v>
                </c:pt>
                <c:pt idx="83">
                  <c:v>0.64400000000000002</c:v>
                </c:pt>
                <c:pt idx="84">
                  <c:v>0.64400000000000002</c:v>
                </c:pt>
                <c:pt idx="85">
                  <c:v>0.65969</c:v>
                </c:pt>
                <c:pt idx="86">
                  <c:v>0.64400000000000002</c:v>
                </c:pt>
                <c:pt idx="87">
                  <c:v>0.62831999999999999</c:v>
                </c:pt>
                <c:pt idx="88">
                  <c:v>0.64400000000000002</c:v>
                </c:pt>
                <c:pt idx="89">
                  <c:v>0.62831999999999999</c:v>
                </c:pt>
                <c:pt idx="90">
                  <c:v>0.62831999999999999</c:v>
                </c:pt>
                <c:pt idx="91">
                  <c:v>0.59694999999999998</c:v>
                </c:pt>
                <c:pt idx="92">
                  <c:v>0.61263000000000001</c:v>
                </c:pt>
                <c:pt idx="93">
                  <c:v>0.59694999999999998</c:v>
                </c:pt>
                <c:pt idx="94">
                  <c:v>0.59694999999999998</c:v>
                </c:pt>
                <c:pt idx="95">
                  <c:v>0.61263000000000001</c:v>
                </c:pt>
                <c:pt idx="96">
                  <c:v>0.59694999999999998</c:v>
                </c:pt>
                <c:pt idx="97">
                  <c:v>0.58126</c:v>
                </c:pt>
                <c:pt idx="98">
                  <c:v>0.59694999999999998</c:v>
                </c:pt>
                <c:pt idx="99">
                  <c:v>0.58126</c:v>
                </c:pt>
                <c:pt idx="100">
                  <c:v>0.58126</c:v>
                </c:pt>
                <c:pt idx="101">
                  <c:v>0.56557000000000002</c:v>
                </c:pt>
                <c:pt idx="102">
                  <c:v>0.58126</c:v>
                </c:pt>
                <c:pt idx="103">
                  <c:v>0.56557000000000002</c:v>
                </c:pt>
                <c:pt idx="104">
                  <c:v>0.56557000000000002</c:v>
                </c:pt>
                <c:pt idx="105">
                  <c:v>0.54988999999999999</c:v>
                </c:pt>
                <c:pt idx="106">
                  <c:v>0.54988999999999999</c:v>
                </c:pt>
                <c:pt idx="107">
                  <c:v>0.53420000000000001</c:v>
                </c:pt>
                <c:pt idx="108">
                  <c:v>0.53420000000000001</c:v>
                </c:pt>
                <c:pt idx="109">
                  <c:v>0.50283</c:v>
                </c:pt>
                <c:pt idx="110">
                  <c:v>0.50283</c:v>
                </c:pt>
                <c:pt idx="111">
                  <c:v>0.53420000000000001</c:v>
                </c:pt>
                <c:pt idx="112">
                  <c:v>0.50283</c:v>
                </c:pt>
                <c:pt idx="113">
                  <c:v>0.48714000000000002</c:v>
                </c:pt>
                <c:pt idx="114">
                  <c:v>0.48714000000000002</c:v>
                </c:pt>
                <c:pt idx="115">
                  <c:v>0.50283</c:v>
                </c:pt>
                <c:pt idx="116">
                  <c:v>0.47145999999999999</c:v>
                </c:pt>
                <c:pt idx="117">
                  <c:v>0.48714000000000002</c:v>
                </c:pt>
                <c:pt idx="118">
                  <c:v>0.48714000000000002</c:v>
                </c:pt>
                <c:pt idx="119">
                  <c:v>0.45577000000000001</c:v>
                </c:pt>
                <c:pt idx="120">
                  <c:v>0.45577000000000001</c:v>
                </c:pt>
                <c:pt idx="121">
                  <c:v>0.44007999999999997</c:v>
                </c:pt>
                <c:pt idx="122">
                  <c:v>0.4244</c:v>
                </c:pt>
                <c:pt idx="123">
                  <c:v>0.45577000000000001</c:v>
                </c:pt>
                <c:pt idx="124">
                  <c:v>0.45577000000000001</c:v>
                </c:pt>
                <c:pt idx="125">
                  <c:v>0.4244</c:v>
                </c:pt>
                <c:pt idx="126">
                  <c:v>0.4244</c:v>
                </c:pt>
                <c:pt idx="127">
                  <c:v>0.40870999999999996</c:v>
                </c:pt>
                <c:pt idx="128">
                  <c:v>0.4244</c:v>
                </c:pt>
                <c:pt idx="129">
                  <c:v>0.40870999999999996</c:v>
                </c:pt>
                <c:pt idx="130">
                  <c:v>0.40870999999999996</c:v>
                </c:pt>
                <c:pt idx="131">
                  <c:v>0.40870999999999996</c:v>
                </c:pt>
                <c:pt idx="132">
                  <c:v>0.40870999999999996</c:v>
                </c:pt>
                <c:pt idx="133">
                  <c:v>0.39301999999999998</c:v>
                </c:pt>
                <c:pt idx="134">
                  <c:v>0.39301999999999998</c:v>
                </c:pt>
                <c:pt idx="135">
                  <c:v>0.37733999999999995</c:v>
                </c:pt>
                <c:pt idx="136">
                  <c:v>0.40870999999999996</c:v>
                </c:pt>
                <c:pt idx="137">
                  <c:v>0.36165000000000003</c:v>
                </c:pt>
                <c:pt idx="138">
                  <c:v>0.36165000000000003</c:v>
                </c:pt>
                <c:pt idx="139">
                  <c:v>0.36165000000000003</c:v>
                </c:pt>
                <c:pt idx="140">
                  <c:v>0.36165000000000003</c:v>
                </c:pt>
                <c:pt idx="141">
                  <c:v>0.34597</c:v>
                </c:pt>
                <c:pt idx="142">
                  <c:v>0.34597</c:v>
                </c:pt>
                <c:pt idx="143">
                  <c:v>0.36165000000000003</c:v>
                </c:pt>
                <c:pt idx="144">
                  <c:v>0.34597</c:v>
                </c:pt>
                <c:pt idx="145">
                  <c:v>0.34597</c:v>
                </c:pt>
                <c:pt idx="146">
                  <c:v>0.34597</c:v>
                </c:pt>
                <c:pt idx="147">
                  <c:v>0.31459000000000004</c:v>
                </c:pt>
                <c:pt idx="148">
                  <c:v>0.31459000000000004</c:v>
                </c:pt>
                <c:pt idx="149">
                  <c:v>0.29891000000000001</c:v>
                </c:pt>
                <c:pt idx="150">
                  <c:v>0.29891000000000001</c:v>
                </c:pt>
                <c:pt idx="151">
                  <c:v>0.28322000000000003</c:v>
                </c:pt>
                <c:pt idx="152">
                  <c:v>0.29891000000000001</c:v>
                </c:pt>
                <c:pt idx="153">
                  <c:v>0.31459000000000004</c:v>
                </c:pt>
                <c:pt idx="154">
                  <c:v>0.31459000000000004</c:v>
                </c:pt>
                <c:pt idx="155">
                  <c:v>0.29891000000000001</c:v>
                </c:pt>
                <c:pt idx="156">
                  <c:v>0.28322000000000003</c:v>
                </c:pt>
                <c:pt idx="157">
                  <c:v>0.31459000000000004</c:v>
                </c:pt>
                <c:pt idx="158">
                  <c:v>0.28322000000000003</c:v>
                </c:pt>
                <c:pt idx="159">
                  <c:v>0.31459000000000004</c:v>
                </c:pt>
                <c:pt idx="160">
                  <c:v>0.29891000000000001</c:v>
                </c:pt>
                <c:pt idx="161">
                  <c:v>0.26752999999999999</c:v>
                </c:pt>
                <c:pt idx="162">
                  <c:v>0.26752999999999999</c:v>
                </c:pt>
                <c:pt idx="163">
                  <c:v>0.23616000000000001</c:v>
                </c:pt>
                <c:pt idx="164">
                  <c:v>0.25185000000000002</c:v>
                </c:pt>
                <c:pt idx="165">
                  <c:v>0.22047</c:v>
                </c:pt>
                <c:pt idx="166">
                  <c:v>0.22047</c:v>
                </c:pt>
                <c:pt idx="167">
                  <c:v>0.23616000000000001</c:v>
                </c:pt>
                <c:pt idx="168">
                  <c:v>0.22047</c:v>
                </c:pt>
                <c:pt idx="169">
                  <c:v>0.23616000000000001</c:v>
                </c:pt>
                <c:pt idx="170">
                  <c:v>0.23616000000000001</c:v>
                </c:pt>
                <c:pt idx="171">
                  <c:v>0.20479</c:v>
                </c:pt>
                <c:pt idx="172">
                  <c:v>0.20479</c:v>
                </c:pt>
                <c:pt idx="173">
                  <c:v>0.18909999999999999</c:v>
                </c:pt>
                <c:pt idx="174">
                  <c:v>0.18909999999999999</c:v>
                </c:pt>
                <c:pt idx="175">
                  <c:v>0.20479</c:v>
                </c:pt>
                <c:pt idx="176">
                  <c:v>0.20479</c:v>
                </c:pt>
                <c:pt idx="177">
                  <c:v>0.18909999999999999</c:v>
                </c:pt>
                <c:pt idx="178">
                  <c:v>0.18909999999999999</c:v>
                </c:pt>
                <c:pt idx="179">
                  <c:v>0.15772999999999998</c:v>
                </c:pt>
                <c:pt idx="180">
                  <c:v>0.15772999999999998</c:v>
                </c:pt>
                <c:pt idx="181">
                  <c:v>0.14204</c:v>
                </c:pt>
                <c:pt idx="182">
                  <c:v>0.15772999999999998</c:v>
                </c:pt>
                <c:pt idx="183">
                  <c:v>0.22047</c:v>
                </c:pt>
                <c:pt idx="184">
                  <c:v>0.18909999999999999</c:v>
                </c:pt>
                <c:pt idx="185">
                  <c:v>0.17341999999999999</c:v>
                </c:pt>
                <c:pt idx="186">
                  <c:v>0.17341999999999999</c:v>
                </c:pt>
                <c:pt idx="187">
                  <c:v>0.20479</c:v>
                </c:pt>
                <c:pt idx="188">
                  <c:v>0.20479</c:v>
                </c:pt>
                <c:pt idx="189">
                  <c:v>0.23616000000000001</c:v>
                </c:pt>
                <c:pt idx="190">
                  <c:v>0.23616000000000001</c:v>
                </c:pt>
                <c:pt idx="191">
                  <c:v>0.28322000000000003</c:v>
                </c:pt>
                <c:pt idx="192">
                  <c:v>0.28322000000000003</c:v>
                </c:pt>
                <c:pt idx="193">
                  <c:v>0.28322000000000003</c:v>
                </c:pt>
                <c:pt idx="194">
                  <c:v>0.28322000000000003</c:v>
                </c:pt>
                <c:pt idx="195">
                  <c:v>0.29891000000000001</c:v>
                </c:pt>
                <c:pt idx="196">
                  <c:v>0.29891000000000001</c:v>
                </c:pt>
                <c:pt idx="197">
                  <c:v>0.33028000000000002</c:v>
                </c:pt>
                <c:pt idx="198">
                  <c:v>0.33028000000000002</c:v>
                </c:pt>
                <c:pt idx="199">
                  <c:v>0.31459000000000004</c:v>
                </c:pt>
                <c:pt idx="200">
                  <c:v>0.33028000000000002</c:v>
                </c:pt>
                <c:pt idx="201">
                  <c:v>0.34597</c:v>
                </c:pt>
                <c:pt idx="202">
                  <c:v>0.34597</c:v>
                </c:pt>
                <c:pt idx="203">
                  <c:v>0.34597</c:v>
                </c:pt>
                <c:pt idx="204">
                  <c:v>0.34597</c:v>
                </c:pt>
                <c:pt idx="205">
                  <c:v>0.36165000000000003</c:v>
                </c:pt>
                <c:pt idx="206">
                  <c:v>0.36165000000000003</c:v>
                </c:pt>
                <c:pt idx="207">
                  <c:v>0.37733999999999995</c:v>
                </c:pt>
                <c:pt idx="208">
                  <c:v>0.37733999999999995</c:v>
                </c:pt>
                <c:pt idx="209">
                  <c:v>0.39301999999999998</c:v>
                </c:pt>
                <c:pt idx="210">
                  <c:v>0.37733999999999995</c:v>
                </c:pt>
                <c:pt idx="211">
                  <c:v>0.39301999999999998</c:v>
                </c:pt>
                <c:pt idx="212">
                  <c:v>0.39301999999999998</c:v>
                </c:pt>
                <c:pt idx="213">
                  <c:v>0.40870999999999996</c:v>
                </c:pt>
                <c:pt idx="214">
                  <c:v>0.40870999999999996</c:v>
                </c:pt>
                <c:pt idx="215">
                  <c:v>0.40870999999999996</c:v>
                </c:pt>
                <c:pt idx="216">
                  <c:v>0.40870999999999996</c:v>
                </c:pt>
                <c:pt idx="217">
                  <c:v>0.40870999999999996</c:v>
                </c:pt>
                <c:pt idx="218">
                  <c:v>0.40870999999999996</c:v>
                </c:pt>
                <c:pt idx="219">
                  <c:v>0.44007999999999997</c:v>
                </c:pt>
                <c:pt idx="220">
                  <c:v>0.4244</c:v>
                </c:pt>
                <c:pt idx="221">
                  <c:v>0.44007999999999997</c:v>
                </c:pt>
                <c:pt idx="222">
                  <c:v>0.44007999999999997</c:v>
                </c:pt>
                <c:pt idx="223">
                  <c:v>0.45577000000000001</c:v>
                </c:pt>
                <c:pt idx="224">
                  <c:v>0.45577000000000001</c:v>
                </c:pt>
                <c:pt idx="225">
                  <c:v>0.47145999999999999</c:v>
                </c:pt>
                <c:pt idx="226">
                  <c:v>0.45577000000000001</c:v>
                </c:pt>
                <c:pt idx="227">
                  <c:v>0.48714000000000002</c:v>
                </c:pt>
                <c:pt idx="228">
                  <c:v>0.47145999999999999</c:v>
                </c:pt>
                <c:pt idx="229">
                  <c:v>0.48714000000000002</c:v>
                </c:pt>
                <c:pt idx="230">
                  <c:v>0.48714000000000002</c:v>
                </c:pt>
                <c:pt idx="231">
                  <c:v>0.50283</c:v>
                </c:pt>
                <c:pt idx="232">
                  <c:v>0.50283</c:v>
                </c:pt>
                <c:pt idx="233">
                  <c:v>0.53420000000000001</c:v>
                </c:pt>
                <c:pt idx="234">
                  <c:v>0.50283</c:v>
                </c:pt>
                <c:pt idx="235">
                  <c:v>0.51851000000000003</c:v>
                </c:pt>
                <c:pt idx="236">
                  <c:v>0.50283</c:v>
                </c:pt>
                <c:pt idx="237">
                  <c:v>0.53420000000000001</c:v>
                </c:pt>
                <c:pt idx="238">
                  <c:v>0.51851000000000003</c:v>
                </c:pt>
                <c:pt idx="239">
                  <c:v>0.54988999999999999</c:v>
                </c:pt>
                <c:pt idx="240">
                  <c:v>0.54988999999999999</c:v>
                </c:pt>
                <c:pt idx="241">
                  <c:v>0.56557000000000002</c:v>
                </c:pt>
                <c:pt idx="242">
                  <c:v>0.56557000000000002</c:v>
                </c:pt>
                <c:pt idx="243">
                  <c:v>0.54988999999999999</c:v>
                </c:pt>
                <c:pt idx="244">
                  <c:v>0.56557000000000002</c:v>
                </c:pt>
                <c:pt idx="245">
                  <c:v>0.58126</c:v>
                </c:pt>
                <c:pt idx="246">
                  <c:v>0.58126</c:v>
                </c:pt>
                <c:pt idx="247">
                  <c:v>0.58126</c:v>
                </c:pt>
                <c:pt idx="248">
                  <c:v>0.58126</c:v>
                </c:pt>
                <c:pt idx="249">
                  <c:v>0.59694999999999998</c:v>
                </c:pt>
                <c:pt idx="250">
                  <c:v>0.58126</c:v>
                </c:pt>
                <c:pt idx="251">
                  <c:v>0.59694999999999998</c:v>
                </c:pt>
                <c:pt idx="252">
                  <c:v>0.59694999999999998</c:v>
                </c:pt>
                <c:pt idx="253">
                  <c:v>0.62831999999999999</c:v>
                </c:pt>
                <c:pt idx="254">
                  <c:v>0.61263000000000001</c:v>
                </c:pt>
                <c:pt idx="255">
                  <c:v>0.59694999999999998</c:v>
                </c:pt>
                <c:pt idx="256">
                  <c:v>0.61263000000000001</c:v>
                </c:pt>
                <c:pt idx="257">
                  <c:v>0.62831999999999999</c:v>
                </c:pt>
                <c:pt idx="258">
                  <c:v>0.61263000000000001</c:v>
                </c:pt>
                <c:pt idx="259">
                  <c:v>0.64400000000000002</c:v>
                </c:pt>
                <c:pt idx="260">
                  <c:v>0.62831999999999999</c:v>
                </c:pt>
                <c:pt idx="261">
                  <c:v>0.65969</c:v>
                </c:pt>
                <c:pt idx="262">
                  <c:v>0.65969</c:v>
                </c:pt>
                <c:pt idx="263">
                  <c:v>0.64400000000000002</c:v>
                </c:pt>
                <c:pt idx="264">
                  <c:v>0.65969</c:v>
                </c:pt>
                <c:pt idx="265">
                  <c:v>0.62831999999999999</c:v>
                </c:pt>
                <c:pt idx="266">
                  <c:v>0.62831999999999999</c:v>
                </c:pt>
                <c:pt idx="267">
                  <c:v>0.65969</c:v>
                </c:pt>
                <c:pt idx="268">
                  <c:v>0.65969</c:v>
                </c:pt>
                <c:pt idx="269">
                  <c:v>0.67537999999999998</c:v>
                </c:pt>
                <c:pt idx="270">
                  <c:v>0.65969</c:v>
                </c:pt>
                <c:pt idx="271">
                  <c:v>0.69106000000000001</c:v>
                </c:pt>
                <c:pt idx="272">
                  <c:v>0.69106000000000001</c:v>
                </c:pt>
                <c:pt idx="273">
                  <c:v>0.67537999999999998</c:v>
                </c:pt>
                <c:pt idx="274">
                  <c:v>0.67537999999999998</c:v>
                </c:pt>
                <c:pt idx="275">
                  <c:v>0.70674999999999999</c:v>
                </c:pt>
                <c:pt idx="276">
                  <c:v>0.67537999999999998</c:v>
                </c:pt>
                <c:pt idx="277">
                  <c:v>0.70674999999999999</c:v>
                </c:pt>
                <c:pt idx="278">
                  <c:v>0.70674999999999999</c:v>
                </c:pt>
                <c:pt idx="279">
                  <c:v>0.72243999999999997</c:v>
                </c:pt>
                <c:pt idx="280">
                  <c:v>0.72243999999999997</c:v>
                </c:pt>
                <c:pt idx="281">
                  <c:v>0.69106000000000001</c:v>
                </c:pt>
                <c:pt idx="282">
                  <c:v>0.72243999999999997</c:v>
                </c:pt>
                <c:pt idx="283">
                  <c:v>0.73812</c:v>
                </c:pt>
                <c:pt idx="284">
                  <c:v>0.72243999999999997</c:v>
                </c:pt>
                <c:pt idx="285">
                  <c:v>0.75381000000000009</c:v>
                </c:pt>
                <c:pt idx="286">
                  <c:v>0.73812</c:v>
                </c:pt>
                <c:pt idx="287">
                  <c:v>0.76949000000000001</c:v>
                </c:pt>
                <c:pt idx="288">
                  <c:v>0.75381000000000009</c:v>
                </c:pt>
                <c:pt idx="289">
                  <c:v>0.73812</c:v>
                </c:pt>
                <c:pt idx="290">
                  <c:v>0.76949000000000001</c:v>
                </c:pt>
                <c:pt idx="291">
                  <c:v>0.78517999999999999</c:v>
                </c:pt>
                <c:pt idx="292">
                  <c:v>0.78517999999999999</c:v>
                </c:pt>
                <c:pt idx="293">
                  <c:v>0.75381000000000009</c:v>
                </c:pt>
                <c:pt idx="294">
                  <c:v>0.76949000000000001</c:v>
                </c:pt>
                <c:pt idx="295">
                  <c:v>0.78517999999999999</c:v>
                </c:pt>
                <c:pt idx="296">
                  <c:v>0.78517999999999999</c:v>
                </c:pt>
                <c:pt idx="297">
                  <c:v>0.81655000000000011</c:v>
                </c:pt>
                <c:pt idx="298">
                  <c:v>0.81655000000000011</c:v>
                </c:pt>
                <c:pt idx="299">
                  <c:v>0.83224000000000009</c:v>
                </c:pt>
                <c:pt idx="300">
                  <c:v>0.81655000000000011</c:v>
                </c:pt>
                <c:pt idx="301">
                  <c:v>0.80087000000000008</c:v>
                </c:pt>
                <c:pt idx="302">
                  <c:v>0.81655000000000011</c:v>
                </c:pt>
                <c:pt idx="303">
                  <c:v>0.83224000000000009</c:v>
                </c:pt>
                <c:pt idx="304">
                  <c:v>0.83224000000000009</c:v>
                </c:pt>
                <c:pt idx="305">
                  <c:v>0.84792999999999996</c:v>
                </c:pt>
                <c:pt idx="306">
                  <c:v>0.84792999999999996</c:v>
                </c:pt>
                <c:pt idx="307">
                  <c:v>0.83224000000000009</c:v>
                </c:pt>
                <c:pt idx="308">
                  <c:v>0.84792999999999996</c:v>
                </c:pt>
                <c:pt idx="309">
                  <c:v>0.83224000000000009</c:v>
                </c:pt>
                <c:pt idx="310">
                  <c:v>0.84792999999999996</c:v>
                </c:pt>
                <c:pt idx="311">
                  <c:v>0.87929999999999997</c:v>
                </c:pt>
                <c:pt idx="312">
                  <c:v>0.86360999999999999</c:v>
                </c:pt>
                <c:pt idx="313">
                  <c:v>0.84792999999999996</c:v>
                </c:pt>
                <c:pt idx="314">
                  <c:v>0.84792999999999996</c:v>
                </c:pt>
                <c:pt idx="315">
                  <c:v>0.87929999999999997</c:v>
                </c:pt>
                <c:pt idx="316">
                  <c:v>0.87929999999999997</c:v>
                </c:pt>
                <c:pt idx="317">
                  <c:v>0.89497999999999989</c:v>
                </c:pt>
                <c:pt idx="318">
                  <c:v>0.89497999999999989</c:v>
                </c:pt>
                <c:pt idx="319">
                  <c:v>0.87929999999999997</c:v>
                </c:pt>
                <c:pt idx="320">
                  <c:v>0.87929999999999997</c:v>
                </c:pt>
                <c:pt idx="321">
                  <c:v>0.91066999999999998</c:v>
                </c:pt>
                <c:pt idx="322">
                  <c:v>0.91066999999999998</c:v>
                </c:pt>
                <c:pt idx="323">
                  <c:v>0.89497999999999989</c:v>
                </c:pt>
                <c:pt idx="324">
                  <c:v>0.91066999999999998</c:v>
                </c:pt>
                <c:pt idx="325">
                  <c:v>0.91066999999999998</c:v>
                </c:pt>
                <c:pt idx="326">
                  <c:v>0.91066999999999998</c:v>
                </c:pt>
                <c:pt idx="327">
                  <c:v>0.94203999999999999</c:v>
                </c:pt>
                <c:pt idx="328">
                  <c:v>0.94203999999999999</c:v>
                </c:pt>
                <c:pt idx="329">
                  <c:v>0.92635999999999996</c:v>
                </c:pt>
                <c:pt idx="330">
                  <c:v>0.95772999999999997</c:v>
                </c:pt>
                <c:pt idx="331">
                  <c:v>0.92635999999999996</c:v>
                </c:pt>
                <c:pt idx="332">
                  <c:v>0.92635999999999996</c:v>
                </c:pt>
                <c:pt idx="333">
                  <c:v>0.95772999999999997</c:v>
                </c:pt>
                <c:pt idx="334">
                  <c:v>0.92635999999999996</c:v>
                </c:pt>
                <c:pt idx="335">
                  <c:v>0.95772999999999997</c:v>
                </c:pt>
                <c:pt idx="336">
                  <c:v>0.94203999999999999</c:v>
                </c:pt>
                <c:pt idx="337">
                  <c:v>0.97341999999999995</c:v>
                </c:pt>
                <c:pt idx="338">
                  <c:v>0.95772999999999997</c:v>
                </c:pt>
                <c:pt idx="339">
                  <c:v>0.97341999999999995</c:v>
                </c:pt>
                <c:pt idx="340">
                  <c:v>0.97341999999999995</c:v>
                </c:pt>
                <c:pt idx="341">
                  <c:v>1.0047900000000001</c:v>
                </c:pt>
                <c:pt idx="342">
                  <c:v>0.98909999999999998</c:v>
                </c:pt>
                <c:pt idx="343">
                  <c:v>1.0047900000000001</c:v>
                </c:pt>
                <c:pt idx="344">
                  <c:v>0.98909999999999998</c:v>
                </c:pt>
                <c:pt idx="345">
                  <c:v>1.0047900000000001</c:v>
                </c:pt>
                <c:pt idx="346">
                  <c:v>0.98909999999999998</c:v>
                </c:pt>
                <c:pt idx="347">
                  <c:v>1.02047</c:v>
                </c:pt>
                <c:pt idx="348">
                  <c:v>1.03616</c:v>
                </c:pt>
                <c:pt idx="349">
                  <c:v>0.98909999999999998</c:v>
                </c:pt>
                <c:pt idx="350">
                  <c:v>1.0047900000000001</c:v>
                </c:pt>
                <c:pt idx="351">
                  <c:v>1.03616</c:v>
                </c:pt>
                <c:pt idx="352">
                  <c:v>1.03616</c:v>
                </c:pt>
                <c:pt idx="353">
                  <c:v>1.03616</c:v>
                </c:pt>
                <c:pt idx="354">
                  <c:v>1.03616</c:v>
                </c:pt>
                <c:pt idx="355">
                  <c:v>1.0675300000000001</c:v>
                </c:pt>
                <c:pt idx="356">
                  <c:v>1.05185</c:v>
                </c:pt>
                <c:pt idx="357">
                  <c:v>1.0675300000000001</c:v>
                </c:pt>
                <c:pt idx="358">
                  <c:v>1.0675300000000001</c:v>
                </c:pt>
                <c:pt idx="359">
                  <c:v>1.05185</c:v>
                </c:pt>
                <c:pt idx="360">
                  <c:v>1.05185</c:v>
                </c:pt>
                <c:pt idx="361">
                  <c:v>1.0832200000000001</c:v>
                </c:pt>
                <c:pt idx="362">
                  <c:v>1.0675300000000001</c:v>
                </c:pt>
                <c:pt idx="363">
                  <c:v>1.0832200000000001</c:v>
                </c:pt>
                <c:pt idx="364">
                  <c:v>1.0675300000000001</c:v>
                </c:pt>
                <c:pt idx="365">
                  <c:v>1.0832200000000001</c:v>
                </c:pt>
                <c:pt idx="366">
                  <c:v>1.0832200000000001</c:v>
                </c:pt>
                <c:pt idx="367">
                  <c:v>1.0989100000000001</c:v>
                </c:pt>
                <c:pt idx="368">
                  <c:v>1.0832200000000001</c:v>
                </c:pt>
                <c:pt idx="369">
                  <c:v>1.11459</c:v>
                </c:pt>
                <c:pt idx="370">
                  <c:v>1.11459</c:v>
                </c:pt>
                <c:pt idx="371">
                  <c:v>1.0989100000000001</c:v>
                </c:pt>
                <c:pt idx="372">
                  <c:v>1.0989100000000001</c:v>
                </c:pt>
                <c:pt idx="373">
                  <c:v>1.13028</c:v>
                </c:pt>
                <c:pt idx="374">
                  <c:v>1.11459</c:v>
                </c:pt>
                <c:pt idx="375">
                  <c:v>1.13028</c:v>
                </c:pt>
                <c:pt idx="376">
                  <c:v>1.13028</c:v>
                </c:pt>
                <c:pt idx="377">
                  <c:v>1.13028</c:v>
                </c:pt>
                <c:pt idx="378">
                  <c:v>1.13028</c:v>
                </c:pt>
                <c:pt idx="379">
                  <c:v>1.1616500000000001</c:v>
                </c:pt>
                <c:pt idx="380">
                  <c:v>1.1616500000000001</c:v>
                </c:pt>
                <c:pt idx="381">
                  <c:v>1.13028</c:v>
                </c:pt>
                <c:pt idx="382">
                  <c:v>1.13028</c:v>
                </c:pt>
                <c:pt idx="383">
                  <c:v>1.1616500000000001</c:v>
                </c:pt>
                <c:pt idx="384">
                  <c:v>1.1616500000000001</c:v>
                </c:pt>
                <c:pt idx="385">
                  <c:v>1.1616500000000001</c:v>
                </c:pt>
                <c:pt idx="386">
                  <c:v>1.1616500000000001</c:v>
                </c:pt>
                <c:pt idx="387">
                  <c:v>1.1459700000000002</c:v>
                </c:pt>
                <c:pt idx="388">
                  <c:v>1.1616500000000001</c:v>
                </c:pt>
                <c:pt idx="389">
                  <c:v>1.1616500000000001</c:v>
                </c:pt>
                <c:pt idx="390">
                  <c:v>1.1616500000000001</c:v>
                </c:pt>
                <c:pt idx="391">
                  <c:v>1.1773400000000001</c:v>
                </c:pt>
                <c:pt idx="392">
                  <c:v>1.1773400000000001</c:v>
                </c:pt>
                <c:pt idx="393">
                  <c:v>1.20871</c:v>
                </c:pt>
                <c:pt idx="394">
                  <c:v>1.1773400000000001</c:v>
                </c:pt>
                <c:pt idx="395">
                  <c:v>1.20871</c:v>
                </c:pt>
                <c:pt idx="396">
                  <c:v>1.19302</c:v>
                </c:pt>
                <c:pt idx="397">
                  <c:v>1.2243999999999999</c:v>
                </c:pt>
                <c:pt idx="398">
                  <c:v>1.2243999999999999</c:v>
                </c:pt>
                <c:pt idx="399">
                  <c:v>1.20871</c:v>
                </c:pt>
                <c:pt idx="400">
                  <c:v>1.20871</c:v>
                </c:pt>
                <c:pt idx="401">
                  <c:v>1.2400799999999998</c:v>
                </c:pt>
                <c:pt idx="402">
                  <c:v>1.2400799999999998</c:v>
                </c:pt>
                <c:pt idx="403">
                  <c:v>1.2243999999999999</c:v>
                </c:pt>
                <c:pt idx="404">
                  <c:v>1.2243999999999999</c:v>
                </c:pt>
                <c:pt idx="405">
                  <c:v>1.2400799999999998</c:v>
                </c:pt>
                <c:pt idx="406">
                  <c:v>1.2400799999999998</c:v>
                </c:pt>
                <c:pt idx="407">
                  <c:v>1.2557700000000001</c:v>
                </c:pt>
                <c:pt idx="408">
                  <c:v>1.2557700000000001</c:v>
                </c:pt>
                <c:pt idx="409">
                  <c:v>1.27146</c:v>
                </c:pt>
                <c:pt idx="410">
                  <c:v>1.2557700000000001</c:v>
                </c:pt>
                <c:pt idx="411">
                  <c:v>1.27146</c:v>
                </c:pt>
                <c:pt idx="412">
                  <c:v>1.27146</c:v>
                </c:pt>
                <c:pt idx="413">
                  <c:v>1.28714</c:v>
                </c:pt>
                <c:pt idx="414">
                  <c:v>1.28714</c:v>
                </c:pt>
                <c:pt idx="415">
                  <c:v>1.27146</c:v>
                </c:pt>
                <c:pt idx="416">
                  <c:v>1.28714</c:v>
                </c:pt>
                <c:pt idx="417">
                  <c:v>1.3028300000000002</c:v>
                </c:pt>
                <c:pt idx="418">
                  <c:v>1.28714</c:v>
                </c:pt>
                <c:pt idx="419">
                  <c:v>1.3028300000000002</c:v>
                </c:pt>
                <c:pt idx="420">
                  <c:v>1.28714</c:v>
                </c:pt>
                <c:pt idx="421">
                  <c:v>1.3185099999999998</c:v>
                </c:pt>
                <c:pt idx="422">
                  <c:v>1.28714</c:v>
                </c:pt>
                <c:pt idx="423">
                  <c:v>1.3185099999999998</c:v>
                </c:pt>
                <c:pt idx="424">
                  <c:v>1.3342000000000001</c:v>
                </c:pt>
                <c:pt idx="425">
                  <c:v>1.3028300000000002</c:v>
                </c:pt>
                <c:pt idx="426">
                  <c:v>1.3185099999999998</c:v>
                </c:pt>
                <c:pt idx="427">
                  <c:v>1.3342000000000001</c:v>
                </c:pt>
                <c:pt idx="428">
                  <c:v>1.3342000000000001</c:v>
                </c:pt>
                <c:pt idx="429">
                  <c:v>1.34989</c:v>
                </c:pt>
                <c:pt idx="430">
                  <c:v>1.34989</c:v>
                </c:pt>
                <c:pt idx="431">
                  <c:v>1.3342000000000001</c:v>
                </c:pt>
                <c:pt idx="432">
                  <c:v>1.34989</c:v>
                </c:pt>
                <c:pt idx="433">
                  <c:v>1.3342000000000001</c:v>
                </c:pt>
                <c:pt idx="434">
                  <c:v>1.3342000000000001</c:v>
                </c:pt>
                <c:pt idx="435">
                  <c:v>1.3655700000000002</c:v>
                </c:pt>
                <c:pt idx="436">
                  <c:v>1.34989</c:v>
                </c:pt>
                <c:pt idx="437">
                  <c:v>1.3812599999999999</c:v>
                </c:pt>
                <c:pt idx="438">
                  <c:v>1.3812599999999999</c:v>
                </c:pt>
                <c:pt idx="439">
                  <c:v>1.3655700000000002</c:v>
                </c:pt>
                <c:pt idx="440">
                  <c:v>1.3812599999999999</c:v>
                </c:pt>
                <c:pt idx="441">
                  <c:v>1.3655700000000002</c:v>
                </c:pt>
                <c:pt idx="442">
                  <c:v>1.3812599999999999</c:v>
                </c:pt>
                <c:pt idx="443">
                  <c:v>1.3969500000000001</c:v>
                </c:pt>
                <c:pt idx="444">
                  <c:v>1.3812599999999999</c:v>
                </c:pt>
                <c:pt idx="445">
                  <c:v>1.4283199999999998</c:v>
                </c:pt>
                <c:pt idx="446">
                  <c:v>1.4283199999999998</c:v>
                </c:pt>
                <c:pt idx="447">
                  <c:v>1.4126300000000001</c:v>
                </c:pt>
                <c:pt idx="448">
                  <c:v>1.4283199999999998</c:v>
                </c:pt>
                <c:pt idx="449">
                  <c:v>1.3969500000000001</c:v>
                </c:pt>
                <c:pt idx="450">
                  <c:v>1.3969500000000001</c:v>
                </c:pt>
                <c:pt idx="451">
                  <c:v>1.4126300000000001</c:v>
                </c:pt>
                <c:pt idx="452">
                  <c:v>1.4126300000000001</c:v>
                </c:pt>
                <c:pt idx="453">
                  <c:v>1.4126300000000001</c:v>
                </c:pt>
                <c:pt idx="454">
                  <c:v>1.4126300000000001</c:v>
                </c:pt>
                <c:pt idx="455">
                  <c:v>1.4283199999999998</c:v>
                </c:pt>
                <c:pt idx="456">
                  <c:v>1.4283199999999998</c:v>
                </c:pt>
                <c:pt idx="457">
                  <c:v>1.4596899999999999</c:v>
                </c:pt>
                <c:pt idx="458">
                  <c:v>1.4283199999999998</c:v>
                </c:pt>
                <c:pt idx="459">
                  <c:v>1.4596899999999999</c:v>
                </c:pt>
                <c:pt idx="460">
                  <c:v>1.444</c:v>
                </c:pt>
                <c:pt idx="461">
                  <c:v>1.4596899999999999</c:v>
                </c:pt>
                <c:pt idx="462">
                  <c:v>1.4596899999999999</c:v>
                </c:pt>
                <c:pt idx="463">
                  <c:v>1.4753799999999999</c:v>
                </c:pt>
                <c:pt idx="464">
                  <c:v>1.4753799999999999</c:v>
                </c:pt>
                <c:pt idx="465">
                  <c:v>1.4910599999999998</c:v>
                </c:pt>
                <c:pt idx="466">
                  <c:v>1.4910599999999998</c:v>
                </c:pt>
                <c:pt idx="467">
                  <c:v>1.4753799999999999</c:v>
                </c:pt>
                <c:pt idx="468">
                  <c:v>1.4753799999999999</c:v>
                </c:pt>
                <c:pt idx="469">
                  <c:v>1.4910599999999998</c:v>
                </c:pt>
                <c:pt idx="470">
                  <c:v>1.4596899999999999</c:v>
                </c:pt>
                <c:pt idx="471">
                  <c:v>1.4910599999999998</c:v>
                </c:pt>
                <c:pt idx="472">
                  <c:v>1.4910599999999998</c:v>
                </c:pt>
                <c:pt idx="473">
                  <c:v>1.5381200000000002</c:v>
                </c:pt>
                <c:pt idx="474">
                  <c:v>1.52244</c:v>
                </c:pt>
                <c:pt idx="475">
                  <c:v>1.50675</c:v>
                </c:pt>
                <c:pt idx="476">
                  <c:v>1.52244</c:v>
                </c:pt>
                <c:pt idx="477">
                  <c:v>1.52244</c:v>
                </c:pt>
                <c:pt idx="478">
                  <c:v>1.52244</c:v>
                </c:pt>
                <c:pt idx="479">
                  <c:v>1.5381200000000002</c:v>
                </c:pt>
                <c:pt idx="480">
                  <c:v>1.5381200000000002</c:v>
                </c:pt>
                <c:pt idx="481">
                  <c:v>1.5538099999999999</c:v>
                </c:pt>
                <c:pt idx="482">
                  <c:v>1.5538099999999999</c:v>
                </c:pt>
                <c:pt idx="483">
                  <c:v>1.52244</c:v>
                </c:pt>
                <c:pt idx="484">
                  <c:v>1.5381200000000002</c:v>
                </c:pt>
                <c:pt idx="485">
                  <c:v>1.5694900000000001</c:v>
                </c:pt>
                <c:pt idx="486">
                  <c:v>1.5851799999999998</c:v>
                </c:pt>
                <c:pt idx="487">
                  <c:v>1.5381200000000002</c:v>
                </c:pt>
                <c:pt idx="488">
                  <c:v>1.5538099999999999</c:v>
                </c:pt>
                <c:pt idx="489">
                  <c:v>1.5694900000000001</c:v>
                </c:pt>
                <c:pt idx="490">
                  <c:v>1.5694900000000001</c:v>
                </c:pt>
                <c:pt idx="491">
                  <c:v>1.60087</c:v>
                </c:pt>
                <c:pt idx="492">
                  <c:v>1.5694900000000001</c:v>
                </c:pt>
                <c:pt idx="493">
                  <c:v>1.60087</c:v>
                </c:pt>
                <c:pt idx="494">
                  <c:v>1.60087</c:v>
                </c:pt>
                <c:pt idx="495">
                  <c:v>1.60087</c:v>
                </c:pt>
                <c:pt idx="496">
                  <c:v>1.60087</c:v>
                </c:pt>
                <c:pt idx="497">
                  <c:v>1.5851799999999998</c:v>
                </c:pt>
                <c:pt idx="498">
                  <c:v>1.5851799999999998</c:v>
                </c:pt>
                <c:pt idx="499">
                  <c:v>1.6165499999999999</c:v>
                </c:pt>
                <c:pt idx="500">
                  <c:v>1.60087</c:v>
                </c:pt>
                <c:pt idx="501">
                  <c:v>1.6165499999999999</c:v>
                </c:pt>
                <c:pt idx="502">
                  <c:v>1.60087</c:v>
                </c:pt>
                <c:pt idx="503">
                  <c:v>1.6322400000000001</c:v>
                </c:pt>
                <c:pt idx="504">
                  <c:v>1.6322400000000001</c:v>
                </c:pt>
                <c:pt idx="505">
                  <c:v>1.6165499999999999</c:v>
                </c:pt>
                <c:pt idx="506">
                  <c:v>1.6322400000000001</c:v>
                </c:pt>
                <c:pt idx="507">
                  <c:v>1.6479299999999999</c:v>
                </c:pt>
                <c:pt idx="508">
                  <c:v>1.6322400000000001</c:v>
                </c:pt>
                <c:pt idx="509">
                  <c:v>1.66361</c:v>
                </c:pt>
                <c:pt idx="510">
                  <c:v>1.6479299999999999</c:v>
                </c:pt>
                <c:pt idx="511">
                  <c:v>1.6479299999999999</c:v>
                </c:pt>
                <c:pt idx="512">
                  <c:v>1.6479299999999999</c:v>
                </c:pt>
                <c:pt idx="513">
                  <c:v>1.66361</c:v>
                </c:pt>
                <c:pt idx="514">
                  <c:v>1.66361</c:v>
                </c:pt>
                <c:pt idx="515">
                  <c:v>1.66361</c:v>
                </c:pt>
                <c:pt idx="516">
                  <c:v>1.66361</c:v>
                </c:pt>
                <c:pt idx="517">
                  <c:v>1.6793</c:v>
                </c:pt>
                <c:pt idx="518">
                  <c:v>1.6793</c:v>
                </c:pt>
                <c:pt idx="519">
                  <c:v>1.66361</c:v>
                </c:pt>
                <c:pt idx="520">
                  <c:v>1.6949800000000002</c:v>
                </c:pt>
                <c:pt idx="521">
                  <c:v>1.6793</c:v>
                </c:pt>
                <c:pt idx="522">
                  <c:v>1.6793</c:v>
                </c:pt>
                <c:pt idx="523">
                  <c:v>1.7106699999999999</c:v>
                </c:pt>
                <c:pt idx="524">
                  <c:v>1.6949800000000002</c:v>
                </c:pt>
                <c:pt idx="525">
                  <c:v>1.7106699999999999</c:v>
                </c:pt>
                <c:pt idx="526">
                  <c:v>1.6949800000000002</c:v>
                </c:pt>
                <c:pt idx="527">
                  <c:v>1.7263600000000001</c:v>
                </c:pt>
                <c:pt idx="528">
                  <c:v>1.7263600000000001</c:v>
                </c:pt>
                <c:pt idx="529">
                  <c:v>1.7106699999999999</c:v>
                </c:pt>
                <c:pt idx="530">
                  <c:v>1.7106699999999999</c:v>
                </c:pt>
                <c:pt idx="531">
                  <c:v>1.7263600000000001</c:v>
                </c:pt>
                <c:pt idx="532">
                  <c:v>1.7263600000000001</c:v>
                </c:pt>
                <c:pt idx="533">
                  <c:v>1.75773</c:v>
                </c:pt>
                <c:pt idx="534">
                  <c:v>1.74204</c:v>
                </c:pt>
                <c:pt idx="535">
                  <c:v>1.74204</c:v>
                </c:pt>
                <c:pt idx="536">
                  <c:v>1.74204</c:v>
                </c:pt>
                <c:pt idx="537">
                  <c:v>1.75773</c:v>
                </c:pt>
                <c:pt idx="538">
                  <c:v>1.74204</c:v>
                </c:pt>
                <c:pt idx="539">
                  <c:v>1.77342</c:v>
                </c:pt>
                <c:pt idx="540">
                  <c:v>1.77342</c:v>
                </c:pt>
                <c:pt idx="541">
                  <c:v>1.7891000000000001</c:v>
                </c:pt>
                <c:pt idx="542">
                  <c:v>1.77342</c:v>
                </c:pt>
                <c:pt idx="543">
                  <c:v>1.7891000000000001</c:v>
                </c:pt>
                <c:pt idx="544">
                  <c:v>1.7891000000000001</c:v>
                </c:pt>
                <c:pt idx="545">
                  <c:v>1.8047900000000001</c:v>
                </c:pt>
                <c:pt idx="546">
                  <c:v>1.8047900000000001</c:v>
                </c:pt>
                <c:pt idx="547">
                  <c:v>1.8204699999999998</c:v>
                </c:pt>
                <c:pt idx="548">
                  <c:v>1.8047900000000001</c:v>
                </c:pt>
                <c:pt idx="549">
                  <c:v>1.7891000000000001</c:v>
                </c:pt>
                <c:pt idx="550">
                  <c:v>1.7891000000000001</c:v>
                </c:pt>
                <c:pt idx="551">
                  <c:v>1.8047900000000001</c:v>
                </c:pt>
                <c:pt idx="552">
                  <c:v>1.8047900000000001</c:v>
                </c:pt>
                <c:pt idx="553">
                  <c:v>1.8204699999999998</c:v>
                </c:pt>
                <c:pt idx="554">
                  <c:v>1.8204699999999998</c:v>
                </c:pt>
                <c:pt idx="555">
                  <c:v>1.83616</c:v>
                </c:pt>
                <c:pt idx="556">
                  <c:v>1.83616</c:v>
                </c:pt>
                <c:pt idx="557">
                  <c:v>1.83616</c:v>
                </c:pt>
                <c:pt idx="558">
                  <c:v>1.83616</c:v>
                </c:pt>
                <c:pt idx="559">
                  <c:v>1.83616</c:v>
                </c:pt>
                <c:pt idx="560">
                  <c:v>1.83616</c:v>
                </c:pt>
                <c:pt idx="561">
                  <c:v>1.8518499999999998</c:v>
                </c:pt>
                <c:pt idx="562">
                  <c:v>1.8518499999999998</c:v>
                </c:pt>
                <c:pt idx="563">
                  <c:v>1.8675299999999999</c:v>
                </c:pt>
                <c:pt idx="564">
                  <c:v>1.8675299999999999</c:v>
                </c:pt>
                <c:pt idx="565">
                  <c:v>1.8518499999999998</c:v>
                </c:pt>
                <c:pt idx="566">
                  <c:v>1.8518499999999998</c:v>
                </c:pt>
                <c:pt idx="567">
                  <c:v>1.8832199999999999</c:v>
                </c:pt>
                <c:pt idx="568">
                  <c:v>1.8989100000000001</c:v>
                </c:pt>
                <c:pt idx="569">
                  <c:v>1.8518499999999998</c:v>
                </c:pt>
                <c:pt idx="570">
                  <c:v>1.8675299999999999</c:v>
                </c:pt>
                <c:pt idx="571">
                  <c:v>1.8989100000000001</c:v>
                </c:pt>
                <c:pt idx="572">
                  <c:v>1.8989100000000001</c:v>
                </c:pt>
                <c:pt idx="573">
                  <c:v>1.91459</c:v>
                </c:pt>
                <c:pt idx="574">
                  <c:v>1.91459</c:v>
                </c:pt>
                <c:pt idx="575">
                  <c:v>1.8989100000000001</c:v>
                </c:pt>
                <c:pt idx="576">
                  <c:v>1.91459</c:v>
                </c:pt>
                <c:pt idx="577">
                  <c:v>1.91459</c:v>
                </c:pt>
                <c:pt idx="578">
                  <c:v>1.91459</c:v>
                </c:pt>
                <c:pt idx="579">
                  <c:v>1.91459</c:v>
                </c:pt>
                <c:pt idx="580">
                  <c:v>1.91459</c:v>
                </c:pt>
                <c:pt idx="581">
                  <c:v>1.94597</c:v>
                </c:pt>
                <c:pt idx="582">
                  <c:v>1.94597</c:v>
                </c:pt>
                <c:pt idx="583">
                  <c:v>1.94597</c:v>
                </c:pt>
                <c:pt idx="584">
                  <c:v>1.94597</c:v>
                </c:pt>
                <c:pt idx="585">
                  <c:v>1.94597</c:v>
                </c:pt>
                <c:pt idx="586">
                  <c:v>1.94597</c:v>
                </c:pt>
                <c:pt idx="587">
                  <c:v>1.9616500000000001</c:v>
                </c:pt>
                <c:pt idx="588">
                  <c:v>1.9616500000000001</c:v>
                </c:pt>
                <c:pt idx="589">
                  <c:v>1.94597</c:v>
                </c:pt>
                <c:pt idx="590">
                  <c:v>1.9616500000000001</c:v>
                </c:pt>
                <c:pt idx="591">
                  <c:v>1.94597</c:v>
                </c:pt>
                <c:pt idx="592">
                  <c:v>1.94597</c:v>
                </c:pt>
                <c:pt idx="593">
                  <c:v>1.9773399999999999</c:v>
                </c:pt>
                <c:pt idx="594">
                  <c:v>1.99302</c:v>
                </c:pt>
                <c:pt idx="595">
                  <c:v>1.9616500000000001</c:v>
                </c:pt>
                <c:pt idx="596">
                  <c:v>1.99302</c:v>
                </c:pt>
                <c:pt idx="597">
                  <c:v>1.93028</c:v>
                </c:pt>
                <c:pt idx="598">
                  <c:v>1.94597</c:v>
                </c:pt>
                <c:pt idx="599">
                  <c:v>1.9616500000000001</c:v>
                </c:pt>
                <c:pt idx="600">
                  <c:v>1.94597</c:v>
                </c:pt>
                <c:pt idx="601">
                  <c:v>1.8989100000000001</c:v>
                </c:pt>
                <c:pt idx="602">
                  <c:v>1.8989100000000001</c:v>
                </c:pt>
                <c:pt idx="603">
                  <c:v>1.91459</c:v>
                </c:pt>
                <c:pt idx="604">
                  <c:v>1.91459</c:v>
                </c:pt>
                <c:pt idx="605">
                  <c:v>1.8675299999999999</c:v>
                </c:pt>
                <c:pt idx="606">
                  <c:v>1.8675299999999999</c:v>
                </c:pt>
                <c:pt idx="607">
                  <c:v>1.8675299999999999</c:v>
                </c:pt>
                <c:pt idx="608">
                  <c:v>1.8675299999999999</c:v>
                </c:pt>
                <c:pt idx="609">
                  <c:v>1.83616</c:v>
                </c:pt>
                <c:pt idx="610">
                  <c:v>1.83616</c:v>
                </c:pt>
                <c:pt idx="611">
                  <c:v>1.8047900000000001</c:v>
                </c:pt>
                <c:pt idx="612">
                  <c:v>1.8204699999999998</c:v>
                </c:pt>
                <c:pt idx="613">
                  <c:v>1.7891000000000001</c:v>
                </c:pt>
                <c:pt idx="614">
                  <c:v>1.8047900000000001</c:v>
                </c:pt>
                <c:pt idx="615">
                  <c:v>1.7891000000000001</c:v>
                </c:pt>
                <c:pt idx="616">
                  <c:v>1.8047900000000001</c:v>
                </c:pt>
                <c:pt idx="617">
                  <c:v>1.7891000000000001</c:v>
                </c:pt>
                <c:pt idx="618">
                  <c:v>1.7891000000000001</c:v>
                </c:pt>
                <c:pt idx="619">
                  <c:v>1.74204</c:v>
                </c:pt>
                <c:pt idx="620">
                  <c:v>1.74204</c:v>
                </c:pt>
                <c:pt idx="621">
                  <c:v>1.7263600000000001</c:v>
                </c:pt>
                <c:pt idx="622">
                  <c:v>1.74204</c:v>
                </c:pt>
                <c:pt idx="623">
                  <c:v>1.7106699999999999</c:v>
                </c:pt>
                <c:pt idx="624">
                  <c:v>1.7263600000000001</c:v>
                </c:pt>
                <c:pt idx="625">
                  <c:v>1.6949800000000002</c:v>
                </c:pt>
                <c:pt idx="626">
                  <c:v>1.6949800000000002</c:v>
                </c:pt>
                <c:pt idx="627">
                  <c:v>1.6793</c:v>
                </c:pt>
                <c:pt idx="628">
                  <c:v>1.6949800000000002</c:v>
                </c:pt>
                <c:pt idx="629">
                  <c:v>1.6793</c:v>
                </c:pt>
                <c:pt idx="630">
                  <c:v>1.6793</c:v>
                </c:pt>
                <c:pt idx="631">
                  <c:v>1.66361</c:v>
                </c:pt>
                <c:pt idx="632">
                  <c:v>1.6793</c:v>
                </c:pt>
                <c:pt idx="633">
                  <c:v>1.6479299999999999</c:v>
                </c:pt>
                <c:pt idx="634">
                  <c:v>1.6479299999999999</c:v>
                </c:pt>
                <c:pt idx="635">
                  <c:v>1.6322400000000001</c:v>
                </c:pt>
                <c:pt idx="636">
                  <c:v>1.6322400000000001</c:v>
                </c:pt>
                <c:pt idx="637">
                  <c:v>1.6165499999999999</c:v>
                </c:pt>
                <c:pt idx="638">
                  <c:v>1.6165499999999999</c:v>
                </c:pt>
                <c:pt idx="639">
                  <c:v>1.60087</c:v>
                </c:pt>
                <c:pt idx="640">
                  <c:v>1.6165499999999999</c:v>
                </c:pt>
                <c:pt idx="641">
                  <c:v>1.60087</c:v>
                </c:pt>
                <c:pt idx="642">
                  <c:v>1.60087</c:v>
                </c:pt>
                <c:pt idx="643">
                  <c:v>1.60087</c:v>
                </c:pt>
                <c:pt idx="644">
                  <c:v>1.60087</c:v>
                </c:pt>
                <c:pt idx="645">
                  <c:v>1.5851799999999998</c:v>
                </c:pt>
                <c:pt idx="646">
                  <c:v>1.5851799999999998</c:v>
                </c:pt>
                <c:pt idx="647">
                  <c:v>1.5538099999999999</c:v>
                </c:pt>
                <c:pt idx="648">
                  <c:v>1.5381200000000002</c:v>
                </c:pt>
                <c:pt idx="649">
                  <c:v>1.6165499999999999</c:v>
                </c:pt>
                <c:pt idx="650">
                  <c:v>1.6322400000000001</c:v>
                </c:pt>
                <c:pt idx="651">
                  <c:v>1.5694900000000001</c:v>
                </c:pt>
                <c:pt idx="652">
                  <c:v>1.5851799999999998</c:v>
                </c:pt>
                <c:pt idx="653">
                  <c:v>1.60087</c:v>
                </c:pt>
                <c:pt idx="654">
                  <c:v>1.60087</c:v>
                </c:pt>
                <c:pt idx="655">
                  <c:v>1.6322400000000001</c:v>
                </c:pt>
                <c:pt idx="656">
                  <c:v>1.6165499999999999</c:v>
                </c:pt>
                <c:pt idx="657">
                  <c:v>1.6322400000000001</c:v>
                </c:pt>
                <c:pt idx="658">
                  <c:v>1.6322400000000001</c:v>
                </c:pt>
                <c:pt idx="659">
                  <c:v>1.6479299999999999</c:v>
                </c:pt>
                <c:pt idx="660">
                  <c:v>1.6479299999999999</c:v>
                </c:pt>
                <c:pt idx="661">
                  <c:v>1.66361</c:v>
                </c:pt>
                <c:pt idx="662">
                  <c:v>1.66361</c:v>
                </c:pt>
                <c:pt idx="663">
                  <c:v>1.6793</c:v>
                </c:pt>
                <c:pt idx="664">
                  <c:v>1.66361</c:v>
                </c:pt>
                <c:pt idx="665">
                  <c:v>1.6949800000000002</c:v>
                </c:pt>
                <c:pt idx="666">
                  <c:v>1.6793</c:v>
                </c:pt>
                <c:pt idx="667">
                  <c:v>1.7106699999999999</c:v>
                </c:pt>
                <c:pt idx="668">
                  <c:v>1.7106699999999999</c:v>
                </c:pt>
                <c:pt idx="669">
                  <c:v>1.6949800000000002</c:v>
                </c:pt>
                <c:pt idx="670">
                  <c:v>1.6949800000000002</c:v>
                </c:pt>
                <c:pt idx="671">
                  <c:v>1.7263600000000001</c:v>
                </c:pt>
                <c:pt idx="672">
                  <c:v>1.7263600000000001</c:v>
                </c:pt>
                <c:pt idx="673">
                  <c:v>1.7106699999999999</c:v>
                </c:pt>
                <c:pt idx="674">
                  <c:v>1.7106699999999999</c:v>
                </c:pt>
                <c:pt idx="675">
                  <c:v>1.7263600000000001</c:v>
                </c:pt>
                <c:pt idx="676">
                  <c:v>1.7263600000000001</c:v>
                </c:pt>
                <c:pt idx="677">
                  <c:v>1.75773</c:v>
                </c:pt>
                <c:pt idx="678">
                  <c:v>1.75773</c:v>
                </c:pt>
                <c:pt idx="679">
                  <c:v>1.74204</c:v>
                </c:pt>
                <c:pt idx="680">
                  <c:v>1.74204</c:v>
                </c:pt>
                <c:pt idx="681">
                  <c:v>1.7891000000000001</c:v>
                </c:pt>
                <c:pt idx="682">
                  <c:v>1.77342</c:v>
                </c:pt>
                <c:pt idx="683">
                  <c:v>1.75773</c:v>
                </c:pt>
                <c:pt idx="684">
                  <c:v>1.77342</c:v>
                </c:pt>
                <c:pt idx="685">
                  <c:v>1.8047900000000001</c:v>
                </c:pt>
                <c:pt idx="686">
                  <c:v>1.7891000000000001</c:v>
                </c:pt>
                <c:pt idx="687">
                  <c:v>1.8204699999999998</c:v>
                </c:pt>
                <c:pt idx="688">
                  <c:v>1.7891000000000001</c:v>
                </c:pt>
                <c:pt idx="689">
                  <c:v>1.8204699999999998</c:v>
                </c:pt>
                <c:pt idx="690">
                  <c:v>1.8047900000000001</c:v>
                </c:pt>
                <c:pt idx="691">
                  <c:v>1.8204699999999998</c:v>
                </c:pt>
                <c:pt idx="692">
                  <c:v>1.8047900000000001</c:v>
                </c:pt>
                <c:pt idx="693">
                  <c:v>1.83616</c:v>
                </c:pt>
                <c:pt idx="694">
                  <c:v>1.8204699999999998</c:v>
                </c:pt>
                <c:pt idx="695">
                  <c:v>1.83616</c:v>
                </c:pt>
                <c:pt idx="696">
                  <c:v>1.8047900000000001</c:v>
                </c:pt>
                <c:pt idx="697">
                  <c:v>1.8518499999999998</c:v>
                </c:pt>
                <c:pt idx="698">
                  <c:v>1.8518499999999998</c:v>
                </c:pt>
                <c:pt idx="699">
                  <c:v>1.83616</c:v>
                </c:pt>
                <c:pt idx="700">
                  <c:v>1.8518499999999998</c:v>
                </c:pt>
                <c:pt idx="701">
                  <c:v>1.8675299999999999</c:v>
                </c:pt>
                <c:pt idx="702">
                  <c:v>1.8675299999999999</c:v>
                </c:pt>
                <c:pt idx="703">
                  <c:v>1.8518499999999998</c:v>
                </c:pt>
                <c:pt idx="704">
                  <c:v>1.8518499999999998</c:v>
                </c:pt>
                <c:pt idx="705">
                  <c:v>1.8832199999999999</c:v>
                </c:pt>
                <c:pt idx="706">
                  <c:v>1.8832199999999999</c:v>
                </c:pt>
                <c:pt idx="707">
                  <c:v>1.91459</c:v>
                </c:pt>
                <c:pt idx="708">
                  <c:v>1.91459</c:v>
                </c:pt>
                <c:pt idx="709">
                  <c:v>1.8675299999999999</c:v>
                </c:pt>
                <c:pt idx="710">
                  <c:v>1.8675299999999999</c:v>
                </c:pt>
                <c:pt idx="711">
                  <c:v>1.91459</c:v>
                </c:pt>
                <c:pt idx="712">
                  <c:v>1.91459</c:v>
                </c:pt>
                <c:pt idx="713">
                  <c:v>1.8989100000000001</c:v>
                </c:pt>
                <c:pt idx="714">
                  <c:v>1.8989100000000001</c:v>
                </c:pt>
                <c:pt idx="715">
                  <c:v>1.91459</c:v>
                </c:pt>
                <c:pt idx="716">
                  <c:v>1.91459</c:v>
                </c:pt>
                <c:pt idx="717">
                  <c:v>1.8989100000000001</c:v>
                </c:pt>
                <c:pt idx="718">
                  <c:v>1.91459</c:v>
                </c:pt>
                <c:pt idx="719">
                  <c:v>1.94597</c:v>
                </c:pt>
                <c:pt idx="720">
                  <c:v>1.94597</c:v>
                </c:pt>
                <c:pt idx="721">
                  <c:v>1.93028</c:v>
                </c:pt>
                <c:pt idx="722">
                  <c:v>1.94597</c:v>
                </c:pt>
                <c:pt idx="723">
                  <c:v>1.93028</c:v>
                </c:pt>
                <c:pt idx="724">
                  <c:v>1.93028</c:v>
                </c:pt>
                <c:pt idx="725">
                  <c:v>1.9616500000000001</c:v>
                </c:pt>
                <c:pt idx="726">
                  <c:v>1.9616500000000001</c:v>
                </c:pt>
                <c:pt idx="727">
                  <c:v>1.9773399999999999</c:v>
                </c:pt>
                <c:pt idx="728">
                  <c:v>1.9773399999999999</c:v>
                </c:pt>
                <c:pt idx="729">
                  <c:v>1.99302</c:v>
                </c:pt>
                <c:pt idx="730">
                  <c:v>1.9773399999999999</c:v>
                </c:pt>
                <c:pt idx="731">
                  <c:v>1.93028</c:v>
                </c:pt>
                <c:pt idx="732">
                  <c:v>1.9616500000000001</c:v>
                </c:pt>
                <c:pt idx="733">
                  <c:v>1.94597</c:v>
                </c:pt>
                <c:pt idx="734">
                  <c:v>1.94597</c:v>
                </c:pt>
                <c:pt idx="735">
                  <c:v>1.91459</c:v>
                </c:pt>
                <c:pt idx="736">
                  <c:v>1.91459</c:v>
                </c:pt>
                <c:pt idx="737">
                  <c:v>1.8832199999999999</c:v>
                </c:pt>
                <c:pt idx="738">
                  <c:v>1.8832199999999999</c:v>
                </c:pt>
                <c:pt idx="739">
                  <c:v>1.8518499999999998</c:v>
                </c:pt>
                <c:pt idx="740">
                  <c:v>1.8518499999999998</c:v>
                </c:pt>
                <c:pt idx="741">
                  <c:v>1.8675299999999999</c:v>
                </c:pt>
                <c:pt idx="742">
                  <c:v>1.8518499999999998</c:v>
                </c:pt>
                <c:pt idx="743">
                  <c:v>1.8675299999999999</c:v>
                </c:pt>
                <c:pt idx="744">
                  <c:v>1.83616</c:v>
                </c:pt>
                <c:pt idx="745">
                  <c:v>1.8204699999999998</c:v>
                </c:pt>
                <c:pt idx="746">
                  <c:v>1.8204699999999998</c:v>
                </c:pt>
                <c:pt idx="747">
                  <c:v>1.8047900000000001</c:v>
                </c:pt>
                <c:pt idx="748">
                  <c:v>1.8204699999999998</c:v>
                </c:pt>
                <c:pt idx="749">
                  <c:v>1.7891000000000001</c:v>
                </c:pt>
                <c:pt idx="750">
                  <c:v>1.8047900000000001</c:v>
                </c:pt>
                <c:pt idx="751">
                  <c:v>1.75773</c:v>
                </c:pt>
                <c:pt idx="752">
                  <c:v>1.7891000000000001</c:v>
                </c:pt>
                <c:pt idx="753">
                  <c:v>1.75773</c:v>
                </c:pt>
                <c:pt idx="754">
                  <c:v>1.75773</c:v>
                </c:pt>
                <c:pt idx="755">
                  <c:v>1.7106699999999999</c:v>
                </c:pt>
                <c:pt idx="756">
                  <c:v>1.7106699999999999</c:v>
                </c:pt>
                <c:pt idx="757">
                  <c:v>1.7263600000000001</c:v>
                </c:pt>
                <c:pt idx="758">
                  <c:v>1.7263600000000001</c:v>
                </c:pt>
                <c:pt idx="759">
                  <c:v>1.6949800000000002</c:v>
                </c:pt>
                <c:pt idx="760">
                  <c:v>1.6949800000000002</c:v>
                </c:pt>
                <c:pt idx="761">
                  <c:v>1.7106699999999999</c:v>
                </c:pt>
                <c:pt idx="762">
                  <c:v>1.6949800000000002</c:v>
                </c:pt>
                <c:pt idx="763">
                  <c:v>1.6793</c:v>
                </c:pt>
                <c:pt idx="764">
                  <c:v>1.6793</c:v>
                </c:pt>
                <c:pt idx="765">
                  <c:v>1.66361</c:v>
                </c:pt>
                <c:pt idx="766">
                  <c:v>1.6793</c:v>
                </c:pt>
                <c:pt idx="767">
                  <c:v>1.66361</c:v>
                </c:pt>
                <c:pt idx="768">
                  <c:v>1.66361</c:v>
                </c:pt>
                <c:pt idx="769">
                  <c:v>1.6479299999999999</c:v>
                </c:pt>
                <c:pt idx="770">
                  <c:v>1.6479299999999999</c:v>
                </c:pt>
                <c:pt idx="771">
                  <c:v>1.6322400000000001</c:v>
                </c:pt>
                <c:pt idx="772">
                  <c:v>1.6322400000000001</c:v>
                </c:pt>
                <c:pt idx="773">
                  <c:v>1.6479299999999999</c:v>
                </c:pt>
                <c:pt idx="774">
                  <c:v>1.6322400000000001</c:v>
                </c:pt>
                <c:pt idx="775">
                  <c:v>1.6165499999999999</c:v>
                </c:pt>
                <c:pt idx="776">
                  <c:v>1.6165499999999999</c:v>
                </c:pt>
                <c:pt idx="777">
                  <c:v>1.60087</c:v>
                </c:pt>
                <c:pt idx="778">
                  <c:v>1.60087</c:v>
                </c:pt>
                <c:pt idx="779">
                  <c:v>1.5851799999999998</c:v>
                </c:pt>
                <c:pt idx="780">
                  <c:v>1.60087</c:v>
                </c:pt>
                <c:pt idx="781">
                  <c:v>1.5694900000000001</c:v>
                </c:pt>
                <c:pt idx="782">
                  <c:v>1.52244</c:v>
                </c:pt>
                <c:pt idx="783">
                  <c:v>1.6165499999999999</c:v>
                </c:pt>
                <c:pt idx="784">
                  <c:v>1.6165499999999999</c:v>
                </c:pt>
                <c:pt idx="785">
                  <c:v>1.5851799999999998</c:v>
                </c:pt>
                <c:pt idx="786">
                  <c:v>1.5851799999999998</c:v>
                </c:pt>
                <c:pt idx="787">
                  <c:v>1.6165499999999999</c:v>
                </c:pt>
                <c:pt idx="788">
                  <c:v>1.6165499999999999</c:v>
                </c:pt>
                <c:pt idx="789">
                  <c:v>1.6322400000000001</c:v>
                </c:pt>
                <c:pt idx="790">
                  <c:v>1.6165499999999999</c:v>
                </c:pt>
                <c:pt idx="791">
                  <c:v>1.66361</c:v>
                </c:pt>
                <c:pt idx="792">
                  <c:v>1.66361</c:v>
                </c:pt>
                <c:pt idx="793">
                  <c:v>1.66361</c:v>
                </c:pt>
                <c:pt idx="794">
                  <c:v>1.66361</c:v>
                </c:pt>
                <c:pt idx="795">
                  <c:v>1.6479299999999999</c:v>
                </c:pt>
                <c:pt idx="796">
                  <c:v>1.66361</c:v>
                </c:pt>
                <c:pt idx="797">
                  <c:v>1.7106699999999999</c:v>
                </c:pt>
                <c:pt idx="798">
                  <c:v>1.6949800000000002</c:v>
                </c:pt>
                <c:pt idx="799">
                  <c:v>1.7106699999999999</c:v>
                </c:pt>
                <c:pt idx="800">
                  <c:v>1.7106699999999999</c:v>
                </c:pt>
                <c:pt idx="801">
                  <c:v>1.6949800000000002</c:v>
                </c:pt>
                <c:pt idx="802">
                  <c:v>1.6949800000000002</c:v>
                </c:pt>
                <c:pt idx="803">
                  <c:v>1.74204</c:v>
                </c:pt>
                <c:pt idx="804">
                  <c:v>1.7263600000000001</c:v>
                </c:pt>
                <c:pt idx="805">
                  <c:v>1.74204</c:v>
                </c:pt>
                <c:pt idx="806">
                  <c:v>1.7263600000000001</c:v>
                </c:pt>
                <c:pt idx="807">
                  <c:v>1.74204</c:v>
                </c:pt>
                <c:pt idx="808">
                  <c:v>1.74204</c:v>
                </c:pt>
                <c:pt idx="809">
                  <c:v>1.74204</c:v>
                </c:pt>
                <c:pt idx="810">
                  <c:v>1.74204</c:v>
                </c:pt>
                <c:pt idx="811">
                  <c:v>1.77342</c:v>
                </c:pt>
                <c:pt idx="812">
                  <c:v>1.75773</c:v>
                </c:pt>
                <c:pt idx="813">
                  <c:v>1.77342</c:v>
                </c:pt>
                <c:pt idx="814">
                  <c:v>1.75773</c:v>
                </c:pt>
                <c:pt idx="815">
                  <c:v>1.7891000000000001</c:v>
                </c:pt>
                <c:pt idx="816">
                  <c:v>1.7891000000000001</c:v>
                </c:pt>
                <c:pt idx="817">
                  <c:v>1.8047900000000001</c:v>
                </c:pt>
                <c:pt idx="818">
                  <c:v>1.7891000000000001</c:v>
                </c:pt>
                <c:pt idx="819">
                  <c:v>1.8047900000000001</c:v>
                </c:pt>
                <c:pt idx="820">
                  <c:v>1.8204699999999998</c:v>
                </c:pt>
                <c:pt idx="821">
                  <c:v>1.8047900000000001</c:v>
                </c:pt>
                <c:pt idx="822">
                  <c:v>1.8204699999999998</c:v>
                </c:pt>
                <c:pt idx="823">
                  <c:v>1.83616</c:v>
                </c:pt>
                <c:pt idx="824">
                  <c:v>1.83616</c:v>
                </c:pt>
                <c:pt idx="825">
                  <c:v>1.8047900000000001</c:v>
                </c:pt>
                <c:pt idx="826">
                  <c:v>1.8204699999999998</c:v>
                </c:pt>
                <c:pt idx="827">
                  <c:v>1.8518499999999998</c:v>
                </c:pt>
                <c:pt idx="828">
                  <c:v>1.83616</c:v>
                </c:pt>
                <c:pt idx="829">
                  <c:v>1.8518499999999998</c:v>
                </c:pt>
                <c:pt idx="830">
                  <c:v>1.83616</c:v>
                </c:pt>
                <c:pt idx="831">
                  <c:v>1.8675299999999999</c:v>
                </c:pt>
                <c:pt idx="832">
                  <c:v>1.8518499999999998</c:v>
                </c:pt>
                <c:pt idx="833">
                  <c:v>1.8675299999999999</c:v>
                </c:pt>
                <c:pt idx="834">
                  <c:v>1.8518499999999998</c:v>
                </c:pt>
                <c:pt idx="835">
                  <c:v>1.8675299999999999</c:v>
                </c:pt>
                <c:pt idx="836">
                  <c:v>1.8675299999999999</c:v>
                </c:pt>
                <c:pt idx="837">
                  <c:v>1.8832199999999999</c:v>
                </c:pt>
                <c:pt idx="838">
                  <c:v>1.8832199999999999</c:v>
                </c:pt>
                <c:pt idx="839">
                  <c:v>1.91459</c:v>
                </c:pt>
                <c:pt idx="840">
                  <c:v>1.8989100000000001</c:v>
                </c:pt>
                <c:pt idx="841">
                  <c:v>1.91459</c:v>
                </c:pt>
                <c:pt idx="842">
                  <c:v>1.91459</c:v>
                </c:pt>
                <c:pt idx="843">
                  <c:v>1.8989100000000001</c:v>
                </c:pt>
                <c:pt idx="844">
                  <c:v>1.91459</c:v>
                </c:pt>
                <c:pt idx="845">
                  <c:v>1.8989100000000001</c:v>
                </c:pt>
                <c:pt idx="846">
                  <c:v>1.8989100000000001</c:v>
                </c:pt>
                <c:pt idx="847">
                  <c:v>1.93028</c:v>
                </c:pt>
                <c:pt idx="848">
                  <c:v>1.91459</c:v>
                </c:pt>
                <c:pt idx="849">
                  <c:v>1.94597</c:v>
                </c:pt>
                <c:pt idx="850">
                  <c:v>1.93028</c:v>
                </c:pt>
                <c:pt idx="851">
                  <c:v>1.91459</c:v>
                </c:pt>
                <c:pt idx="852">
                  <c:v>1.93028</c:v>
                </c:pt>
                <c:pt idx="853">
                  <c:v>1.9616500000000001</c:v>
                </c:pt>
                <c:pt idx="854">
                  <c:v>1.94597</c:v>
                </c:pt>
                <c:pt idx="855">
                  <c:v>1.9773399999999999</c:v>
                </c:pt>
                <c:pt idx="856">
                  <c:v>1.9616500000000001</c:v>
                </c:pt>
                <c:pt idx="857">
                  <c:v>1.94597</c:v>
                </c:pt>
                <c:pt idx="858">
                  <c:v>1.9616500000000001</c:v>
                </c:pt>
                <c:pt idx="859">
                  <c:v>1.9773399999999999</c:v>
                </c:pt>
                <c:pt idx="860">
                  <c:v>1.9773399999999999</c:v>
                </c:pt>
                <c:pt idx="861">
                  <c:v>1.94597</c:v>
                </c:pt>
                <c:pt idx="862">
                  <c:v>1.93028</c:v>
                </c:pt>
                <c:pt idx="863">
                  <c:v>1.9773399999999999</c:v>
                </c:pt>
                <c:pt idx="864">
                  <c:v>1.9616500000000001</c:v>
                </c:pt>
                <c:pt idx="865">
                  <c:v>1.93028</c:v>
                </c:pt>
                <c:pt idx="866">
                  <c:v>1.93028</c:v>
                </c:pt>
                <c:pt idx="867">
                  <c:v>1.8989100000000001</c:v>
                </c:pt>
                <c:pt idx="868">
                  <c:v>1.91459</c:v>
                </c:pt>
                <c:pt idx="869">
                  <c:v>1.8832199999999999</c:v>
                </c:pt>
                <c:pt idx="870">
                  <c:v>1.8675299999999999</c:v>
                </c:pt>
                <c:pt idx="871">
                  <c:v>1.8832199999999999</c:v>
                </c:pt>
                <c:pt idx="872">
                  <c:v>1.8832199999999999</c:v>
                </c:pt>
                <c:pt idx="873">
                  <c:v>1.83616</c:v>
                </c:pt>
                <c:pt idx="874">
                  <c:v>1.8518499999999998</c:v>
                </c:pt>
                <c:pt idx="875">
                  <c:v>1.8518499999999998</c:v>
                </c:pt>
                <c:pt idx="876">
                  <c:v>1.83616</c:v>
                </c:pt>
                <c:pt idx="877">
                  <c:v>1.8204699999999998</c:v>
                </c:pt>
                <c:pt idx="878">
                  <c:v>1.83616</c:v>
                </c:pt>
                <c:pt idx="879">
                  <c:v>1.8047900000000001</c:v>
                </c:pt>
                <c:pt idx="880">
                  <c:v>1.8047900000000001</c:v>
                </c:pt>
                <c:pt idx="881">
                  <c:v>1.77342</c:v>
                </c:pt>
                <c:pt idx="882">
                  <c:v>1.77342</c:v>
                </c:pt>
                <c:pt idx="883">
                  <c:v>1.75773</c:v>
                </c:pt>
                <c:pt idx="884">
                  <c:v>1.75773</c:v>
                </c:pt>
                <c:pt idx="885">
                  <c:v>1.7263600000000001</c:v>
                </c:pt>
                <c:pt idx="886">
                  <c:v>1.74204</c:v>
                </c:pt>
                <c:pt idx="887">
                  <c:v>1.7106699999999999</c:v>
                </c:pt>
                <c:pt idx="888">
                  <c:v>1.7106699999999999</c:v>
                </c:pt>
                <c:pt idx="889">
                  <c:v>1.7263600000000001</c:v>
                </c:pt>
                <c:pt idx="890">
                  <c:v>1.7106699999999999</c:v>
                </c:pt>
                <c:pt idx="891">
                  <c:v>1.6949800000000002</c:v>
                </c:pt>
                <c:pt idx="892">
                  <c:v>1.7106699999999999</c:v>
                </c:pt>
                <c:pt idx="893">
                  <c:v>1.6793</c:v>
                </c:pt>
                <c:pt idx="894">
                  <c:v>1.6949800000000002</c:v>
                </c:pt>
                <c:pt idx="895">
                  <c:v>1.6479299999999999</c:v>
                </c:pt>
                <c:pt idx="896">
                  <c:v>1.6479299999999999</c:v>
                </c:pt>
                <c:pt idx="897">
                  <c:v>1.66361</c:v>
                </c:pt>
                <c:pt idx="898">
                  <c:v>1.66361</c:v>
                </c:pt>
                <c:pt idx="899">
                  <c:v>1.6479299999999999</c:v>
                </c:pt>
                <c:pt idx="900">
                  <c:v>1.6479299999999999</c:v>
                </c:pt>
                <c:pt idx="901">
                  <c:v>1.6322400000000001</c:v>
                </c:pt>
                <c:pt idx="902">
                  <c:v>1.6479299999999999</c:v>
                </c:pt>
                <c:pt idx="903">
                  <c:v>1.60087</c:v>
                </c:pt>
                <c:pt idx="904">
                  <c:v>1.6165499999999999</c:v>
                </c:pt>
                <c:pt idx="905">
                  <c:v>1.60087</c:v>
                </c:pt>
                <c:pt idx="906">
                  <c:v>1.6165499999999999</c:v>
                </c:pt>
                <c:pt idx="907">
                  <c:v>1.5851799999999998</c:v>
                </c:pt>
                <c:pt idx="908">
                  <c:v>1.5851799999999998</c:v>
                </c:pt>
                <c:pt idx="909">
                  <c:v>1.5851799999999998</c:v>
                </c:pt>
                <c:pt idx="910">
                  <c:v>1.5851799999999998</c:v>
                </c:pt>
                <c:pt idx="911">
                  <c:v>1.5538099999999999</c:v>
                </c:pt>
                <c:pt idx="912">
                  <c:v>1.5851799999999998</c:v>
                </c:pt>
                <c:pt idx="913">
                  <c:v>1.5381200000000002</c:v>
                </c:pt>
                <c:pt idx="914">
                  <c:v>1.5381200000000002</c:v>
                </c:pt>
                <c:pt idx="915">
                  <c:v>1.52244</c:v>
                </c:pt>
                <c:pt idx="916">
                  <c:v>1.5381200000000002</c:v>
                </c:pt>
                <c:pt idx="917">
                  <c:v>1.4753799999999999</c:v>
                </c:pt>
                <c:pt idx="918">
                  <c:v>1.4910599999999998</c:v>
                </c:pt>
                <c:pt idx="919">
                  <c:v>1.4910599999999998</c:v>
                </c:pt>
                <c:pt idx="920">
                  <c:v>1.4753799999999999</c:v>
                </c:pt>
                <c:pt idx="921">
                  <c:v>1.50675</c:v>
                </c:pt>
                <c:pt idx="922">
                  <c:v>1.50675</c:v>
                </c:pt>
                <c:pt idx="923">
                  <c:v>1.4596899999999999</c:v>
                </c:pt>
                <c:pt idx="924">
                  <c:v>1.4596899999999999</c:v>
                </c:pt>
                <c:pt idx="925">
                  <c:v>1.4753799999999999</c:v>
                </c:pt>
                <c:pt idx="926">
                  <c:v>1.4596899999999999</c:v>
                </c:pt>
                <c:pt idx="927">
                  <c:v>1.444</c:v>
                </c:pt>
                <c:pt idx="928">
                  <c:v>1.444</c:v>
                </c:pt>
                <c:pt idx="929">
                  <c:v>1.4283199999999998</c:v>
                </c:pt>
                <c:pt idx="930">
                  <c:v>1.4283199999999998</c:v>
                </c:pt>
                <c:pt idx="931">
                  <c:v>1.4126300000000001</c:v>
                </c:pt>
                <c:pt idx="932">
                  <c:v>1.4126300000000001</c:v>
                </c:pt>
                <c:pt idx="933">
                  <c:v>1.4126300000000001</c:v>
                </c:pt>
                <c:pt idx="934">
                  <c:v>1.4126300000000001</c:v>
                </c:pt>
                <c:pt idx="935">
                  <c:v>1.3969500000000001</c:v>
                </c:pt>
                <c:pt idx="936">
                  <c:v>1.4126300000000001</c:v>
                </c:pt>
                <c:pt idx="937">
                  <c:v>1.3812599999999999</c:v>
                </c:pt>
                <c:pt idx="938">
                  <c:v>1.3812599999999999</c:v>
                </c:pt>
                <c:pt idx="939">
                  <c:v>1.3655700000000002</c:v>
                </c:pt>
                <c:pt idx="940">
                  <c:v>1.3812599999999999</c:v>
                </c:pt>
                <c:pt idx="941">
                  <c:v>1.34989</c:v>
                </c:pt>
                <c:pt idx="942">
                  <c:v>1.34989</c:v>
                </c:pt>
                <c:pt idx="943">
                  <c:v>1.3342000000000001</c:v>
                </c:pt>
                <c:pt idx="944">
                  <c:v>1.3342000000000001</c:v>
                </c:pt>
                <c:pt idx="945">
                  <c:v>1.34989</c:v>
                </c:pt>
                <c:pt idx="946">
                  <c:v>1.34989</c:v>
                </c:pt>
                <c:pt idx="947">
                  <c:v>1.34989</c:v>
                </c:pt>
                <c:pt idx="948">
                  <c:v>1.34989</c:v>
                </c:pt>
                <c:pt idx="949">
                  <c:v>1.3342000000000001</c:v>
                </c:pt>
                <c:pt idx="950">
                  <c:v>1.34989</c:v>
                </c:pt>
                <c:pt idx="951">
                  <c:v>1.3185099999999998</c:v>
                </c:pt>
                <c:pt idx="952">
                  <c:v>1.3185099999999998</c:v>
                </c:pt>
                <c:pt idx="953">
                  <c:v>1.3028300000000002</c:v>
                </c:pt>
                <c:pt idx="954">
                  <c:v>1.3028300000000002</c:v>
                </c:pt>
                <c:pt idx="955">
                  <c:v>1.27146</c:v>
                </c:pt>
                <c:pt idx="956">
                  <c:v>1.28714</c:v>
                </c:pt>
                <c:pt idx="957">
                  <c:v>1.2557700000000001</c:v>
                </c:pt>
                <c:pt idx="958">
                  <c:v>1.2400799999999998</c:v>
                </c:pt>
                <c:pt idx="959">
                  <c:v>1.27146</c:v>
                </c:pt>
                <c:pt idx="960">
                  <c:v>1.2557700000000001</c:v>
                </c:pt>
                <c:pt idx="961">
                  <c:v>1.2400799999999998</c:v>
                </c:pt>
                <c:pt idx="962">
                  <c:v>1.2400799999999998</c:v>
                </c:pt>
                <c:pt idx="963">
                  <c:v>1.2400799999999998</c:v>
                </c:pt>
                <c:pt idx="964">
                  <c:v>1.2400799999999998</c:v>
                </c:pt>
                <c:pt idx="965">
                  <c:v>1.20871</c:v>
                </c:pt>
                <c:pt idx="966">
                  <c:v>1.20871</c:v>
                </c:pt>
                <c:pt idx="967">
                  <c:v>1.2243999999999999</c:v>
                </c:pt>
                <c:pt idx="968">
                  <c:v>1.20871</c:v>
                </c:pt>
                <c:pt idx="969">
                  <c:v>1.19302</c:v>
                </c:pt>
                <c:pt idx="970">
                  <c:v>1.19302</c:v>
                </c:pt>
                <c:pt idx="971">
                  <c:v>1.1773400000000001</c:v>
                </c:pt>
                <c:pt idx="972">
                  <c:v>1.1773400000000001</c:v>
                </c:pt>
                <c:pt idx="973">
                  <c:v>1.1616500000000001</c:v>
                </c:pt>
                <c:pt idx="974">
                  <c:v>1.19302</c:v>
                </c:pt>
                <c:pt idx="975">
                  <c:v>1.1616500000000001</c:v>
                </c:pt>
                <c:pt idx="976">
                  <c:v>1.1616500000000001</c:v>
                </c:pt>
                <c:pt idx="977">
                  <c:v>1.1459700000000002</c:v>
                </c:pt>
                <c:pt idx="978">
                  <c:v>1.1459700000000002</c:v>
                </c:pt>
                <c:pt idx="979">
                  <c:v>1.13028</c:v>
                </c:pt>
                <c:pt idx="980">
                  <c:v>1.1459700000000002</c:v>
                </c:pt>
                <c:pt idx="981">
                  <c:v>1.11459</c:v>
                </c:pt>
                <c:pt idx="982">
                  <c:v>1.11459</c:v>
                </c:pt>
                <c:pt idx="983">
                  <c:v>1.0989100000000001</c:v>
                </c:pt>
                <c:pt idx="984">
                  <c:v>1.0989100000000001</c:v>
                </c:pt>
                <c:pt idx="985">
                  <c:v>1.11459</c:v>
                </c:pt>
                <c:pt idx="986">
                  <c:v>1.11459</c:v>
                </c:pt>
                <c:pt idx="987">
                  <c:v>1.0832200000000001</c:v>
                </c:pt>
                <c:pt idx="988">
                  <c:v>1.0989100000000001</c:v>
                </c:pt>
                <c:pt idx="989">
                  <c:v>1.0832200000000001</c:v>
                </c:pt>
                <c:pt idx="990">
                  <c:v>1.0832200000000001</c:v>
                </c:pt>
                <c:pt idx="991">
                  <c:v>1.0675300000000001</c:v>
                </c:pt>
                <c:pt idx="992">
                  <c:v>1.0675300000000001</c:v>
                </c:pt>
                <c:pt idx="993">
                  <c:v>1.05185</c:v>
                </c:pt>
                <c:pt idx="994">
                  <c:v>1.0675300000000001</c:v>
                </c:pt>
                <c:pt idx="995">
                  <c:v>1.03616</c:v>
                </c:pt>
                <c:pt idx="996">
                  <c:v>1.03616</c:v>
                </c:pt>
                <c:pt idx="997">
                  <c:v>1.02047</c:v>
                </c:pt>
                <c:pt idx="998">
                  <c:v>1.03616</c:v>
                </c:pt>
                <c:pt idx="999">
                  <c:v>1.05185</c:v>
                </c:pt>
                <c:pt idx="1000">
                  <c:v>1.03616</c:v>
                </c:pt>
                <c:pt idx="1001">
                  <c:v>0.98909999999999998</c:v>
                </c:pt>
                <c:pt idx="1002">
                  <c:v>0.98909999999999998</c:v>
                </c:pt>
                <c:pt idx="1003">
                  <c:v>1.0047900000000001</c:v>
                </c:pt>
                <c:pt idx="1004">
                  <c:v>0.98909999999999998</c:v>
                </c:pt>
                <c:pt idx="1005">
                  <c:v>0.97341999999999995</c:v>
                </c:pt>
                <c:pt idx="1006">
                  <c:v>0.98909999999999998</c:v>
                </c:pt>
                <c:pt idx="1007">
                  <c:v>0.95772999999999997</c:v>
                </c:pt>
                <c:pt idx="1008">
                  <c:v>0.95772999999999997</c:v>
                </c:pt>
                <c:pt idx="1009">
                  <c:v>0.94203999999999999</c:v>
                </c:pt>
                <c:pt idx="1010">
                  <c:v>0.94203999999999999</c:v>
                </c:pt>
                <c:pt idx="1011">
                  <c:v>0.95772999999999997</c:v>
                </c:pt>
                <c:pt idx="1012">
                  <c:v>0.95772999999999997</c:v>
                </c:pt>
                <c:pt idx="1013">
                  <c:v>0.92635999999999996</c:v>
                </c:pt>
                <c:pt idx="1014">
                  <c:v>0.92635999999999996</c:v>
                </c:pt>
                <c:pt idx="1015">
                  <c:v>0.91066999999999998</c:v>
                </c:pt>
                <c:pt idx="1016">
                  <c:v>0.91066999999999998</c:v>
                </c:pt>
                <c:pt idx="1017">
                  <c:v>0.92635999999999996</c:v>
                </c:pt>
                <c:pt idx="1018">
                  <c:v>0.87929999999999997</c:v>
                </c:pt>
                <c:pt idx="1019">
                  <c:v>0.91066999999999998</c:v>
                </c:pt>
                <c:pt idx="1020">
                  <c:v>0.91066999999999998</c:v>
                </c:pt>
                <c:pt idx="1021">
                  <c:v>0.89497999999999989</c:v>
                </c:pt>
                <c:pt idx="1022">
                  <c:v>0.89497999999999989</c:v>
                </c:pt>
                <c:pt idx="1023">
                  <c:v>0.87929999999999997</c:v>
                </c:pt>
                <c:pt idx="1024">
                  <c:v>0.84792999999999996</c:v>
                </c:pt>
                <c:pt idx="1025">
                  <c:v>0.87929999999999997</c:v>
                </c:pt>
                <c:pt idx="1026">
                  <c:v>0.86360999999999999</c:v>
                </c:pt>
                <c:pt idx="1027">
                  <c:v>0.87929999999999997</c:v>
                </c:pt>
                <c:pt idx="1028">
                  <c:v>0.86360999999999999</c:v>
                </c:pt>
                <c:pt idx="1029">
                  <c:v>0.84792999999999996</c:v>
                </c:pt>
                <c:pt idx="1030">
                  <c:v>0.84792999999999996</c:v>
                </c:pt>
                <c:pt idx="1031">
                  <c:v>0.84792999999999996</c:v>
                </c:pt>
                <c:pt idx="1032">
                  <c:v>0.83224000000000009</c:v>
                </c:pt>
                <c:pt idx="1033">
                  <c:v>0.84792999999999996</c:v>
                </c:pt>
                <c:pt idx="1034">
                  <c:v>0.84792999999999996</c:v>
                </c:pt>
                <c:pt idx="1035">
                  <c:v>0.83224000000000009</c:v>
                </c:pt>
                <c:pt idx="1036">
                  <c:v>0.83224000000000009</c:v>
                </c:pt>
                <c:pt idx="1037">
                  <c:v>0.80087000000000008</c:v>
                </c:pt>
                <c:pt idx="1038">
                  <c:v>0.81655000000000011</c:v>
                </c:pt>
                <c:pt idx="1039">
                  <c:v>0.78517999999999999</c:v>
                </c:pt>
                <c:pt idx="1040">
                  <c:v>0.80087000000000008</c:v>
                </c:pt>
                <c:pt idx="1041">
                  <c:v>0.76949000000000001</c:v>
                </c:pt>
                <c:pt idx="1042">
                  <c:v>0.78517999999999999</c:v>
                </c:pt>
                <c:pt idx="1043">
                  <c:v>0.76949000000000001</c:v>
                </c:pt>
                <c:pt idx="1044">
                  <c:v>0.73812</c:v>
                </c:pt>
                <c:pt idx="1045">
                  <c:v>0.78517999999999999</c:v>
                </c:pt>
                <c:pt idx="1046">
                  <c:v>0.76949000000000001</c:v>
                </c:pt>
                <c:pt idx="1047">
                  <c:v>0.73812</c:v>
                </c:pt>
                <c:pt idx="1048">
                  <c:v>0.73812</c:v>
                </c:pt>
                <c:pt idx="1049">
                  <c:v>0.75381000000000009</c:v>
                </c:pt>
                <c:pt idx="1050">
                  <c:v>0.75381000000000009</c:v>
                </c:pt>
                <c:pt idx="1051">
                  <c:v>0.72243999999999997</c:v>
                </c:pt>
                <c:pt idx="1052">
                  <c:v>0.72243999999999997</c:v>
                </c:pt>
                <c:pt idx="1053">
                  <c:v>0.70674999999999999</c:v>
                </c:pt>
                <c:pt idx="1054">
                  <c:v>0.70674999999999999</c:v>
                </c:pt>
                <c:pt idx="1055">
                  <c:v>0.72243999999999997</c:v>
                </c:pt>
                <c:pt idx="1056">
                  <c:v>0.72243999999999997</c:v>
                </c:pt>
                <c:pt idx="1057">
                  <c:v>0.67537999999999998</c:v>
                </c:pt>
                <c:pt idx="1058">
                  <c:v>0.69106000000000001</c:v>
                </c:pt>
                <c:pt idx="1059">
                  <c:v>0.67537999999999998</c:v>
                </c:pt>
                <c:pt idx="1060">
                  <c:v>0.69106000000000001</c:v>
                </c:pt>
                <c:pt idx="1061">
                  <c:v>0.67537999999999998</c:v>
                </c:pt>
                <c:pt idx="1062">
                  <c:v>0.67537999999999998</c:v>
                </c:pt>
                <c:pt idx="1063">
                  <c:v>0.65969</c:v>
                </c:pt>
                <c:pt idx="1064">
                  <c:v>0.65969</c:v>
                </c:pt>
                <c:pt idx="1065">
                  <c:v>0.67537999999999998</c:v>
                </c:pt>
                <c:pt idx="1066">
                  <c:v>0.67537999999999998</c:v>
                </c:pt>
                <c:pt idx="1067">
                  <c:v>0.64400000000000002</c:v>
                </c:pt>
                <c:pt idx="1068">
                  <c:v>0.64400000000000002</c:v>
                </c:pt>
                <c:pt idx="1069">
                  <c:v>0.65969</c:v>
                </c:pt>
                <c:pt idx="1070">
                  <c:v>0.64400000000000002</c:v>
                </c:pt>
                <c:pt idx="1071">
                  <c:v>0.61263000000000001</c:v>
                </c:pt>
                <c:pt idx="1072">
                  <c:v>0.61263000000000001</c:v>
                </c:pt>
                <c:pt idx="1073">
                  <c:v>0.58126</c:v>
                </c:pt>
                <c:pt idx="1074">
                  <c:v>0.58126</c:v>
                </c:pt>
                <c:pt idx="1075">
                  <c:v>0.59694999999999998</c:v>
                </c:pt>
                <c:pt idx="1076">
                  <c:v>0.59694999999999998</c:v>
                </c:pt>
                <c:pt idx="1077">
                  <c:v>0.58126</c:v>
                </c:pt>
                <c:pt idx="1078">
                  <c:v>0.58126</c:v>
                </c:pt>
                <c:pt idx="1079">
                  <c:v>0.59694999999999998</c:v>
                </c:pt>
                <c:pt idx="1080">
                  <c:v>0.58126</c:v>
                </c:pt>
                <c:pt idx="1081">
                  <c:v>0.56557000000000002</c:v>
                </c:pt>
                <c:pt idx="1082">
                  <c:v>0.56557000000000002</c:v>
                </c:pt>
                <c:pt idx="1083">
                  <c:v>0.58126</c:v>
                </c:pt>
                <c:pt idx="1084">
                  <c:v>0.56557000000000002</c:v>
                </c:pt>
                <c:pt idx="1085">
                  <c:v>0.54988999999999999</c:v>
                </c:pt>
                <c:pt idx="1086">
                  <c:v>0.56557000000000002</c:v>
                </c:pt>
                <c:pt idx="1087">
                  <c:v>0.53420000000000001</c:v>
                </c:pt>
                <c:pt idx="1088">
                  <c:v>0.53420000000000001</c:v>
                </c:pt>
                <c:pt idx="1089">
                  <c:v>0.54988999999999999</c:v>
                </c:pt>
                <c:pt idx="1090">
                  <c:v>0.53420000000000001</c:v>
                </c:pt>
                <c:pt idx="1091">
                  <c:v>0.50283</c:v>
                </c:pt>
                <c:pt idx="1092">
                  <c:v>0.53420000000000001</c:v>
                </c:pt>
                <c:pt idx="1093">
                  <c:v>0.50283</c:v>
                </c:pt>
                <c:pt idx="1094">
                  <c:v>0.51851000000000003</c:v>
                </c:pt>
                <c:pt idx="1095">
                  <c:v>0.48714000000000002</c:v>
                </c:pt>
                <c:pt idx="1096">
                  <c:v>0.48714000000000002</c:v>
                </c:pt>
                <c:pt idx="1097">
                  <c:v>0.47145999999999999</c:v>
                </c:pt>
                <c:pt idx="1098">
                  <c:v>0.50283</c:v>
                </c:pt>
                <c:pt idx="1099">
                  <c:v>0.47145999999999999</c:v>
                </c:pt>
                <c:pt idx="1100">
                  <c:v>0.48714000000000002</c:v>
                </c:pt>
                <c:pt idx="1101">
                  <c:v>0.45577000000000001</c:v>
                </c:pt>
                <c:pt idx="1102">
                  <c:v>0.47145999999999999</c:v>
                </c:pt>
                <c:pt idx="1103">
                  <c:v>0.4244</c:v>
                </c:pt>
                <c:pt idx="1104">
                  <c:v>0.44007999999999997</c:v>
                </c:pt>
                <c:pt idx="1105">
                  <c:v>0.45577000000000001</c:v>
                </c:pt>
                <c:pt idx="1106">
                  <c:v>0.44007999999999997</c:v>
                </c:pt>
                <c:pt idx="1107">
                  <c:v>0.4244</c:v>
                </c:pt>
                <c:pt idx="1108">
                  <c:v>0.44007999999999997</c:v>
                </c:pt>
                <c:pt idx="1109">
                  <c:v>0.4244</c:v>
                </c:pt>
                <c:pt idx="1110">
                  <c:v>0.4244</c:v>
                </c:pt>
                <c:pt idx="1111">
                  <c:v>0.40870999999999996</c:v>
                </c:pt>
                <c:pt idx="1112">
                  <c:v>0.40870999999999996</c:v>
                </c:pt>
                <c:pt idx="1113">
                  <c:v>0.39301999999999998</c:v>
                </c:pt>
                <c:pt idx="1114">
                  <c:v>0.40870999999999996</c:v>
                </c:pt>
                <c:pt idx="1115">
                  <c:v>0.39301999999999998</c:v>
                </c:pt>
                <c:pt idx="1116">
                  <c:v>0.39301999999999998</c:v>
                </c:pt>
                <c:pt idx="1117">
                  <c:v>0.37733999999999995</c:v>
                </c:pt>
                <c:pt idx="1118">
                  <c:v>0.39301999999999998</c:v>
                </c:pt>
                <c:pt idx="1119">
                  <c:v>0.36165000000000003</c:v>
                </c:pt>
                <c:pt idx="1120">
                  <c:v>0.36165000000000003</c:v>
                </c:pt>
                <c:pt idx="1121">
                  <c:v>0.37733999999999995</c:v>
                </c:pt>
                <c:pt idx="1122">
                  <c:v>0.39301999999999998</c:v>
                </c:pt>
                <c:pt idx="1123">
                  <c:v>0.36165000000000003</c:v>
                </c:pt>
                <c:pt idx="1124">
                  <c:v>0.36165000000000003</c:v>
                </c:pt>
                <c:pt idx="1125">
                  <c:v>0.34597</c:v>
                </c:pt>
                <c:pt idx="1126">
                  <c:v>0.34597</c:v>
                </c:pt>
                <c:pt idx="1127">
                  <c:v>0.34597</c:v>
                </c:pt>
                <c:pt idx="1128">
                  <c:v>0.34597</c:v>
                </c:pt>
                <c:pt idx="1129">
                  <c:v>0.33028000000000002</c:v>
                </c:pt>
                <c:pt idx="1130">
                  <c:v>0.31459000000000004</c:v>
                </c:pt>
                <c:pt idx="1131">
                  <c:v>0.34597</c:v>
                </c:pt>
                <c:pt idx="1132">
                  <c:v>0.33028000000000002</c:v>
                </c:pt>
                <c:pt idx="1133">
                  <c:v>0.31459000000000004</c:v>
                </c:pt>
                <c:pt idx="1134">
                  <c:v>0.33028000000000002</c:v>
                </c:pt>
                <c:pt idx="1135">
                  <c:v>0.29891000000000001</c:v>
                </c:pt>
                <c:pt idx="1136">
                  <c:v>0.31459000000000004</c:v>
                </c:pt>
                <c:pt idx="1137">
                  <c:v>0.31459000000000004</c:v>
                </c:pt>
                <c:pt idx="1138">
                  <c:v>0.31459000000000004</c:v>
                </c:pt>
                <c:pt idx="1139">
                  <c:v>0.33028000000000002</c:v>
                </c:pt>
                <c:pt idx="1140">
                  <c:v>0.33028000000000002</c:v>
                </c:pt>
                <c:pt idx="1141">
                  <c:v>0.31459000000000004</c:v>
                </c:pt>
                <c:pt idx="1142">
                  <c:v>0.31459000000000004</c:v>
                </c:pt>
                <c:pt idx="1143">
                  <c:v>0.28322000000000003</c:v>
                </c:pt>
                <c:pt idx="1144">
                  <c:v>0.28322000000000003</c:v>
                </c:pt>
                <c:pt idx="1145">
                  <c:v>0.25185000000000002</c:v>
                </c:pt>
                <c:pt idx="1146">
                  <c:v>0.26752999999999999</c:v>
                </c:pt>
                <c:pt idx="1147">
                  <c:v>0.23616000000000001</c:v>
                </c:pt>
                <c:pt idx="1148">
                  <c:v>0.23616000000000001</c:v>
                </c:pt>
                <c:pt idx="1149">
                  <c:v>0.25185000000000002</c:v>
                </c:pt>
                <c:pt idx="1150">
                  <c:v>0.23616000000000001</c:v>
                </c:pt>
                <c:pt idx="1151">
                  <c:v>0.22047</c:v>
                </c:pt>
                <c:pt idx="1152">
                  <c:v>0.23616000000000001</c:v>
                </c:pt>
                <c:pt idx="1153">
                  <c:v>0.20479</c:v>
                </c:pt>
                <c:pt idx="1154">
                  <c:v>0.20479</c:v>
                </c:pt>
                <c:pt idx="1155">
                  <c:v>0.18909999999999999</c:v>
                </c:pt>
                <c:pt idx="1156">
                  <c:v>0.18909999999999999</c:v>
                </c:pt>
                <c:pt idx="1157">
                  <c:v>0.20479</c:v>
                </c:pt>
                <c:pt idx="1158">
                  <c:v>0.20479</c:v>
                </c:pt>
                <c:pt idx="1159">
                  <c:v>0.17341999999999999</c:v>
                </c:pt>
                <c:pt idx="1160">
                  <c:v>0.17341999999999999</c:v>
                </c:pt>
                <c:pt idx="1161">
                  <c:v>0.15772999999999998</c:v>
                </c:pt>
                <c:pt idx="1162">
                  <c:v>0.17341999999999999</c:v>
                </c:pt>
                <c:pt idx="1163">
                  <c:v>0.15772999999999998</c:v>
                </c:pt>
                <c:pt idx="1164">
                  <c:v>0.17341999999999999</c:v>
                </c:pt>
                <c:pt idx="1165">
                  <c:v>0.15772999999999998</c:v>
                </c:pt>
                <c:pt idx="1166">
                  <c:v>0.15772999999999998</c:v>
                </c:pt>
                <c:pt idx="1167">
                  <c:v>0.14204</c:v>
                </c:pt>
                <c:pt idx="1168">
                  <c:v>0.15772999999999998</c:v>
                </c:pt>
                <c:pt idx="1169">
                  <c:v>0.12636</c:v>
                </c:pt>
                <c:pt idx="1170">
                  <c:v>0.12636</c:v>
                </c:pt>
                <c:pt idx="1171">
                  <c:v>0.11067</c:v>
                </c:pt>
                <c:pt idx="1172">
                  <c:v>9.4979999999999995E-2</c:v>
                </c:pt>
                <c:pt idx="1173">
                  <c:v>0.12636</c:v>
                </c:pt>
                <c:pt idx="1174">
                  <c:v>0.11067</c:v>
                </c:pt>
                <c:pt idx="1175">
                  <c:v>0.12636</c:v>
                </c:pt>
                <c:pt idx="1176">
                  <c:v>0.11067</c:v>
                </c:pt>
                <c:pt idx="1177">
                  <c:v>0.12636</c:v>
                </c:pt>
                <c:pt idx="1178">
                  <c:v>0.12636</c:v>
                </c:pt>
                <c:pt idx="1179">
                  <c:v>9.4979999999999995E-2</c:v>
                </c:pt>
                <c:pt idx="1180">
                  <c:v>9.4979999999999995E-2</c:v>
                </c:pt>
                <c:pt idx="1181">
                  <c:v>9.4979999999999995E-2</c:v>
                </c:pt>
                <c:pt idx="1182">
                  <c:v>9.4979999999999995E-2</c:v>
                </c:pt>
                <c:pt idx="1183">
                  <c:v>0.14204</c:v>
                </c:pt>
                <c:pt idx="1184">
                  <c:v>0.12636</c:v>
                </c:pt>
                <c:pt idx="1185">
                  <c:v>0.11067</c:v>
                </c:pt>
                <c:pt idx="1186">
                  <c:v>0.11067</c:v>
                </c:pt>
                <c:pt idx="1187">
                  <c:v>0.12636</c:v>
                </c:pt>
                <c:pt idx="1188">
                  <c:v>0.12636</c:v>
                </c:pt>
                <c:pt idx="1189">
                  <c:v>0.17341999999999999</c:v>
                </c:pt>
                <c:pt idx="1190">
                  <c:v>0.17341999999999999</c:v>
                </c:pt>
                <c:pt idx="1191">
                  <c:v>0.18909999999999999</c:v>
                </c:pt>
                <c:pt idx="1192">
                  <c:v>0.17341999999999999</c:v>
                </c:pt>
                <c:pt idx="1193">
                  <c:v>0.20479</c:v>
                </c:pt>
                <c:pt idx="1194">
                  <c:v>0.18909999999999999</c:v>
                </c:pt>
                <c:pt idx="1195">
                  <c:v>0.22047</c:v>
                </c:pt>
                <c:pt idx="1196">
                  <c:v>0.22047</c:v>
                </c:pt>
                <c:pt idx="1197">
                  <c:v>0.23616000000000001</c:v>
                </c:pt>
                <c:pt idx="1198">
                  <c:v>0.23616000000000001</c:v>
                </c:pt>
                <c:pt idx="1199">
                  <c:v>0.23616000000000001</c:v>
                </c:pt>
              </c:numCache>
            </c:numRef>
          </c:yVal>
          <c:smooth val="0"/>
          <c:extLst>
            <c:ext xmlns:c16="http://schemas.microsoft.com/office/drawing/2014/chart" uri="{C3380CC4-5D6E-409C-BE32-E72D297353CC}">
              <c16:uniqueId val="{00000002-90A0-46BD-A360-35033A1E103C}"/>
            </c:ext>
          </c:extLst>
        </c:ser>
        <c:ser>
          <c:idx val="3"/>
          <c:order val="3"/>
          <c:tx>
            <c:strRef>
              <c:f>'Decay Mode Data (from scope)'!$J$2</c:f>
              <c:strCache>
                <c:ptCount val="1"/>
                <c:pt idx="0">
                  <c:v>Setpoint</c:v>
                </c:pt>
              </c:strCache>
            </c:strRef>
          </c:tx>
          <c:spPr>
            <a:ln w="19050" cap="rnd">
              <a:solidFill>
                <a:schemeClr val="accent4"/>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scope)'!$J$7:$J$1206</c:f>
              <c:numCache>
                <c:formatCode>General</c:formatCode>
                <c:ptCount val="1200"/>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pt idx="1001">
                  <c:v>2</c:v>
                </c:pt>
                <c:pt idx="1002">
                  <c:v>2</c:v>
                </c:pt>
                <c:pt idx="1003">
                  <c:v>2</c:v>
                </c:pt>
                <c:pt idx="1004">
                  <c:v>2</c:v>
                </c:pt>
                <c:pt idx="1005">
                  <c:v>2</c:v>
                </c:pt>
                <c:pt idx="1006">
                  <c:v>2</c:v>
                </c:pt>
                <c:pt idx="1007">
                  <c:v>2</c:v>
                </c:pt>
                <c:pt idx="1008">
                  <c:v>2</c:v>
                </c:pt>
                <c:pt idx="1009">
                  <c:v>2</c:v>
                </c:pt>
                <c:pt idx="1010">
                  <c:v>2</c:v>
                </c:pt>
                <c:pt idx="1011">
                  <c:v>2</c:v>
                </c:pt>
                <c:pt idx="1012">
                  <c:v>2</c:v>
                </c:pt>
                <c:pt idx="1013">
                  <c:v>2</c:v>
                </c:pt>
                <c:pt idx="1014">
                  <c:v>2</c:v>
                </c:pt>
                <c:pt idx="1015">
                  <c:v>2</c:v>
                </c:pt>
                <c:pt idx="1016">
                  <c:v>2</c:v>
                </c:pt>
                <c:pt idx="1017">
                  <c:v>2</c:v>
                </c:pt>
                <c:pt idx="1018">
                  <c:v>2</c:v>
                </c:pt>
                <c:pt idx="1019">
                  <c:v>2</c:v>
                </c:pt>
                <c:pt idx="1020">
                  <c:v>2</c:v>
                </c:pt>
                <c:pt idx="1021">
                  <c:v>2</c:v>
                </c:pt>
                <c:pt idx="1022">
                  <c:v>2</c:v>
                </c:pt>
                <c:pt idx="1023">
                  <c:v>2</c:v>
                </c:pt>
                <c:pt idx="1024">
                  <c:v>2</c:v>
                </c:pt>
                <c:pt idx="1025">
                  <c:v>2</c:v>
                </c:pt>
                <c:pt idx="1026">
                  <c:v>2</c:v>
                </c:pt>
                <c:pt idx="1027">
                  <c:v>2</c:v>
                </c:pt>
                <c:pt idx="1028">
                  <c:v>2</c:v>
                </c:pt>
                <c:pt idx="1029">
                  <c:v>2</c:v>
                </c:pt>
                <c:pt idx="1030">
                  <c:v>2</c:v>
                </c:pt>
                <c:pt idx="1031">
                  <c:v>2</c:v>
                </c:pt>
                <c:pt idx="1032">
                  <c:v>2</c:v>
                </c:pt>
                <c:pt idx="1033">
                  <c:v>2</c:v>
                </c:pt>
                <c:pt idx="1034">
                  <c:v>2</c:v>
                </c:pt>
                <c:pt idx="1035">
                  <c:v>2</c:v>
                </c:pt>
                <c:pt idx="1036">
                  <c:v>2</c:v>
                </c:pt>
                <c:pt idx="1037">
                  <c:v>2</c:v>
                </c:pt>
                <c:pt idx="1038">
                  <c:v>2</c:v>
                </c:pt>
                <c:pt idx="1039">
                  <c:v>2</c:v>
                </c:pt>
                <c:pt idx="1040">
                  <c:v>2</c:v>
                </c:pt>
                <c:pt idx="1041">
                  <c:v>2</c:v>
                </c:pt>
                <c:pt idx="1042">
                  <c:v>2</c:v>
                </c:pt>
                <c:pt idx="1043">
                  <c:v>2</c:v>
                </c:pt>
                <c:pt idx="1044">
                  <c:v>2</c:v>
                </c:pt>
                <c:pt idx="1045">
                  <c:v>2</c:v>
                </c:pt>
                <c:pt idx="1046">
                  <c:v>2</c:v>
                </c:pt>
                <c:pt idx="1047">
                  <c:v>2</c:v>
                </c:pt>
                <c:pt idx="1048">
                  <c:v>2</c:v>
                </c:pt>
                <c:pt idx="1049">
                  <c:v>2</c:v>
                </c:pt>
                <c:pt idx="1050">
                  <c:v>2</c:v>
                </c:pt>
                <c:pt idx="1051">
                  <c:v>2</c:v>
                </c:pt>
                <c:pt idx="1052">
                  <c:v>2</c:v>
                </c:pt>
                <c:pt idx="1053">
                  <c:v>2</c:v>
                </c:pt>
                <c:pt idx="1054">
                  <c:v>2</c:v>
                </c:pt>
                <c:pt idx="1055">
                  <c:v>2</c:v>
                </c:pt>
                <c:pt idx="1056">
                  <c:v>2</c:v>
                </c:pt>
                <c:pt idx="1057">
                  <c:v>2</c:v>
                </c:pt>
                <c:pt idx="1058">
                  <c:v>2</c:v>
                </c:pt>
                <c:pt idx="1059">
                  <c:v>2</c:v>
                </c:pt>
                <c:pt idx="1060">
                  <c:v>2</c:v>
                </c:pt>
                <c:pt idx="1061">
                  <c:v>2</c:v>
                </c:pt>
                <c:pt idx="1062">
                  <c:v>2</c:v>
                </c:pt>
                <c:pt idx="1063">
                  <c:v>2</c:v>
                </c:pt>
                <c:pt idx="1064">
                  <c:v>2</c:v>
                </c:pt>
                <c:pt idx="1065">
                  <c:v>2</c:v>
                </c:pt>
                <c:pt idx="1066">
                  <c:v>2</c:v>
                </c:pt>
                <c:pt idx="1067">
                  <c:v>2</c:v>
                </c:pt>
                <c:pt idx="1068">
                  <c:v>2</c:v>
                </c:pt>
                <c:pt idx="1069">
                  <c:v>2</c:v>
                </c:pt>
                <c:pt idx="1070">
                  <c:v>2</c:v>
                </c:pt>
                <c:pt idx="1071">
                  <c:v>2</c:v>
                </c:pt>
                <c:pt idx="1072">
                  <c:v>2</c:v>
                </c:pt>
                <c:pt idx="1073">
                  <c:v>2</c:v>
                </c:pt>
                <c:pt idx="1074">
                  <c:v>2</c:v>
                </c:pt>
                <c:pt idx="1075">
                  <c:v>2</c:v>
                </c:pt>
                <c:pt idx="1076">
                  <c:v>2</c:v>
                </c:pt>
                <c:pt idx="1077">
                  <c:v>2</c:v>
                </c:pt>
                <c:pt idx="1078">
                  <c:v>2</c:v>
                </c:pt>
                <c:pt idx="1079">
                  <c:v>2</c:v>
                </c:pt>
                <c:pt idx="1080">
                  <c:v>2</c:v>
                </c:pt>
                <c:pt idx="1081">
                  <c:v>2</c:v>
                </c:pt>
                <c:pt idx="1082">
                  <c:v>2</c:v>
                </c:pt>
                <c:pt idx="1083">
                  <c:v>2</c:v>
                </c:pt>
                <c:pt idx="1084">
                  <c:v>2</c:v>
                </c:pt>
                <c:pt idx="1085">
                  <c:v>2</c:v>
                </c:pt>
                <c:pt idx="1086">
                  <c:v>2</c:v>
                </c:pt>
                <c:pt idx="1087">
                  <c:v>2</c:v>
                </c:pt>
                <c:pt idx="1088">
                  <c:v>2</c:v>
                </c:pt>
                <c:pt idx="1089">
                  <c:v>2</c:v>
                </c:pt>
                <c:pt idx="1090">
                  <c:v>2</c:v>
                </c:pt>
                <c:pt idx="1091">
                  <c:v>2</c:v>
                </c:pt>
                <c:pt idx="1092">
                  <c:v>2</c:v>
                </c:pt>
                <c:pt idx="1093">
                  <c:v>2</c:v>
                </c:pt>
                <c:pt idx="1094">
                  <c:v>2</c:v>
                </c:pt>
                <c:pt idx="1095">
                  <c:v>2</c:v>
                </c:pt>
                <c:pt idx="1096">
                  <c:v>2</c:v>
                </c:pt>
                <c:pt idx="1097">
                  <c:v>2</c:v>
                </c:pt>
                <c:pt idx="1098">
                  <c:v>2</c:v>
                </c:pt>
                <c:pt idx="1099">
                  <c:v>2</c:v>
                </c:pt>
                <c:pt idx="1100">
                  <c:v>2</c:v>
                </c:pt>
                <c:pt idx="1101">
                  <c:v>2</c:v>
                </c:pt>
                <c:pt idx="1102">
                  <c:v>2</c:v>
                </c:pt>
                <c:pt idx="1103">
                  <c:v>2</c:v>
                </c:pt>
                <c:pt idx="1104">
                  <c:v>2</c:v>
                </c:pt>
                <c:pt idx="1105">
                  <c:v>2</c:v>
                </c:pt>
                <c:pt idx="1106">
                  <c:v>2</c:v>
                </c:pt>
                <c:pt idx="1107">
                  <c:v>2</c:v>
                </c:pt>
                <c:pt idx="1108">
                  <c:v>2</c:v>
                </c:pt>
                <c:pt idx="1109">
                  <c:v>2</c:v>
                </c:pt>
                <c:pt idx="1110">
                  <c:v>2</c:v>
                </c:pt>
                <c:pt idx="1111">
                  <c:v>2</c:v>
                </c:pt>
                <c:pt idx="1112">
                  <c:v>2</c:v>
                </c:pt>
                <c:pt idx="1113">
                  <c:v>2</c:v>
                </c:pt>
                <c:pt idx="1114">
                  <c:v>2</c:v>
                </c:pt>
                <c:pt idx="1115">
                  <c:v>2</c:v>
                </c:pt>
                <c:pt idx="1116">
                  <c:v>2</c:v>
                </c:pt>
                <c:pt idx="1117">
                  <c:v>2</c:v>
                </c:pt>
                <c:pt idx="1118">
                  <c:v>2</c:v>
                </c:pt>
                <c:pt idx="1119">
                  <c:v>2</c:v>
                </c:pt>
                <c:pt idx="1120">
                  <c:v>2</c:v>
                </c:pt>
                <c:pt idx="1121">
                  <c:v>2</c:v>
                </c:pt>
                <c:pt idx="1122">
                  <c:v>2</c:v>
                </c:pt>
                <c:pt idx="1123">
                  <c:v>2</c:v>
                </c:pt>
                <c:pt idx="1124">
                  <c:v>2</c:v>
                </c:pt>
                <c:pt idx="1125">
                  <c:v>2</c:v>
                </c:pt>
                <c:pt idx="1126">
                  <c:v>2</c:v>
                </c:pt>
                <c:pt idx="1127">
                  <c:v>2</c:v>
                </c:pt>
                <c:pt idx="1128">
                  <c:v>2</c:v>
                </c:pt>
                <c:pt idx="1129">
                  <c:v>2</c:v>
                </c:pt>
                <c:pt idx="1130">
                  <c:v>2</c:v>
                </c:pt>
                <c:pt idx="1131">
                  <c:v>2</c:v>
                </c:pt>
                <c:pt idx="1132">
                  <c:v>2</c:v>
                </c:pt>
                <c:pt idx="1133">
                  <c:v>2</c:v>
                </c:pt>
                <c:pt idx="1134">
                  <c:v>2</c:v>
                </c:pt>
                <c:pt idx="1135">
                  <c:v>2</c:v>
                </c:pt>
                <c:pt idx="1136">
                  <c:v>2</c:v>
                </c:pt>
                <c:pt idx="1137">
                  <c:v>2</c:v>
                </c:pt>
                <c:pt idx="1138">
                  <c:v>2</c:v>
                </c:pt>
                <c:pt idx="1139">
                  <c:v>2</c:v>
                </c:pt>
                <c:pt idx="1140">
                  <c:v>2</c:v>
                </c:pt>
                <c:pt idx="1141">
                  <c:v>2</c:v>
                </c:pt>
                <c:pt idx="1142">
                  <c:v>2</c:v>
                </c:pt>
                <c:pt idx="1143">
                  <c:v>2</c:v>
                </c:pt>
                <c:pt idx="1144">
                  <c:v>2</c:v>
                </c:pt>
                <c:pt idx="1145">
                  <c:v>2</c:v>
                </c:pt>
                <c:pt idx="1146">
                  <c:v>2</c:v>
                </c:pt>
                <c:pt idx="1147">
                  <c:v>2</c:v>
                </c:pt>
                <c:pt idx="1148">
                  <c:v>2</c:v>
                </c:pt>
                <c:pt idx="1149">
                  <c:v>2</c:v>
                </c:pt>
                <c:pt idx="1150">
                  <c:v>2</c:v>
                </c:pt>
                <c:pt idx="1151">
                  <c:v>2</c:v>
                </c:pt>
                <c:pt idx="1152">
                  <c:v>2</c:v>
                </c:pt>
                <c:pt idx="1153">
                  <c:v>2</c:v>
                </c:pt>
                <c:pt idx="1154">
                  <c:v>2</c:v>
                </c:pt>
                <c:pt idx="1155">
                  <c:v>2</c:v>
                </c:pt>
                <c:pt idx="1156">
                  <c:v>2</c:v>
                </c:pt>
                <c:pt idx="1157">
                  <c:v>2</c:v>
                </c:pt>
                <c:pt idx="1158">
                  <c:v>2</c:v>
                </c:pt>
                <c:pt idx="1159">
                  <c:v>2</c:v>
                </c:pt>
                <c:pt idx="1160">
                  <c:v>2</c:v>
                </c:pt>
                <c:pt idx="1161">
                  <c:v>2</c:v>
                </c:pt>
                <c:pt idx="1162">
                  <c:v>2</c:v>
                </c:pt>
                <c:pt idx="1163">
                  <c:v>2</c:v>
                </c:pt>
                <c:pt idx="1164">
                  <c:v>2</c:v>
                </c:pt>
                <c:pt idx="1165">
                  <c:v>2</c:v>
                </c:pt>
                <c:pt idx="1166">
                  <c:v>2</c:v>
                </c:pt>
                <c:pt idx="1167">
                  <c:v>2</c:v>
                </c:pt>
                <c:pt idx="1168">
                  <c:v>2</c:v>
                </c:pt>
                <c:pt idx="1169">
                  <c:v>2</c:v>
                </c:pt>
                <c:pt idx="1170">
                  <c:v>2</c:v>
                </c:pt>
                <c:pt idx="1171">
                  <c:v>2</c:v>
                </c:pt>
                <c:pt idx="1172">
                  <c:v>2</c:v>
                </c:pt>
                <c:pt idx="1173">
                  <c:v>2</c:v>
                </c:pt>
                <c:pt idx="1174">
                  <c:v>2</c:v>
                </c:pt>
                <c:pt idx="1175">
                  <c:v>2</c:v>
                </c:pt>
                <c:pt idx="1176">
                  <c:v>2</c:v>
                </c:pt>
                <c:pt idx="1177">
                  <c:v>2</c:v>
                </c:pt>
                <c:pt idx="1178">
                  <c:v>2</c:v>
                </c:pt>
                <c:pt idx="1179">
                  <c:v>2</c:v>
                </c:pt>
                <c:pt idx="1180">
                  <c:v>2</c:v>
                </c:pt>
                <c:pt idx="1181">
                  <c:v>2</c:v>
                </c:pt>
                <c:pt idx="1182">
                  <c:v>2</c:v>
                </c:pt>
                <c:pt idx="1183">
                  <c:v>2</c:v>
                </c:pt>
                <c:pt idx="1184">
                  <c:v>2</c:v>
                </c:pt>
                <c:pt idx="1185">
                  <c:v>2</c:v>
                </c:pt>
                <c:pt idx="1186">
                  <c:v>2</c:v>
                </c:pt>
                <c:pt idx="1187">
                  <c:v>2</c:v>
                </c:pt>
                <c:pt idx="1188">
                  <c:v>2</c:v>
                </c:pt>
                <c:pt idx="1189">
                  <c:v>2</c:v>
                </c:pt>
                <c:pt idx="1190">
                  <c:v>2</c:v>
                </c:pt>
                <c:pt idx="1191">
                  <c:v>2</c:v>
                </c:pt>
                <c:pt idx="1192">
                  <c:v>2</c:v>
                </c:pt>
                <c:pt idx="1193">
                  <c:v>2</c:v>
                </c:pt>
                <c:pt idx="1194">
                  <c:v>2</c:v>
                </c:pt>
                <c:pt idx="1195">
                  <c:v>2</c:v>
                </c:pt>
                <c:pt idx="1196">
                  <c:v>2</c:v>
                </c:pt>
                <c:pt idx="1197">
                  <c:v>2</c:v>
                </c:pt>
                <c:pt idx="1198">
                  <c:v>2</c:v>
                </c:pt>
                <c:pt idx="1199">
                  <c:v>2</c:v>
                </c:pt>
              </c:numCache>
            </c:numRef>
          </c:yVal>
          <c:smooth val="0"/>
          <c:extLst>
            <c:ext xmlns:c16="http://schemas.microsoft.com/office/drawing/2014/chart" uri="{C3380CC4-5D6E-409C-BE32-E72D297353CC}">
              <c16:uniqueId val="{00000003-90A0-46BD-A360-35033A1E103C}"/>
            </c:ext>
          </c:extLst>
        </c:ser>
        <c:dLbls>
          <c:showLegendKey val="0"/>
          <c:showVal val="0"/>
          <c:showCatName val="0"/>
          <c:showSerName val="0"/>
          <c:showPercent val="0"/>
          <c:showBubbleSize val="0"/>
        </c:dLbls>
        <c:axId val="627851080"/>
        <c:axId val="627850688"/>
      </c:scatterChart>
      <c:valAx>
        <c:axId val="205390280"/>
        <c:scaling>
          <c:orientation val="minMax"/>
          <c:max val="0.120000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a:t>
                </a:r>
                <a:r>
                  <a:rPr lang="en-CA" baseline="0"/>
                  <a:t>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89496"/>
        <c:crosses val="autoZero"/>
        <c:crossBetween val="midCat"/>
      </c:valAx>
      <c:valAx>
        <c:axId val="205389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Voltage (Volts)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390280"/>
        <c:crosses val="autoZero"/>
        <c:crossBetween val="midCat"/>
      </c:valAx>
      <c:valAx>
        <c:axId val="627850688"/>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Current</a:t>
                </a:r>
                <a:r>
                  <a:rPr lang="en-CA" baseline="0"/>
                  <a:t> (Amps)</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851080"/>
        <c:crosses val="max"/>
        <c:crossBetween val="midCat"/>
      </c:valAx>
      <c:valAx>
        <c:axId val="627851080"/>
        <c:scaling>
          <c:orientation val="minMax"/>
        </c:scaling>
        <c:delete val="1"/>
        <c:axPos val="b"/>
        <c:numFmt formatCode="General" sourceLinked="1"/>
        <c:majorTickMark val="out"/>
        <c:minorTickMark val="none"/>
        <c:tickLblPos val="nextTo"/>
        <c:crossAx val="6278506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Slow Decay with Current limit</a:t>
            </a:r>
            <a:r>
              <a:rPr lang="en-CA" baseline="0"/>
              <a:t> with torque of 56 </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'Decay Mode Data (from scope)'!$C$1</c:f>
              <c:strCache>
                <c:ptCount val="1"/>
                <c:pt idx="0">
                  <c:v>SIGNAL (V)</c:v>
                </c:pt>
              </c:strCache>
            </c:strRef>
          </c:tx>
          <c:spPr>
            <a:ln w="25400" cap="rnd">
              <a:solidFill>
                <a:schemeClr val="accent1"/>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scope)'!$C$79:$C$1278</c:f>
              <c:numCache>
                <c:formatCode>General</c:formatCode>
                <c:ptCount val="1200"/>
                <c:pt idx="0">
                  <c:v>-1.261E-3</c:v>
                </c:pt>
                <c:pt idx="1">
                  <c:v>-3.2634000000000003E-2</c:v>
                </c:pt>
                <c:pt idx="2">
                  <c:v>-3.2634000000000003E-2</c:v>
                </c:pt>
                <c:pt idx="3">
                  <c:v>-1.261E-3</c:v>
                </c:pt>
                <c:pt idx="4">
                  <c:v>-3.2634000000000003E-2</c:v>
                </c:pt>
                <c:pt idx="5">
                  <c:v>-1.261E-3</c:v>
                </c:pt>
                <c:pt idx="6">
                  <c:v>-1.261E-3</c:v>
                </c:pt>
                <c:pt idx="7">
                  <c:v>-3.2634000000000003E-2</c:v>
                </c:pt>
                <c:pt idx="8">
                  <c:v>-3.2634000000000003E-2</c:v>
                </c:pt>
                <c:pt idx="9">
                  <c:v>-1.261E-3</c:v>
                </c:pt>
                <c:pt idx="10">
                  <c:v>-3.2634000000000003E-2</c:v>
                </c:pt>
                <c:pt idx="11">
                  <c:v>-1.261E-3</c:v>
                </c:pt>
                <c:pt idx="12">
                  <c:v>-3.2634000000000003E-2</c:v>
                </c:pt>
                <c:pt idx="13">
                  <c:v>-1.261E-3</c:v>
                </c:pt>
                <c:pt idx="14">
                  <c:v>-3.2634000000000003E-2</c:v>
                </c:pt>
                <c:pt idx="15">
                  <c:v>-1.261E-3</c:v>
                </c:pt>
                <c:pt idx="16">
                  <c:v>-3.2634000000000003E-2</c:v>
                </c:pt>
                <c:pt idx="17">
                  <c:v>-1.261E-3</c:v>
                </c:pt>
                <c:pt idx="18">
                  <c:v>-3.2634000000000003E-2</c:v>
                </c:pt>
                <c:pt idx="19">
                  <c:v>-1.261E-3</c:v>
                </c:pt>
                <c:pt idx="20">
                  <c:v>-3.2634000000000003E-2</c:v>
                </c:pt>
                <c:pt idx="21">
                  <c:v>-1.261E-3</c:v>
                </c:pt>
                <c:pt idx="22">
                  <c:v>-3.2634000000000003E-2</c:v>
                </c:pt>
                <c:pt idx="23">
                  <c:v>-1.261E-3</c:v>
                </c:pt>
                <c:pt idx="24">
                  <c:v>-1.261E-3</c:v>
                </c:pt>
                <c:pt idx="25">
                  <c:v>-3.2634000000000003E-2</c:v>
                </c:pt>
                <c:pt idx="26">
                  <c:v>-3.2634000000000003E-2</c:v>
                </c:pt>
                <c:pt idx="27">
                  <c:v>-3.2634000000000003E-2</c:v>
                </c:pt>
                <c:pt idx="28">
                  <c:v>-3.2634000000000003E-2</c:v>
                </c:pt>
                <c:pt idx="29">
                  <c:v>-1.261E-3</c:v>
                </c:pt>
                <c:pt idx="30">
                  <c:v>-3.2634000000000003E-2</c:v>
                </c:pt>
                <c:pt idx="31">
                  <c:v>-3.2634000000000003E-2</c:v>
                </c:pt>
                <c:pt idx="32">
                  <c:v>-3.2634000000000003E-2</c:v>
                </c:pt>
                <c:pt idx="33">
                  <c:v>-1.261E-3</c:v>
                </c:pt>
                <c:pt idx="34">
                  <c:v>-3.2634000000000003E-2</c:v>
                </c:pt>
                <c:pt idx="35">
                  <c:v>-3.2634000000000003E-2</c:v>
                </c:pt>
                <c:pt idx="36">
                  <c:v>-3.2634000000000003E-2</c:v>
                </c:pt>
                <c:pt idx="37">
                  <c:v>-1.261E-3</c:v>
                </c:pt>
                <c:pt idx="38">
                  <c:v>-3.2634000000000003E-2</c:v>
                </c:pt>
                <c:pt idx="39">
                  <c:v>-1.261E-3</c:v>
                </c:pt>
                <c:pt idx="40">
                  <c:v>-3.2634000000000003E-2</c:v>
                </c:pt>
                <c:pt idx="41">
                  <c:v>-3.2634000000000003E-2</c:v>
                </c:pt>
                <c:pt idx="42">
                  <c:v>-3.2634000000000003E-2</c:v>
                </c:pt>
                <c:pt idx="43">
                  <c:v>-3.2634000000000003E-2</c:v>
                </c:pt>
                <c:pt idx="44">
                  <c:v>-3.2634000000000003E-2</c:v>
                </c:pt>
                <c:pt idx="45">
                  <c:v>-3.2634000000000003E-2</c:v>
                </c:pt>
                <c:pt idx="46">
                  <c:v>-3.2634000000000003E-2</c:v>
                </c:pt>
                <c:pt idx="47">
                  <c:v>-3.2634000000000003E-2</c:v>
                </c:pt>
                <c:pt idx="48">
                  <c:v>-3.2634000000000003E-2</c:v>
                </c:pt>
                <c:pt idx="49">
                  <c:v>-3.2634000000000003E-2</c:v>
                </c:pt>
                <c:pt idx="50">
                  <c:v>-3.2634000000000003E-2</c:v>
                </c:pt>
                <c:pt idx="51">
                  <c:v>-3.2634000000000003E-2</c:v>
                </c:pt>
                <c:pt idx="52">
                  <c:v>-3.2634000000000003E-2</c:v>
                </c:pt>
                <c:pt idx="53">
                  <c:v>-3.2634000000000003E-2</c:v>
                </c:pt>
                <c:pt idx="54">
                  <c:v>-3.2634000000000003E-2</c:v>
                </c:pt>
                <c:pt idx="55">
                  <c:v>-3.2634000000000003E-2</c:v>
                </c:pt>
                <c:pt idx="56">
                  <c:v>-3.2634000000000003E-2</c:v>
                </c:pt>
                <c:pt idx="57">
                  <c:v>-3.2634000000000003E-2</c:v>
                </c:pt>
                <c:pt idx="58">
                  <c:v>-3.2634000000000003E-2</c:v>
                </c:pt>
                <c:pt idx="59">
                  <c:v>-3.2634000000000003E-2</c:v>
                </c:pt>
                <c:pt idx="60">
                  <c:v>-3.2634000000000003E-2</c:v>
                </c:pt>
                <c:pt idx="61">
                  <c:v>-3.2634000000000003E-2</c:v>
                </c:pt>
                <c:pt idx="62">
                  <c:v>-3.2634000000000003E-2</c:v>
                </c:pt>
                <c:pt idx="63">
                  <c:v>-3.2634000000000003E-2</c:v>
                </c:pt>
                <c:pt idx="64">
                  <c:v>-3.2634000000000003E-2</c:v>
                </c:pt>
                <c:pt idx="65">
                  <c:v>-3.2634000000000003E-2</c:v>
                </c:pt>
                <c:pt idx="66">
                  <c:v>-3.2634000000000003E-2</c:v>
                </c:pt>
                <c:pt idx="67">
                  <c:v>-3.2634000000000003E-2</c:v>
                </c:pt>
                <c:pt idx="68">
                  <c:v>-3.2634000000000003E-2</c:v>
                </c:pt>
                <c:pt idx="69">
                  <c:v>-6.4005999999999993E-2</c:v>
                </c:pt>
                <c:pt idx="70">
                  <c:v>-3.2634000000000003E-2</c:v>
                </c:pt>
                <c:pt idx="71">
                  <c:v>-3.2634000000000003E-2</c:v>
                </c:pt>
                <c:pt idx="72">
                  <c:v>-3.2634000000000003E-2</c:v>
                </c:pt>
                <c:pt idx="73">
                  <c:v>-3.2634000000000003E-2</c:v>
                </c:pt>
                <c:pt idx="74">
                  <c:v>-3.2634000000000003E-2</c:v>
                </c:pt>
                <c:pt idx="75">
                  <c:v>-3.2634000000000003E-2</c:v>
                </c:pt>
                <c:pt idx="76">
                  <c:v>-3.2634000000000003E-2</c:v>
                </c:pt>
                <c:pt idx="77">
                  <c:v>-3.2634000000000003E-2</c:v>
                </c:pt>
                <c:pt idx="78">
                  <c:v>-3.2634000000000003E-2</c:v>
                </c:pt>
                <c:pt idx="79">
                  <c:v>-3.2634000000000003E-2</c:v>
                </c:pt>
                <c:pt idx="80">
                  <c:v>-3.2634000000000003E-2</c:v>
                </c:pt>
                <c:pt idx="81">
                  <c:v>-3.2634000000000003E-2</c:v>
                </c:pt>
                <c:pt idx="82">
                  <c:v>-3.2634000000000003E-2</c:v>
                </c:pt>
                <c:pt idx="83">
                  <c:v>-3.2634000000000003E-2</c:v>
                </c:pt>
                <c:pt idx="84">
                  <c:v>-3.2634000000000003E-2</c:v>
                </c:pt>
                <c:pt idx="85">
                  <c:v>-3.2634000000000003E-2</c:v>
                </c:pt>
                <c:pt idx="86">
                  <c:v>-3.2634000000000003E-2</c:v>
                </c:pt>
                <c:pt idx="87">
                  <c:v>-3.2634000000000003E-2</c:v>
                </c:pt>
                <c:pt idx="88">
                  <c:v>-3.2634000000000003E-2</c:v>
                </c:pt>
                <c:pt idx="89">
                  <c:v>-3.2634000000000003E-2</c:v>
                </c:pt>
                <c:pt idx="90">
                  <c:v>-3.2634000000000003E-2</c:v>
                </c:pt>
                <c:pt idx="91">
                  <c:v>-3.2634000000000003E-2</c:v>
                </c:pt>
                <c:pt idx="92">
                  <c:v>-3.2634000000000003E-2</c:v>
                </c:pt>
                <c:pt idx="93">
                  <c:v>-3.2634000000000003E-2</c:v>
                </c:pt>
                <c:pt idx="94">
                  <c:v>-3.2634000000000003E-2</c:v>
                </c:pt>
                <c:pt idx="95">
                  <c:v>-3.2634000000000003E-2</c:v>
                </c:pt>
                <c:pt idx="96">
                  <c:v>-3.2634000000000003E-2</c:v>
                </c:pt>
                <c:pt idx="97">
                  <c:v>-3.2634000000000003E-2</c:v>
                </c:pt>
                <c:pt idx="98">
                  <c:v>-3.2634000000000003E-2</c:v>
                </c:pt>
                <c:pt idx="99">
                  <c:v>-6.4005999999999993E-2</c:v>
                </c:pt>
                <c:pt idx="100">
                  <c:v>-3.2634000000000003E-2</c:v>
                </c:pt>
                <c:pt idx="101">
                  <c:v>-3.2634000000000003E-2</c:v>
                </c:pt>
                <c:pt idx="102">
                  <c:v>-3.2634000000000003E-2</c:v>
                </c:pt>
                <c:pt idx="103">
                  <c:v>-3.2634000000000003E-2</c:v>
                </c:pt>
                <c:pt idx="104">
                  <c:v>-3.2634000000000003E-2</c:v>
                </c:pt>
                <c:pt idx="105">
                  <c:v>-3.2634000000000003E-2</c:v>
                </c:pt>
                <c:pt idx="106">
                  <c:v>-3.2634000000000003E-2</c:v>
                </c:pt>
                <c:pt idx="107">
                  <c:v>-6.4005999999999993E-2</c:v>
                </c:pt>
                <c:pt idx="108">
                  <c:v>-3.2634000000000003E-2</c:v>
                </c:pt>
                <c:pt idx="109">
                  <c:v>-3.2634000000000003E-2</c:v>
                </c:pt>
                <c:pt idx="110">
                  <c:v>-3.2634000000000003E-2</c:v>
                </c:pt>
                <c:pt idx="111">
                  <c:v>-6.4005999999999993E-2</c:v>
                </c:pt>
                <c:pt idx="112">
                  <c:v>-3.2634000000000003E-2</c:v>
                </c:pt>
                <c:pt idx="113">
                  <c:v>-3.2634000000000003E-2</c:v>
                </c:pt>
                <c:pt idx="114">
                  <c:v>-3.2634000000000003E-2</c:v>
                </c:pt>
                <c:pt idx="115">
                  <c:v>-3.2634000000000003E-2</c:v>
                </c:pt>
                <c:pt idx="116">
                  <c:v>-3.2634000000000003E-2</c:v>
                </c:pt>
                <c:pt idx="117">
                  <c:v>-3.2634000000000003E-2</c:v>
                </c:pt>
                <c:pt idx="118">
                  <c:v>-3.2634000000000003E-2</c:v>
                </c:pt>
                <c:pt idx="119">
                  <c:v>-6.4005999999999993E-2</c:v>
                </c:pt>
                <c:pt idx="120">
                  <c:v>-3.2634000000000003E-2</c:v>
                </c:pt>
                <c:pt idx="121">
                  <c:v>-3.2634000000000003E-2</c:v>
                </c:pt>
                <c:pt idx="122">
                  <c:v>-3.2634000000000003E-2</c:v>
                </c:pt>
                <c:pt idx="123">
                  <c:v>-3.2634000000000003E-2</c:v>
                </c:pt>
                <c:pt idx="124">
                  <c:v>-3.2634000000000003E-2</c:v>
                </c:pt>
                <c:pt idx="125">
                  <c:v>-3.2634000000000003E-2</c:v>
                </c:pt>
                <c:pt idx="126">
                  <c:v>-3.2634000000000003E-2</c:v>
                </c:pt>
                <c:pt idx="127">
                  <c:v>-3.2634000000000003E-2</c:v>
                </c:pt>
                <c:pt idx="128">
                  <c:v>-3.2634000000000003E-2</c:v>
                </c:pt>
                <c:pt idx="129">
                  <c:v>-3.2634000000000003E-2</c:v>
                </c:pt>
                <c:pt idx="130">
                  <c:v>-3.2634000000000003E-2</c:v>
                </c:pt>
                <c:pt idx="131">
                  <c:v>-3.2634000000000003E-2</c:v>
                </c:pt>
                <c:pt idx="132">
                  <c:v>-3.2634000000000003E-2</c:v>
                </c:pt>
                <c:pt idx="133">
                  <c:v>-3.2634000000000003E-2</c:v>
                </c:pt>
                <c:pt idx="134">
                  <c:v>-3.2634000000000003E-2</c:v>
                </c:pt>
                <c:pt idx="135">
                  <c:v>-3.2634000000000003E-2</c:v>
                </c:pt>
                <c:pt idx="136">
                  <c:v>-3.2634000000000003E-2</c:v>
                </c:pt>
                <c:pt idx="137">
                  <c:v>-3.2634000000000003E-2</c:v>
                </c:pt>
                <c:pt idx="138">
                  <c:v>-3.2634000000000003E-2</c:v>
                </c:pt>
                <c:pt idx="139">
                  <c:v>-3.2634000000000003E-2</c:v>
                </c:pt>
                <c:pt idx="140">
                  <c:v>-3.2634000000000003E-2</c:v>
                </c:pt>
                <c:pt idx="141">
                  <c:v>-3.2634000000000003E-2</c:v>
                </c:pt>
                <c:pt idx="142">
                  <c:v>-3.2634000000000003E-2</c:v>
                </c:pt>
                <c:pt idx="143">
                  <c:v>-3.2634000000000003E-2</c:v>
                </c:pt>
                <c:pt idx="144">
                  <c:v>-3.2634000000000003E-2</c:v>
                </c:pt>
                <c:pt idx="145">
                  <c:v>-3.2634000000000003E-2</c:v>
                </c:pt>
                <c:pt idx="146">
                  <c:v>-3.2634000000000003E-2</c:v>
                </c:pt>
                <c:pt idx="147">
                  <c:v>-3.2634000000000003E-2</c:v>
                </c:pt>
                <c:pt idx="148">
                  <c:v>-3.2634000000000003E-2</c:v>
                </c:pt>
                <c:pt idx="149">
                  <c:v>-3.2634000000000003E-2</c:v>
                </c:pt>
                <c:pt idx="150">
                  <c:v>-3.2634000000000003E-2</c:v>
                </c:pt>
                <c:pt idx="151">
                  <c:v>-3.2634000000000003E-2</c:v>
                </c:pt>
                <c:pt idx="152">
                  <c:v>-3.2634000000000003E-2</c:v>
                </c:pt>
                <c:pt idx="153">
                  <c:v>-3.2634000000000003E-2</c:v>
                </c:pt>
                <c:pt idx="154">
                  <c:v>-3.2634000000000003E-2</c:v>
                </c:pt>
                <c:pt idx="155">
                  <c:v>-3.2634000000000003E-2</c:v>
                </c:pt>
                <c:pt idx="156">
                  <c:v>-3.2634000000000003E-2</c:v>
                </c:pt>
                <c:pt idx="157">
                  <c:v>-3.2634000000000003E-2</c:v>
                </c:pt>
                <c:pt idx="158">
                  <c:v>-3.2634000000000003E-2</c:v>
                </c:pt>
                <c:pt idx="159">
                  <c:v>-3.2634000000000003E-2</c:v>
                </c:pt>
                <c:pt idx="160">
                  <c:v>-3.2634000000000003E-2</c:v>
                </c:pt>
                <c:pt idx="161">
                  <c:v>-3.2634000000000003E-2</c:v>
                </c:pt>
                <c:pt idx="162">
                  <c:v>-3.2634000000000003E-2</c:v>
                </c:pt>
                <c:pt idx="163">
                  <c:v>-3.2634000000000003E-2</c:v>
                </c:pt>
                <c:pt idx="164">
                  <c:v>-3.2634000000000003E-2</c:v>
                </c:pt>
                <c:pt idx="165">
                  <c:v>-3.2634000000000003E-2</c:v>
                </c:pt>
                <c:pt idx="166">
                  <c:v>-3.2634000000000003E-2</c:v>
                </c:pt>
                <c:pt idx="167">
                  <c:v>-3.2634000000000003E-2</c:v>
                </c:pt>
                <c:pt idx="168">
                  <c:v>-3.2634000000000003E-2</c:v>
                </c:pt>
                <c:pt idx="169">
                  <c:v>-3.2634000000000003E-2</c:v>
                </c:pt>
                <c:pt idx="170">
                  <c:v>-3.2634000000000003E-2</c:v>
                </c:pt>
                <c:pt idx="171">
                  <c:v>-1.261E-3</c:v>
                </c:pt>
                <c:pt idx="172">
                  <c:v>-3.2634000000000003E-2</c:v>
                </c:pt>
                <c:pt idx="173">
                  <c:v>-3.2634000000000003E-2</c:v>
                </c:pt>
                <c:pt idx="174">
                  <c:v>-3.2634000000000003E-2</c:v>
                </c:pt>
                <c:pt idx="175">
                  <c:v>-3.2634000000000003E-2</c:v>
                </c:pt>
                <c:pt idx="176">
                  <c:v>-3.2634000000000003E-2</c:v>
                </c:pt>
                <c:pt idx="177">
                  <c:v>-3.2634000000000003E-2</c:v>
                </c:pt>
                <c:pt idx="178">
                  <c:v>-3.2634000000000003E-2</c:v>
                </c:pt>
                <c:pt idx="179">
                  <c:v>-1.261E-3</c:v>
                </c:pt>
                <c:pt idx="180">
                  <c:v>-3.2634000000000003E-2</c:v>
                </c:pt>
                <c:pt idx="181">
                  <c:v>3.1987390000000002</c:v>
                </c:pt>
                <c:pt idx="182">
                  <c:v>3.1987390000000002</c:v>
                </c:pt>
                <c:pt idx="183">
                  <c:v>3.1673659999999999</c:v>
                </c:pt>
                <c:pt idx="184">
                  <c:v>3.1987390000000002</c:v>
                </c:pt>
                <c:pt idx="185">
                  <c:v>3.230111</c:v>
                </c:pt>
                <c:pt idx="186">
                  <c:v>3.230111</c:v>
                </c:pt>
                <c:pt idx="187">
                  <c:v>3.1987390000000002</c:v>
                </c:pt>
                <c:pt idx="188">
                  <c:v>3.1987390000000002</c:v>
                </c:pt>
                <c:pt idx="189">
                  <c:v>3.230111</c:v>
                </c:pt>
                <c:pt idx="190">
                  <c:v>3.1987390000000002</c:v>
                </c:pt>
                <c:pt idx="191">
                  <c:v>3.230111</c:v>
                </c:pt>
                <c:pt idx="192">
                  <c:v>3.1987390000000002</c:v>
                </c:pt>
                <c:pt idx="193">
                  <c:v>3.230111</c:v>
                </c:pt>
                <c:pt idx="194">
                  <c:v>3.1987390000000002</c:v>
                </c:pt>
                <c:pt idx="195">
                  <c:v>3.1987390000000002</c:v>
                </c:pt>
                <c:pt idx="196">
                  <c:v>3.1987390000000002</c:v>
                </c:pt>
                <c:pt idx="197">
                  <c:v>3.1987390000000002</c:v>
                </c:pt>
                <c:pt idx="198">
                  <c:v>3.1987390000000002</c:v>
                </c:pt>
                <c:pt idx="199">
                  <c:v>3.1987390000000002</c:v>
                </c:pt>
                <c:pt idx="200">
                  <c:v>3.1987390000000002</c:v>
                </c:pt>
                <c:pt idx="201">
                  <c:v>3.1987390000000002</c:v>
                </c:pt>
                <c:pt idx="202">
                  <c:v>3.1987390000000002</c:v>
                </c:pt>
                <c:pt idx="203">
                  <c:v>3.1987390000000002</c:v>
                </c:pt>
                <c:pt idx="204">
                  <c:v>3.1987390000000002</c:v>
                </c:pt>
                <c:pt idx="205">
                  <c:v>3.1987390000000002</c:v>
                </c:pt>
                <c:pt idx="206">
                  <c:v>3.1987390000000002</c:v>
                </c:pt>
                <c:pt idx="207">
                  <c:v>3.1987390000000002</c:v>
                </c:pt>
                <c:pt idx="208">
                  <c:v>3.1987390000000002</c:v>
                </c:pt>
                <c:pt idx="209">
                  <c:v>3.1987390000000002</c:v>
                </c:pt>
                <c:pt idx="210">
                  <c:v>3.1987390000000002</c:v>
                </c:pt>
                <c:pt idx="211">
                  <c:v>3.1987390000000002</c:v>
                </c:pt>
                <c:pt idx="212">
                  <c:v>3.1987390000000002</c:v>
                </c:pt>
                <c:pt idx="213">
                  <c:v>3.1987390000000002</c:v>
                </c:pt>
                <c:pt idx="214">
                  <c:v>3.1987390000000002</c:v>
                </c:pt>
                <c:pt idx="215">
                  <c:v>3.1987390000000002</c:v>
                </c:pt>
                <c:pt idx="216">
                  <c:v>3.1987390000000002</c:v>
                </c:pt>
                <c:pt idx="217">
                  <c:v>3.1987390000000002</c:v>
                </c:pt>
                <c:pt idx="218">
                  <c:v>3.1987390000000002</c:v>
                </c:pt>
                <c:pt idx="219">
                  <c:v>3.1673659999999999</c:v>
                </c:pt>
                <c:pt idx="220">
                  <c:v>3.1987390000000002</c:v>
                </c:pt>
                <c:pt idx="221">
                  <c:v>3.1987390000000002</c:v>
                </c:pt>
                <c:pt idx="222">
                  <c:v>3.1987390000000002</c:v>
                </c:pt>
                <c:pt idx="223">
                  <c:v>3.1987390000000002</c:v>
                </c:pt>
                <c:pt idx="224">
                  <c:v>3.1987390000000002</c:v>
                </c:pt>
                <c:pt idx="225">
                  <c:v>3.1987390000000002</c:v>
                </c:pt>
                <c:pt idx="226">
                  <c:v>3.1987390000000002</c:v>
                </c:pt>
                <c:pt idx="227">
                  <c:v>3.1987390000000002</c:v>
                </c:pt>
                <c:pt idx="228">
                  <c:v>3.1987390000000002</c:v>
                </c:pt>
                <c:pt idx="229">
                  <c:v>3.1673659999999999</c:v>
                </c:pt>
                <c:pt idx="230">
                  <c:v>3.1987390000000002</c:v>
                </c:pt>
                <c:pt idx="231">
                  <c:v>3.1673659999999999</c:v>
                </c:pt>
                <c:pt idx="232">
                  <c:v>3.1987390000000002</c:v>
                </c:pt>
                <c:pt idx="233">
                  <c:v>3.1987390000000002</c:v>
                </c:pt>
                <c:pt idx="234">
                  <c:v>3.1987390000000002</c:v>
                </c:pt>
                <c:pt idx="235">
                  <c:v>3.1673659999999999</c:v>
                </c:pt>
                <c:pt idx="236">
                  <c:v>3.1987390000000002</c:v>
                </c:pt>
                <c:pt idx="237">
                  <c:v>3.1673659999999999</c:v>
                </c:pt>
                <c:pt idx="238">
                  <c:v>3.1987390000000002</c:v>
                </c:pt>
                <c:pt idx="239">
                  <c:v>3.1987390000000002</c:v>
                </c:pt>
                <c:pt idx="240">
                  <c:v>3.1987390000000002</c:v>
                </c:pt>
                <c:pt idx="241">
                  <c:v>3.1673659999999999</c:v>
                </c:pt>
                <c:pt idx="242">
                  <c:v>3.1987390000000002</c:v>
                </c:pt>
                <c:pt idx="243">
                  <c:v>3.1673659999999999</c:v>
                </c:pt>
                <c:pt idx="244">
                  <c:v>3.1987390000000002</c:v>
                </c:pt>
                <c:pt idx="245">
                  <c:v>3.1673659999999999</c:v>
                </c:pt>
                <c:pt idx="246">
                  <c:v>3.1987390000000002</c:v>
                </c:pt>
                <c:pt idx="247">
                  <c:v>3.1673659999999999</c:v>
                </c:pt>
                <c:pt idx="248">
                  <c:v>3.1673659999999999</c:v>
                </c:pt>
                <c:pt idx="249">
                  <c:v>3.1987390000000002</c:v>
                </c:pt>
                <c:pt idx="250">
                  <c:v>3.1987390000000002</c:v>
                </c:pt>
                <c:pt idx="251">
                  <c:v>3.1673659999999999</c:v>
                </c:pt>
                <c:pt idx="252">
                  <c:v>3.1987390000000002</c:v>
                </c:pt>
                <c:pt idx="253">
                  <c:v>3.1673659999999999</c:v>
                </c:pt>
                <c:pt idx="254">
                  <c:v>3.1987390000000002</c:v>
                </c:pt>
                <c:pt idx="255">
                  <c:v>3.1673659999999999</c:v>
                </c:pt>
                <c:pt idx="256">
                  <c:v>3.1673659999999999</c:v>
                </c:pt>
                <c:pt idx="257">
                  <c:v>3.1987390000000002</c:v>
                </c:pt>
                <c:pt idx="258">
                  <c:v>3.1987390000000002</c:v>
                </c:pt>
                <c:pt idx="259">
                  <c:v>3.1673659999999999</c:v>
                </c:pt>
                <c:pt idx="260">
                  <c:v>3.1987390000000002</c:v>
                </c:pt>
                <c:pt idx="261">
                  <c:v>3.1673659999999999</c:v>
                </c:pt>
                <c:pt idx="262">
                  <c:v>3.1673659999999999</c:v>
                </c:pt>
                <c:pt idx="263">
                  <c:v>3.1987390000000002</c:v>
                </c:pt>
                <c:pt idx="264">
                  <c:v>3.1987390000000002</c:v>
                </c:pt>
                <c:pt idx="265">
                  <c:v>3.1673659999999999</c:v>
                </c:pt>
                <c:pt idx="266">
                  <c:v>3.1987390000000002</c:v>
                </c:pt>
                <c:pt idx="267">
                  <c:v>3.1673659999999999</c:v>
                </c:pt>
                <c:pt idx="268">
                  <c:v>3.1987390000000002</c:v>
                </c:pt>
                <c:pt idx="269">
                  <c:v>3.1673659999999999</c:v>
                </c:pt>
                <c:pt idx="270">
                  <c:v>3.1673659999999999</c:v>
                </c:pt>
                <c:pt idx="271">
                  <c:v>3.1987390000000002</c:v>
                </c:pt>
                <c:pt idx="272">
                  <c:v>3.1987390000000002</c:v>
                </c:pt>
                <c:pt idx="273">
                  <c:v>3.1673659999999999</c:v>
                </c:pt>
                <c:pt idx="274">
                  <c:v>3.1987390000000002</c:v>
                </c:pt>
                <c:pt idx="275">
                  <c:v>3.1673659999999999</c:v>
                </c:pt>
                <c:pt idx="276">
                  <c:v>3.1987390000000002</c:v>
                </c:pt>
                <c:pt idx="277">
                  <c:v>3.1673659999999999</c:v>
                </c:pt>
                <c:pt idx="278">
                  <c:v>3.1987390000000002</c:v>
                </c:pt>
                <c:pt idx="279">
                  <c:v>3.1673659999999999</c:v>
                </c:pt>
                <c:pt idx="280">
                  <c:v>3.1673659999999999</c:v>
                </c:pt>
                <c:pt idx="281">
                  <c:v>3.1987390000000002</c:v>
                </c:pt>
                <c:pt idx="282">
                  <c:v>3.1987390000000002</c:v>
                </c:pt>
                <c:pt idx="283">
                  <c:v>3.1673659999999999</c:v>
                </c:pt>
                <c:pt idx="284">
                  <c:v>3.1987390000000002</c:v>
                </c:pt>
                <c:pt idx="285">
                  <c:v>3.1673659999999999</c:v>
                </c:pt>
                <c:pt idx="286">
                  <c:v>3.1987390000000002</c:v>
                </c:pt>
                <c:pt idx="287">
                  <c:v>3.1673659999999999</c:v>
                </c:pt>
                <c:pt idx="288">
                  <c:v>3.1987390000000002</c:v>
                </c:pt>
                <c:pt idx="289">
                  <c:v>3.1673659999999999</c:v>
                </c:pt>
                <c:pt idx="290">
                  <c:v>3.1987390000000002</c:v>
                </c:pt>
                <c:pt idx="291">
                  <c:v>3.1673659999999999</c:v>
                </c:pt>
                <c:pt idx="292">
                  <c:v>3.1987390000000002</c:v>
                </c:pt>
                <c:pt idx="293">
                  <c:v>3.1673659999999999</c:v>
                </c:pt>
                <c:pt idx="294">
                  <c:v>3.1987390000000002</c:v>
                </c:pt>
                <c:pt idx="295">
                  <c:v>3.1673659999999999</c:v>
                </c:pt>
                <c:pt idx="296">
                  <c:v>3.1987390000000002</c:v>
                </c:pt>
                <c:pt idx="297">
                  <c:v>3.1987390000000002</c:v>
                </c:pt>
                <c:pt idx="298">
                  <c:v>3.1987390000000002</c:v>
                </c:pt>
                <c:pt idx="299">
                  <c:v>3.1673659999999999</c:v>
                </c:pt>
                <c:pt idx="300">
                  <c:v>3.1987390000000002</c:v>
                </c:pt>
                <c:pt idx="301">
                  <c:v>3.1673659999999999</c:v>
                </c:pt>
                <c:pt idx="302">
                  <c:v>3.1987390000000002</c:v>
                </c:pt>
                <c:pt idx="303">
                  <c:v>3.1987390000000002</c:v>
                </c:pt>
                <c:pt idx="304">
                  <c:v>3.1987390000000002</c:v>
                </c:pt>
                <c:pt idx="305">
                  <c:v>3.1987390000000002</c:v>
                </c:pt>
                <c:pt idx="306">
                  <c:v>3.1987390000000002</c:v>
                </c:pt>
                <c:pt idx="307">
                  <c:v>3.1987390000000002</c:v>
                </c:pt>
                <c:pt idx="308">
                  <c:v>3.1987390000000002</c:v>
                </c:pt>
                <c:pt idx="309">
                  <c:v>3.1673659999999999</c:v>
                </c:pt>
                <c:pt idx="310">
                  <c:v>3.1987390000000002</c:v>
                </c:pt>
                <c:pt idx="311">
                  <c:v>3.1987390000000002</c:v>
                </c:pt>
                <c:pt idx="312">
                  <c:v>3.1987390000000002</c:v>
                </c:pt>
                <c:pt idx="313">
                  <c:v>3.1987390000000002</c:v>
                </c:pt>
                <c:pt idx="314">
                  <c:v>3.1987390000000002</c:v>
                </c:pt>
                <c:pt idx="315">
                  <c:v>3.1987390000000002</c:v>
                </c:pt>
                <c:pt idx="316">
                  <c:v>3.1987390000000002</c:v>
                </c:pt>
                <c:pt idx="317">
                  <c:v>3.1987390000000002</c:v>
                </c:pt>
                <c:pt idx="318">
                  <c:v>3.1987390000000002</c:v>
                </c:pt>
                <c:pt idx="319">
                  <c:v>3.1987390000000002</c:v>
                </c:pt>
                <c:pt idx="320">
                  <c:v>3.1987390000000002</c:v>
                </c:pt>
                <c:pt idx="321">
                  <c:v>3.1987390000000002</c:v>
                </c:pt>
                <c:pt idx="322">
                  <c:v>3.1987390000000002</c:v>
                </c:pt>
                <c:pt idx="323">
                  <c:v>3.1987390000000002</c:v>
                </c:pt>
                <c:pt idx="324">
                  <c:v>3.1987390000000002</c:v>
                </c:pt>
                <c:pt idx="325">
                  <c:v>3.1987390000000002</c:v>
                </c:pt>
                <c:pt idx="326">
                  <c:v>3.1987390000000002</c:v>
                </c:pt>
                <c:pt idx="327">
                  <c:v>3.1987390000000002</c:v>
                </c:pt>
                <c:pt idx="328">
                  <c:v>3.1987390000000002</c:v>
                </c:pt>
                <c:pt idx="329">
                  <c:v>3.230111</c:v>
                </c:pt>
                <c:pt idx="330">
                  <c:v>3.1987390000000002</c:v>
                </c:pt>
                <c:pt idx="331">
                  <c:v>3.1987390000000002</c:v>
                </c:pt>
                <c:pt idx="332">
                  <c:v>3.1987390000000002</c:v>
                </c:pt>
                <c:pt idx="333">
                  <c:v>3.1987390000000002</c:v>
                </c:pt>
                <c:pt idx="334">
                  <c:v>3.1987390000000002</c:v>
                </c:pt>
                <c:pt idx="335">
                  <c:v>3.1987390000000002</c:v>
                </c:pt>
                <c:pt idx="336">
                  <c:v>3.1987390000000002</c:v>
                </c:pt>
                <c:pt idx="337">
                  <c:v>3.1987390000000002</c:v>
                </c:pt>
                <c:pt idx="338">
                  <c:v>3.1987390000000002</c:v>
                </c:pt>
                <c:pt idx="339">
                  <c:v>3.230111</c:v>
                </c:pt>
                <c:pt idx="340">
                  <c:v>3.1987390000000002</c:v>
                </c:pt>
                <c:pt idx="341">
                  <c:v>3.230111</c:v>
                </c:pt>
                <c:pt idx="342">
                  <c:v>3.1987390000000002</c:v>
                </c:pt>
                <c:pt idx="343">
                  <c:v>3.230111</c:v>
                </c:pt>
                <c:pt idx="344">
                  <c:v>3.1987390000000002</c:v>
                </c:pt>
                <c:pt idx="345">
                  <c:v>3.230111</c:v>
                </c:pt>
                <c:pt idx="346">
                  <c:v>3.230111</c:v>
                </c:pt>
                <c:pt idx="347">
                  <c:v>3.1987390000000002</c:v>
                </c:pt>
                <c:pt idx="348">
                  <c:v>3.1987390000000002</c:v>
                </c:pt>
                <c:pt idx="349">
                  <c:v>3.230111</c:v>
                </c:pt>
                <c:pt idx="350">
                  <c:v>3.1987390000000002</c:v>
                </c:pt>
                <c:pt idx="351">
                  <c:v>3.230111</c:v>
                </c:pt>
                <c:pt idx="352">
                  <c:v>3.1987390000000002</c:v>
                </c:pt>
                <c:pt idx="353">
                  <c:v>3.230111</c:v>
                </c:pt>
                <c:pt idx="354">
                  <c:v>3.230111</c:v>
                </c:pt>
                <c:pt idx="355">
                  <c:v>3.1987390000000002</c:v>
                </c:pt>
                <c:pt idx="356">
                  <c:v>3.1987390000000002</c:v>
                </c:pt>
                <c:pt idx="357">
                  <c:v>3.1987390000000002</c:v>
                </c:pt>
                <c:pt idx="358">
                  <c:v>3.1987390000000002</c:v>
                </c:pt>
                <c:pt idx="359">
                  <c:v>3.230111</c:v>
                </c:pt>
                <c:pt idx="360">
                  <c:v>3.230111</c:v>
                </c:pt>
                <c:pt idx="361">
                  <c:v>3.1987390000000002</c:v>
                </c:pt>
                <c:pt idx="362">
                  <c:v>3.1987390000000002</c:v>
                </c:pt>
                <c:pt idx="363">
                  <c:v>3.230111</c:v>
                </c:pt>
                <c:pt idx="364">
                  <c:v>3.230111</c:v>
                </c:pt>
                <c:pt idx="365">
                  <c:v>3.1987390000000002</c:v>
                </c:pt>
                <c:pt idx="366">
                  <c:v>3.1987390000000002</c:v>
                </c:pt>
                <c:pt idx="367">
                  <c:v>3.230111</c:v>
                </c:pt>
                <c:pt idx="368">
                  <c:v>3.230111</c:v>
                </c:pt>
                <c:pt idx="369">
                  <c:v>3.1987390000000002</c:v>
                </c:pt>
                <c:pt idx="370">
                  <c:v>3.1987390000000002</c:v>
                </c:pt>
                <c:pt idx="371">
                  <c:v>3.230111</c:v>
                </c:pt>
                <c:pt idx="372">
                  <c:v>3.1987390000000002</c:v>
                </c:pt>
                <c:pt idx="373">
                  <c:v>3.230111</c:v>
                </c:pt>
                <c:pt idx="374">
                  <c:v>3.230111</c:v>
                </c:pt>
                <c:pt idx="375">
                  <c:v>3.1987390000000002</c:v>
                </c:pt>
                <c:pt idx="376">
                  <c:v>3.1987390000000002</c:v>
                </c:pt>
                <c:pt idx="377">
                  <c:v>3.230111</c:v>
                </c:pt>
                <c:pt idx="378">
                  <c:v>3.230111</c:v>
                </c:pt>
                <c:pt idx="379">
                  <c:v>3.1987390000000002</c:v>
                </c:pt>
                <c:pt idx="380">
                  <c:v>3.230111</c:v>
                </c:pt>
                <c:pt idx="381">
                  <c:v>3.230111</c:v>
                </c:pt>
                <c:pt idx="382">
                  <c:v>3.230111</c:v>
                </c:pt>
                <c:pt idx="383">
                  <c:v>3.1987390000000002</c:v>
                </c:pt>
                <c:pt idx="384">
                  <c:v>3.230111</c:v>
                </c:pt>
                <c:pt idx="385">
                  <c:v>3.1987390000000002</c:v>
                </c:pt>
                <c:pt idx="386">
                  <c:v>3.230111</c:v>
                </c:pt>
                <c:pt idx="387">
                  <c:v>3.1987390000000002</c:v>
                </c:pt>
                <c:pt idx="388">
                  <c:v>3.1987390000000002</c:v>
                </c:pt>
                <c:pt idx="389">
                  <c:v>3.230111</c:v>
                </c:pt>
                <c:pt idx="390">
                  <c:v>3.1987390000000002</c:v>
                </c:pt>
                <c:pt idx="391">
                  <c:v>3.230111</c:v>
                </c:pt>
                <c:pt idx="392">
                  <c:v>3.230111</c:v>
                </c:pt>
                <c:pt idx="393">
                  <c:v>3.1987390000000002</c:v>
                </c:pt>
                <c:pt idx="394">
                  <c:v>3.230111</c:v>
                </c:pt>
                <c:pt idx="395">
                  <c:v>3.1987390000000002</c:v>
                </c:pt>
                <c:pt idx="396">
                  <c:v>3.230111</c:v>
                </c:pt>
                <c:pt idx="397">
                  <c:v>3.230111</c:v>
                </c:pt>
                <c:pt idx="398">
                  <c:v>3.230111</c:v>
                </c:pt>
                <c:pt idx="399">
                  <c:v>3.1987390000000002</c:v>
                </c:pt>
                <c:pt idx="400">
                  <c:v>3.1987390000000002</c:v>
                </c:pt>
                <c:pt idx="401">
                  <c:v>3.230111</c:v>
                </c:pt>
                <c:pt idx="402">
                  <c:v>3.230111</c:v>
                </c:pt>
                <c:pt idx="403">
                  <c:v>3.230111</c:v>
                </c:pt>
                <c:pt idx="404">
                  <c:v>3.230111</c:v>
                </c:pt>
                <c:pt idx="405">
                  <c:v>3.1987390000000002</c:v>
                </c:pt>
                <c:pt idx="406">
                  <c:v>3.230111</c:v>
                </c:pt>
                <c:pt idx="407">
                  <c:v>3.1987390000000002</c:v>
                </c:pt>
                <c:pt idx="408">
                  <c:v>3.230111</c:v>
                </c:pt>
                <c:pt idx="409">
                  <c:v>3.1987390000000002</c:v>
                </c:pt>
                <c:pt idx="410">
                  <c:v>3.230111</c:v>
                </c:pt>
                <c:pt idx="411">
                  <c:v>3.1987390000000002</c:v>
                </c:pt>
                <c:pt idx="412">
                  <c:v>3.1987390000000002</c:v>
                </c:pt>
                <c:pt idx="413">
                  <c:v>3.230111</c:v>
                </c:pt>
                <c:pt idx="414">
                  <c:v>3.1987390000000002</c:v>
                </c:pt>
                <c:pt idx="415">
                  <c:v>3.230111</c:v>
                </c:pt>
                <c:pt idx="416">
                  <c:v>3.230111</c:v>
                </c:pt>
                <c:pt idx="417">
                  <c:v>3.1987390000000002</c:v>
                </c:pt>
                <c:pt idx="418">
                  <c:v>3.230111</c:v>
                </c:pt>
                <c:pt idx="419">
                  <c:v>3.1987390000000002</c:v>
                </c:pt>
                <c:pt idx="420">
                  <c:v>3.230111</c:v>
                </c:pt>
                <c:pt idx="421">
                  <c:v>3.1987390000000002</c:v>
                </c:pt>
                <c:pt idx="422">
                  <c:v>3.230111</c:v>
                </c:pt>
                <c:pt idx="423">
                  <c:v>3.1987390000000002</c:v>
                </c:pt>
                <c:pt idx="424">
                  <c:v>3.230111</c:v>
                </c:pt>
                <c:pt idx="425">
                  <c:v>3.1987390000000002</c:v>
                </c:pt>
                <c:pt idx="426">
                  <c:v>3.230111</c:v>
                </c:pt>
                <c:pt idx="427">
                  <c:v>3.1987390000000002</c:v>
                </c:pt>
                <c:pt idx="428">
                  <c:v>3.230111</c:v>
                </c:pt>
                <c:pt idx="429">
                  <c:v>3.1987390000000002</c:v>
                </c:pt>
                <c:pt idx="430">
                  <c:v>3.230111</c:v>
                </c:pt>
                <c:pt idx="431">
                  <c:v>3.1987390000000002</c:v>
                </c:pt>
                <c:pt idx="432">
                  <c:v>3.230111</c:v>
                </c:pt>
                <c:pt idx="433">
                  <c:v>3.1987390000000002</c:v>
                </c:pt>
                <c:pt idx="434">
                  <c:v>3.1987390000000002</c:v>
                </c:pt>
                <c:pt idx="435">
                  <c:v>3.230111</c:v>
                </c:pt>
                <c:pt idx="436">
                  <c:v>3.1987390000000002</c:v>
                </c:pt>
                <c:pt idx="437">
                  <c:v>3.230111</c:v>
                </c:pt>
                <c:pt idx="438">
                  <c:v>3.230111</c:v>
                </c:pt>
                <c:pt idx="439">
                  <c:v>3.1987390000000002</c:v>
                </c:pt>
                <c:pt idx="440">
                  <c:v>3.1987390000000002</c:v>
                </c:pt>
                <c:pt idx="441">
                  <c:v>3.230111</c:v>
                </c:pt>
                <c:pt idx="442">
                  <c:v>3.1987390000000002</c:v>
                </c:pt>
                <c:pt idx="443">
                  <c:v>3.230111</c:v>
                </c:pt>
                <c:pt idx="444">
                  <c:v>3.1987390000000002</c:v>
                </c:pt>
                <c:pt idx="445">
                  <c:v>3.230111</c:v>
                </c:pt>
                <c:pt idx="446">
                  <c:v>3.230111</c:v>
                </c:pt>
                <c:pt idx="447">
                  <c:v>3.1987390000000002</c:v>
                </c:pt>
                <c:pt idx="448">
                  <c:v>3.1987390000000002</c:v>
                </c:pt>
                <c:pt idx="449">
                  <c:v>3.230111</c:v>
                </c:pt>
                <c:pt idx="450">
                  <c:v>3.1987390000000002</c:v>
                </c:pt>
                <c:pt idx="451">
                  <c:v>3.230111</c:v>
                </c:pt>
                <c:pt idx="452">
                  <c:v>3.230111</c:v>
                </c:pt>
                <c:pt idx="453">
                  <c:v>3.1987390000000002</c:v>
                </c:pt>
                <c:pt idx="454">
                  <c:v>3.1987390000000002</c:v>
                </c:pt>
                <c:pt idx="455">
                  <c:v>3.1987390000000002</c:v>
                </c:pt>
                <c:pt idx="456">
                  <c:v>3.230111</c:v>
                </c:pt>
                <c:pt idx="457">
                  <c:v>3.1987390000000002</c:v>
                </c:pt>
                <c:pt idx="458">
                  <c:v>3.230111</c:v>
                </c:pt>
                <c:pt idx="459">
                  <c:v>3.1987390000000002</c:v>
                </c:pt>
                <c:pt idx="460">
                  <c:v>3.1987390000000002</c:v>
                </c:pt>
                <c:pt idx="461">
                  <c:v>3.230111</c:v>
                </c:pt>
                <c:pt idx="462">
                  <c:v>3.230111</c:v>
                </c:pt>
                <c:pt idx="463">
                  <c:v>3.1987390000000002</c:v>
                </c:pt>
                <c:pt idx="464">
                  <c:v>3.1987390000000002</c:v>
                </c:pt>
                <c:pt idx="465">
                  <c:v>3.230111</c:v>
                </c:pt>
                <c:pt idx="466">
                  <c:v>3.230111</c:v>
                </c:pt>
                <c:pt idx="467">
                  <c:v>3.1987390000000002</c:v>
                </c:pt>
                <c:pt idx="468">
                  <c:v>3.1987390000000002</c:v>
                </c:pt>
                <c:pt idx="469">
                  <c:v>3.230111</c:v>
                </c:pt>
                <c:pt idx="470">
                  <c:v>3.1987390000000002</c:v>
                </c:pt>
                <c:pt idx="471">
                  <c:v>3.230111</c:v>
                </c:pt>
                <c:pt idx="472">
                  <c:v>3.1987390000000002</c:v>
                </c:pt>
                <c:pt idx="473">
                  <c:v>3.1987390000000002</c:v>
                </c:pt>
                <c:pt idx="474">
                  <c:v>3.1987390000000002</c:v>
                </c:pt>
                <c:pt idx="475">
                  <c:v>3.230111</c:v>
                </c:pt>
                <c:pt idx="476">
                  <c:v>3.1987390000000002</c:v>
                </c:pt>
                <c:pt idx="477">
                  <c:v>3.1987390000000002</c:v>
                </c:pt>
                <c:pt idx="478">
                  <c:v>3.1987390000000002</c:v>
                </c:pt>
                <c:pt idx="479">
                  <c:v>3.230111</c:v>
                </c:pt>
                <c:pt idx="480">
                  <c:v>3.1987390000000002</c:v>
                </c:pt>
                <c:pt idx="481">
                  <c:v>3.230111</c:v>
                </c:pt>
                <c:pt idx="482">
                  <c:v>3.1987390000000002</c:v>
                </c:pt>
                <c:pt idx="483">
                  <c:v>3.1987390000000002</c:v>
                </c:pt>
                <c:pt idx="484">
                  <c:v>3.1987390000000002</c:v>
                </c:pt>
                <c:pt idx="485">
                  <c:v>3.230111</c:v>
                </c:pt>
                <c:pt idx="486">
                  <c:v>3.1987390000000002</c:v>
                </c:pt>
                <c:pt idx="487">
                  <c:v>3.230111</c:v>
                </c:pt>
                <c:pt idx="488">
                  <c:v>3.1987390000000002</c:v>
                </c:pt>
                <c:pt idx="489">
                  <c:v>3.230111</c:v>
                </c:pt>
                <c:pt idx="490">
                  <c:v>3.1987390000000002</c:v>
                </c:pt>
                <c:pt idx="491">
                  <c:v>3.230111</c:v>
                </c:pt>
                <c:pt idx="492">
                  <c:v>3.1987390000000002</c:v>
                </c:pt>
                <c:pt idx="493">
                  <c:v>3.1987390000000002</c:v>
                </c:pt>
                <c:pt idx="494">
                  <c:v>3.1987390000000002</c:v>
                </c:pt>
                <c:pt idx="495">
                  <c:v>3.1987390000000002</c:v>
                </c:pt>
                <c:pt idx="496">
                  <c:v>3.1987390000000002</c:v>
                </c:pt>
                <c:pt idx="497">
                  <c:v>3.1987390000000002</c:v>
                </c:pt>
                <c:pt idx="498">
                  <c:v>3.1987390000000002</c:v>
                </c:pt>
                <c:pt idx="499">
                  <c:v>3.1987390000000002</c:v>
                </c:pt>
                <c:pt idx="500">
                  <c:v>3.1987390000000002</c:v>
                </c:pt>
                <c:pt idx="501">
                  <c:v>3.1987390000000002</c:v>
                </c:pt>
                <c:pt idx="502">
                  <c:v>3.1987390000000002</c:v>
                </c:pt>
                <c:pt idx="503">
                  <c:v>3.1987390000000002</c:v>
                </c:pt>
                <c:pt idx="504">
                  <c:v>3.1987390000000002</c:v>
                </c:pt>
                <c:pt idx="505">
                  <c:v>3.230111</c:v>
                </c:pt>
                <c:pt idx="506">
                  <c:v>3.1987390000000002</c:v>
                </c:pt>
                <c:pt idx="507">
                  <c:v>3.1987390000000002</c:v>
                </c:pt>
                <c:pt idx="508">
                  <c:v>3.1987390000000002</c:v>
                </c:pt>
                <c:pt idx="509">
                  <c:v>3.1987390000000002</c:v>
                </c:pt>
                <c:pt idx="510">
                  <c:v>3.1987390000000002</c:v>
                </c:pt>
                <c:pt idx="511">
                  <c:v>3.1987390000000002</c:v>
                </c:pt>
                <c:pt idx="512">
                  <c:v>3.1987390000000002</c:v>
                </c:pt>
                <c:pt idx="513">
                  <c:v>3.230111</c:v>
                </c:pt>
                <c:pt idx="514">
                  <c:v>3.1987390000000002</c:v>
                </c:pt>
                <c:pt idx="515">
                  <c:v>3.1987390000000002</c:v>
                </c:pt>
                <c:pt idx="516">
                  <c:v>3.1987390000000002</c:v>
                </c:pt>
                <c:pt idx="517">
                  <c:v>3.1987390000000002</c:v>
                </c:pt>
                <c:pt idx="518">
                  <c:v>3.1987390000000002</c:v>
                </c:pt>
                <c:pt idx="519">
                  <c:v>3.1987390000000002</c:v>
                </c:pt>
                <c:pt idx="520">
                  <c:v>3.1987390000000002</c:v>
                </c:pt>
                <c:pt idx="521">
                  <c:v>3.1987390000000002</c:v>
                </c:pt>
                <c:pt idx="522">
                  <c:v>3.1987390000000002</c:v>
                </c:pt>
                <c:pt idx="523">
                  <c:v>3.230111</c:v>
                </c:pt>
                <c:pt idx="524">
                  <c:v>3.1987390000000002</c:v>
                </c:pt>
                <c:pt idx="525">
                  <c:v>3.1673659999999999</c:v>
                </c:pt>
                <c:pt idx="526">
                  <c:v>3.1987390000000002</c:v>
                </c:pt>
                <c:pt idx="527">
                  <c:v>3.1987390000000002</c:v>
                </c:pt>
                <c:pt idx="528">
                  <c:v>3.1987390000000002</c:v>
                </c:pt>
                <c:pt idx="529">
                  <c:v>3.1987390000000002</c:v>
                </c:pt>
                <c:pt idx="530">
                  <c:v>3.1987390000000002</c:v>
                </c:pt>
                <c:pt idx="531">
                  <c:v>3.1987390000000002</c:v>
                </c:pt>
                <c:pt idx="532">
                  <c:v>3.1987390000000002</c:v>
                </c:pt>
                <c:pt idx="533">
                  <c:v>3.1987390000000002</c:v>
                </c:pt>
                <c:pt idx="534">
                  <c:v>3.1987390000000002</c:v>
                </c:pt>
                <c:pt idx="535">
                  <c:v>3.1987390000000002</c:v>
                </c:pt>
                <c:pt idx="536">
                  <c:v>3.1987390000000002</c:v>
                </c:pt>
                <c:pt idx="537">
                  <c:v>3.1987390000000002</c:v>
                </c:pt>
                <c:pt idx="538">
                  <c:v>3.1987390000000002</c:v>
                </c:pt>
                <c:pt idx="539">
                  <c:v>3.1987390000000002</c:v>
                </c:pt>
                <c:pt idx="540">
                  <c:v>3.1987390000000002</c:v>
                </c:pt>
                <c:pt idx="541">
                  <c:v>3.230111</c:v>
                </c:pt>
                <c:pt idx="542">
                  <c:v>3.1987390000000002</c:v>
                </c:pt>
                <c:pt idx="543">
                  <c:v>3.1987390000000002</c:v>
                </c:pt>
                <c:pt idx="544">
                  <c:v>3.1987390000000002</c:v>
                </c:pt>
                <c:pt idx="545">
                  <c:v>3.1987390000000002</c:v>
                </c:pt>
                <c:pt idx="546">
                  <c:v>3.1987390000000002</c:v>
                </c:pt>
                <c:pt idx="547">
                  <c:v>3.230111</c:v>
                </c:pt>
                <c:pt idx="548">
                  <c:v>3.1987390000000002</c:v>
                </c:pt>
                <c:pt idx="549">
                  <c:v>3.230111</c:v>
                </c:pt>
                <c:pt idx="550">
                  <c:v>3.1987390000000002</c:v>
                </c:pt>
                <c:pt idx="551">
                  <c:v>3.230111</c:v>
                </c:pt>
                <c:pt idx="552">
                  <c:v>3.1987390000000002</c:v>
                </c:pt>
                <c:pt idx="553">
                  <c:v>3.1987390000000002</c:v>
                </c:pt>
                <c:pt idx="554">
                  <c:v>3.1987390000000002</c:v>
                </c:pt>
                <c:pt idx="555">
                  <c:v>3.1987390000000002</c:v>
                </c:pt>
                <c:pt idx="556">
                  <c:v>3.1987390000000002</c:v>
                </c:pt>
                <c:pt idx="557">
                  <c:v>3.1987390000000002</c:v>
                </c:pt>
                <c:pt idx="558">
                  <c:v>3.1987390000000002</c:v>
                </c:pt>
                <c:pt idx="559">
                  <c:v>3.1987390000000002</c:v>
                </c:pt>
                <c:pt idx="560">
                  <c:v>3.1987390000000002</c:v>
                </c:pt>
                <c:pt idx="561">
                  <c:v>3.1987390000000002</c:v>
                </c:pt>
                <c:pt idx="562">
                  <c:v>3.1987390000000002</c:v>
                </c:pt>
                <c:pt idx="563">
                  <c:v>3.230111</c:v>
                </c:pt>
                <c:pt idx="564">
                  <c:v>3.1987390000000002</c:v>
                </c:pt>
                <c:pt idx="565">
                  <c:v>3.1673659999999999</c:v>
                </c:pt>
                <c:pt idx="566">
                  <c:v>3.1987390000000002</c:v>
                </c:pt>
                <c:pt idx="567">
                  <c:v>3.1987390000000002</c:v>
                </c:pt>
                <c:pt idx="568">
                  <c:v>3.1987390000000002</c:v>
                </c:pt>
                <c:pt idx="569">
                  <c:v>3.1987390000000002</c:v>
                </c:pt>
                <c:pt idx="570">
                  <c:v>3.1987390000000002</c:v>
                </c:pt>
                <c:pt idx="571">
                  <c:v>3.1987390000000002</c:v>
                </c:pt>
                <c:pt idx="572">
                  <c:v>3.1987390000000002</c:v>
                </c:pt>
                <c:pt idx="573">
                  <c:v>3.1987390000000002</c:v>
                </c:pt>
                <c:pt idx="574">
                  <c:v>3.1987390000000002</c:v>
                </c:pt>
                <c:pt idx="575">
                  <c:v>3.230111</c:v>
                </c:pt>
                <c:pt idx="576">
                  <c:v>3.1987390000000002</c:v>
                </c:pt>
                <c:pt idx="577">
                  <c:v>3.1987390000000002</c:v>
                </c:pt>
                <c:pt idx="578">
                  <c:v>3.1987390000000002</c:v>
                </c:pt>
                <c:pt idx="579">
                  <c:v>3.230111</c:v>
                </c:pt>
                <c:pt idx="580">
                  <c:v>3.1987390000000002</c:v>
                </c:pt>
                <c:pt idx="581">
                  <c:v>3.230111</c:v>
                </c:pt>
                <c:pt idx="582">
                  <c:v>3.230111</c:v>
                </c:pt>
                <c:pt idx="583">
                  <c:v>3.1987390000000002</c:v>
                </c:pt>
                <c:pt idx="584">
                  <c:v>3.1987390000000002</c:v>
                </c:pt>
                <c:pt idx="585">
                  <c:v>3.230111</c:v>
                </c:pt>
                <c:pt idx="586">
                  <c:v>3.230111</c:v>
                </c:pt>
                <c:pt idx="587">
                  <c:v>3.1987390000000002</c:v>
                </c:pt>
                <c:pt idx="588">
                  <c:v>3.1987390000000002</c:v>
                </c:pt>
                <c:pt idx="589">
                  <c:v>3.230111</c:v>
                </c:pt>
                <c:pt idx="590">
                  <c:v>3.1987390000000002</c:v>
                </c:pt>
                <c:pt idx="591">
                  <c:v>3.1987390000000002</c:v>
                </c:pt>
                <c:pt idx="592">
                  <c:v>3.1987390000000002</c:v>
                </c:pt>
                <c:pt idx="593">
                  <c:v>3.1987390000000002</c:v>
                </c:pt>
                <c:pt idx="594">
                  <c:v>3.1987390000000002</c:v>
                </c:pt>
                <c:pt idx="595">
                  <c:v>3.230111</c:v>
                </c:pt>
                <c:pt idx="596">
                  <c:v>3.1987390000000002</c:v>
                </c:pt>
                <c:pt idx="597">
                  <c:v>3.1987390000000002</c:v>
                </c:pt>
                <c:pt idx="598">
                  <c:v>3.1987390000000002</c:v>
                </c:pt>
                <c:pt idx="599">
                  <c:v>3.230111</c:v>
                </c:pt>
                <c:pt idx="600">
                  <c:v>3.1987390000000002</c:v>
                </c:pt>
                <c:pt idx="601">
                  <c:v>3.230111</c:v>
                </c:pt>
                <c:pt idx="602">
                  <c:v>3.1987390000000002</c:v>
                </c:pt>
                <c:pt idx="603">
                  <c:v>3.230111</c:v>
                </c:pt>
                <c:pt idx="604">
                  <c:v>3.230111</c:v>
                </c:pt>
                <c:pt idx="605">
                  <c:v>3.1987390000000002</c:v>
                </c:pt>
                <c:pt idx="606">
                  <c:v>3.1987390000000002</c:v>
                </c:pt>
                <c:pt idx="607">
                  <c:v>3.1987390000000002</c:v>
                </c:pt>
                <c:pt idx="608">
                  <c:v>3.1987390000000002</c:v>
                </c:pt>
                <c:pt idx="609">
                  <c:v>3.230111</c:v>
                </c:pt>
                <c:pt idx="610">
                  <c:v>3.1987390000000002</c:v>
                </c:pt>
                <c:pt idx="611">
                  <c:v>3.1987390000000002</c:v>
                </c:pt>
                <c:pt idx="612">
                  <c:v>3.1987390000000002</c:v>
                </c:pt>
                <c:pt idx="613">
                  <c:v>3.230111</c:v>
                </c:pt>
                <c:pt idx="614">
                  <c:v>3.1987390000000002</c:v>
                </c:pt>
                <c:pt idx="615">
                  <c:v>3.230111</c:v>
                </c:pt>
                <c:pt idx="616">
                  <c:v>3.1987390000000002</c:v>
                </c:pt>
                <c:pt idx="617">
                  <c:v>3.1987390000000002</c:v>
                </c:pt>
                <c:pt idx="618">
                  <c:v>3.1987390000000002</c:v>
                </c:pt>
                <c:pt idx="619">
                  <c:v>3.1987390000000002</c:v>
                </c:pt>
                <c:pt idx="620">
                  <c:v>3.1987390000000002</c:v>
                </c:pt>
                <c:pt idx="621">
                  <c:v>3.230111</c:v>
                </c:pt>
                <c:pt idx="622">
                  <c:v>3.230111</c:v>
                </c:pt>
                <c:pt idx="623">
                  <c:v>3.1987390000000002</c:v>
                </c:pt>
                <c:pt idx="624">
                  <c:v>3.1987390000000002</c:v>
                </c:pt>
                <c:pt idx="625">
                  <c:v>3.230111</c:v>
                </c:pt>
                <c:pt idx="626">
                  <c:v>3.1987390000000002</c:v>
                </c:pt>
                <c:pt idx="627">
                  <c:v>3.1987390000000002</c:v>
                </c:pt>
                <c:pt idx="628">
                  <c:v>3.1987390000000002</c:v>
                </c:pt>
                <c:pt idx="629">
                  <c:v>3.230111</c:v>
                </c:pt>
                <c:pt idx="630">
                  <c:v>3.1987390000000002</c:v>
                </c:pt>
                <c:pt idx="631">
                  <c:v>3.1987390000000002</c:v>
                </c:pt>
                <c:pt idx="632">
                  <c:v>3.1987390000000002</c:v>
                </c:pt>
                <c:pt idx="633">
                  <c:v>3.230111</c:v>
                </c:pt>
                <c:pt idx="634">
                  <c:v>3.1987390000000002</c:v>
                </c:pt>
                <c:pt idx="635">
                  <c:v>3.230111</c:v>
                </c:pt>
                <c:pt idx="636">
                  <c:v>3.1987390000000002</c:v>
                </c:pt>
                <c:pt idx="637">
                  <c:v>3.230111</c:v>
                </c:pt>
                <c:pt idx="638">
                  <c:v>3.1987390000000002</c:v>
                </c:pt>
                <c:pt idx="639">
                  <c:v>3.230111</c:v>
                </c:pt>
                <c:pt idx="640">
                  <c:v>3.230111</c:v>
                </c:pt>
                <c:pt idx="641">
                  <c:v>3.1987390000000002</c:v>
                </c:pt>
                <c:pt idx="642">
                  <c:v>3.1987390000000002</c:v>
                </c:pt>
                <c:pt idx="643">
                  <c:v>3.1987390000000002</c:v>
                </c:pt>
                <c:pt idx="644">
                  <c:v>3.1987390000000002</c:v>
                </c:pt>
                <c:pt idx="645">
                  <c:v>3.230111</c:v>
                </c:pt>
                <c:pt idx="646">
                  <c:v>3.230111</c:v>
                </c:pt>
                <c:pt idx="647">
                  <c:v>3.1987390000000002</c:v>
                </c:pt>
                <c:pt idx="648">
                  <c:v>3.1987390000000002</c:v>
                </c:pt>
                <c:pt idx="649">
                  <c:v>3.230111</c:v>
                </c:pt>
                <c:pt idx="650">
                  <c:v>3.1987390000000002</c:v>
                </c:pt>
                <c:pt idx="651">
                  <c:v>3.230111</c:v>
                </c:pt>
                <c:pt idx="652">
                  <c:v>3.1987390000000002</c:v>
                </c:pt>
                <c:pt idx="653">
                  <c:v>3.230111</c:v>
                </c:pt>
                <c:pt idx="654">
                  <c:v>3.1987390000000002</c:v>
                </c:pt>
                <c:pt idx="655">
                  <c:v>3.230111</c:v>
                </c:pt>
                <c:pt idx="656">
                  <c:v>3.1987390000000002</c:v>
                </c:pt>
                <c:pt idx="657">
                  <c:v>3.230111</c:v>
                </c:pt>
                <c:pt idx="658">
                  <c:v>3.1987390000000002</c:v>
                </c:pt>
                <c:pt idx="659">
                  <c:v>3.230111</c:v>
                </c:pt>
                <c:pt idx="660">
                  <c:v>3.1987390000000002</c:v>
                </c:pt>
                <c:pt idx="661">
                  <c:v>3.230111</c:v>
                </c:pt>
                <c:pt idx="662">
                  <c:v>3.1987390000000002</c:v>
                </c:pt>
                <c:pt idx="663">
                  <c:v>3.230111</c:v>
                </c:pt>
                <c:pt idx="664">
                  <c:v>3.1987390000000002</c:v>
                </c:pt>
                <c:pt idx="665">
                  <c:v>3.230111</c:v>
                </c:pt>
                <c:pt idx="666">
                  <c:v>3.230111</c:v>
                </c:pt>
                <c:pt idx="667">
                  <c:v>3.1987390000000002</c:v>
                </c:pt>
                <c:pt idx="668">
                  <c:v>3.1987390000000002</c:v>
                </c:pt>
                <c:pt idx="669">
                  <c:v>3.230111</c:v>
                </c:pt>
                <c:pt idx="670">
                  <c:v>3.1987390000000002</c:v>
                </c:pt>
                <c:pt idx="671">
                  <c:v>3.230111</c:v>
                </c:pt>
                <c:pt idx="672">
                  <c:v>3.1987390000000002</c:v>
                </c:pt>
                <c:pt idx="673">
                  <c:v>3.230111</c:v>
                </c:pt>
                <c:pt idx="674">
                  <c:v>3.230111</c:v>
                </c:pt>
                <c:pt idx="675">
                  <c:v>3.1987390000000002</c:v>
                </c:pt>
                <c:pt idx="676">
                  <c:v>3.1987390000000002</c:v>
                </c:pt>
                <c:pt idx="677">
                  <c:v>3.230111</c:v>
                </c:pt>
                <c:pt idx="678">
                  <c:v>3.1987390000000002</c:v>
                </c:pt>
                <c:pt idx="679">
                  <c:v>3.230111</c:v>
                </c:pt>
                <c:pt idx="680">
                  <c:v>3.1987390000000002</c:v>
                </c:pt>
                <c:pt idx="681">
                  <c:v>3.230111</c:v>
                </c:pt>
                <c:pt idx="682">
                  <c:v>3.230111</c:v>
                </c:pt>
                <c:pt idx="683">
                  <c:v>3.1987390000000002</c:v>
                </c:pt>
                <c:pt idx="684">
                  <c:v>3.230111</c:v>
                </c:pt>
                <c:pt idx="685">
                  <c:v>3.1987390000000002</c:v>
                </c:pt>
                <c:pt idx="686">
                  <c:v>3.1987390000000002</c:v>
                </c:pt>
                <c:pt idx="687">
                  <c:v>3.230111</c:v>
                </c:pt>
                <c:pt idx="688">
                  <c:v>3.230111</c:v>
                </c:pt>
                <c:pt idx="689">
                  <c:v>3.1987390000000002</c:v>
                </c:pt>
                <c:pt idx="690">
                  <c:v>3.1987390000000002</c:v>
                </c:pt>
                <c:pt idx="691">
                  <c:v>3.230111</c:v>
                </c:pt>
                <c:pt idx="692">
                  <c:v>3.1987390000000002</c:v>
                </c:pt>
                <c:pt idx="693">
                  <c:v>3.230111</c:v>
                </c:pt>
                <c:pt idx="694">
                  <c:v>3.230111</c:v>
                </c:pt>
                <c:pt idx="695">
                  <c:v>3.1987390000000002</c:v>
                </c:pt>
                <c:pt idx="696">
                  <c:v>3.230111</c:v>
                </c:pt>
                <c:pt idx="697">
                  <c:v>3.1987390000000002</c:v>
                </c:pt>
                <c:pt idx="698">
                  <c:v>3.1987390000000002</c:v>
                </c:pt>
                <c:pt idx="699">
                  <c:v>3.230111</c:v>
                </c:pt>
                <c:pt idx="700">
                  <c:v>3.1987390000000002</c:v>
                </c:pt>
                <c:pt idx="701">
                  <c:v>3.230111</c:v>
                </c:pt>
                <c:pt idx="702">
                  <c:v>3.230111</c:v>
                </c:pt>
                <c:pt idx="703">
                  <c:v>3.1987390000000002</c:v>
                </c:pt>
                <c:pt idx="704">
                  <c:v>3.1987390000000002</c:v>
                </c:pt>
                <c:pt idx="705">
                  <c:v>3.230111</c:v>
                </c:pt>
                <c:pt idx="706">
                  <c:v>3.1987390000000002</c:v>
                </c:pt>
                <c:pt idx="707">
                  <c:v>3.230111</c:v>
                </c:pt>
                <c:pt idx="708">
                  <c:v>3.230111</c:v>
                </c:pt>
                <c:pt idx="709">
                  <c:v>3.1987390000000002</c:v>
                </c:pt>
                <c:pt idx="710">
                  <c:v>3.1987390000000002</c:v>
                </c:pt>
                <c:pt idx="711">
                  <c:v>3.230111</c:v>
                </c:pt>
                <c:pt idx="712">
                  <c:v>3.1987390000000002</c:v>
                </c:pt>
                <c:pt idx="713">
                  <c:v>3.230111</c:v>
                </c:pt>
                <c:pt idx="714">
                  <c:v>3.230111</c:v>
                </c:pt>
                <c:pt idx="715">
                  <c:v>3.1987390000000002</c:v>
                </c:pt>
                <c:pt idx="716">
                  <c:v>3.1987390000000002</c:v>
                </c:pt>
                <c:pt idx="717">
                  <c:v>3.230111</c:v>
                </c:pt>
                <c:pt idx="718">
                  <c:v>3.1987390000000002</c:v>
                </c:pt>
                <c:pt idx="719">
                  <c:v>3.230111</c:v>
                </c:pt>
                <c:pt idx="720">
                  <c:v>3.1987390000000002</c:v>
                </c:pt>
                <c:pt idx="721">
                  <c:v>3.230111</c:v>
                </c:pt>
                <c:pt idx="722">
                  <c:v>3.1987390000000002</c:v>
                </c:pt>
                <c:pt idx="723">
                  <c:v>3.230111</c:v>
                </c:pt>
                <c:pt idx="724">
                  <c:v>3.230111</c:v>
                </c:pt>
                <c:pt idx="725">
                  <c:v>3.1987390000000002</c:v>
                </c:pt>
                <c:pt idx="726">
                  <c:v>3.1987390000000002</c:v>
                </c:pt>
                <c:pt idx="727">
                  <c:v>3.1987390000000002</c:v>
                </c:pt>
                <c:pt idx="728">
                  <c:v>3.1987390000000002</c:v>
                </c:pt>
                <c:pt idx="729">
                  <c:v>3.1987390000000002</c:v>
                </c:pt>
                <c:pt idx="730">
                  <c:v>3.230111</c:v>
                </c:pt>
                <c:pt idx="731">
                  <c:v>3.1987390000000002</c:v>
                </c:pt>
                <c:pt idx="732">
                  <c:v>3.1987390000000002</c:v>
                </c:pt>
                <c:pt idx="733">
                  <c:v>3.230111</c:v>
                </c:pt>
                <c:pt idx="734">
                  <c:v>3.1987390000000002</c:v>
                </c:pt>
                <c:pt idx="735">
                  <c:v>3.230111</c:v>
                </c:pt>
                <c:pt idx="736">
                  <c:v>3.1987390000000002</c:v>
                </c:pt>
                <c:pt idx="737">
                  <c:v>3.230111</c:v>
                </c:pt>
                <c:pt idx="738">
                  <c:v>3.1987390000000002</c:v>
                </c:pt>
                <c:pt idx="739">
                  <c:v>3.1987390000000002</c:v>
                </c:pt>
                <c:pt idx="740">
                  <c:v>3.1987390000000002</c:v>
                </c:pt>
                <c:pt idx="741">
                  <c:v>3.230111</c:v>
                </c:pt>
                <c:pt idx="742">
                  <c:v>3.230111</c:v>
                </c:pt>
                <c:pt idx="743">
                  <c:v>3.1987390000000002</c:v>
                </c:pt>
                <c:pt idx="744">
                  <c:v>3.1987390000000002</c:v>
                </c:pt>
                <c:pt idx="745">
                  <c:v>3.1987390000000002</c:v>
                </c:pt>
                <c:pt idx="746">
                  <c:v>3.1987390000000002</c:v>
                </c:pt>
                <c:pt idx="747">
                  <c:v>3.230111</c:v>
                </c:pt>
                <c:pt idx="748">
                  <c:v>3.1987390000000002</c:v>
                </c:pt>
                <c:pt idx="749">
                  <c:v>3.230111</c:v>
                </c:pt>
                <c:pt idx="750">
                  <c:v>3.1987390000000002</c:v>
                </c:pt>
                <c:pt idx="751">
                  <c:v>3.230111</c:v>
                </c:pt>
                <c:pt idx="752">
                  <c:v>3.1987390000000002</c:v>
                </c:pt>
                <c:pt idx="753">
                  <c:v>3.230111</c:v>
                </c:pt>
                <c:pt idx="754">
                  <c:v>3.1987390000000002</c:v>
                </c:pt>
                <c:pt idx="755">
                  <c:v>3.230111</c:v>
                </c:pt>
                <c:pt idx="756">
                  <c:v>3.230111</c:v>
                </c:pt>
                <c:pt idx="757">
                  <c:v>3.1987390000000002</c:v>
                </c:pt>
                <c:pt idx="758">
                  <c:v>3.1987390000000002</c:v>
                </c:pt>
                <c:pt idx="759">
                  <c:v>3.230111</c:v>
                </c:pt>
                <c:pt idx="760">
                  <c:v>3.1987390000000002</c:v>
                </c:pt>
                <c:pt idx="761">
                  <c:v>3.230111</c:v>
                </c:pt>
                <c:pt idx="762">
                  <c:v>3.1987390000000002</c:v>
                </c:pt>
                <c:pt idx="763">
                  <c:v>3.230111</c:v>
                </c:pt>
                <c:pt idx="764">
                  <c:v>3.1987390000000002</c:v>
                </c:pt>
                <c:pt idx="765">
                  <c:v>3.1987390000000002</c:v>
                </c:pt>
                <c:pt idx="766">
                  <c:v>3.1987390000000002</c:v>
                </c:pt>
                <c:pt idx="767">
                  <c:v>3.230111</c:v>
                </c:pt>
                <c:pt idx="768">
                  <c:v>3.1987390000000002</c:v>
                </c:pt>
                <c:pt idx="769">
                  <c:v>3.1987390000000002</c:v>
                </c:pt>
                <c:pt idx="770">
                  <c:v>3.1987390000000002</c:v>
                </c:pt>
                <c:pt idx="771">
                  <c:v>3.1987390000000002</c:v>
                </c:pt>
                <c:pt idx="772">
                  <c:v>3.1987390000000002</c:v>
                </c:pt>
                <c:pt idx="773">
                  <c:v>3.230111</c:v>
                </c:pt>
                <c:pt idx="774">
                  <c:v>3.1987390000000002</c:v>
                </c:pt>
                <c:pt idx="775">
                  <c:v>3.230111</c:v>
                </c:pt>
                <c:pt idx="776">
                  <c:v>3.1987390000000002</c:v>
                </c:pt>
                <c:pt idx="777">
                  <c:v>3.230111</c:v>
                </c:pt>
                <c:pt idx="778">
                  <c:v>3.230111</c:v>
                </c:pt>
                <c:pt idx="779">
                  <c:v>3.1987390000000002</c:v>
                </c:pt>
                <c:pt idx="780">
                  <c:v>3.1987390000000002</c:v>
                </c:pt>
                <c:pt idx="781">
                  <c:v>3.230111</c:v>
                </c:pt>
                <c:pt idx="782">
                  <c:v>3.1987390000000002</c:v>
                </c:pt>
                <c:pt idx="783">
                  <c:v>3.1987390000000002</c:v>
                </c:pt>
                <c:pt idx="784">
                  <c:v>3.1987390000000002</c:v>
                </c:pt>
                <c:pt idx="785">
                  <c:v>3.230111</c:v>
                </c:pt>
                <c:pt idx="786">
                  <c:v>3.1987390000000002</c:v>
                </c:pt>
                <c:pt idx="787">
                  <c:v>3.1987390000000002</c:v>
                </c:pt>
                <c:pt idx="788">
                  <c:v>3.1987390000000002</c:v>
                </c:pt>
                <c:pt idx="789">
                  <c:v>3.1987390000000002</c:v>
                </c:pt>
                <c:pt idx="790">
                  <c:v>3.1987390000000002</c:v>
                </c:pt>
                <c:pt idx="791">
                  <c:v>3.230111</c:v>
                </c:pt>
                <c:pt idx="792">
                  <c:v>3.1987390000000002</c:v>
                </c:pt>
                <c:pt idx="793">
                  <c:v>3.230111</c:v>
                </c:pt>
                <c:pt idx="794">
                  <c:v>3.230111</c:v>
                </c:pt>
                <c:pt idx="795">
                  <c:v>3.1987390000000002</c:v>
                </c:pt>
                <c:pt idx="796">
                  <c:v>3.1987390000000002</c:v>
                </c:pt>
                <c:pt idx="797">
                  <c:v>3.230111</c:v>
                </c:pt>
                <c:pt idx="798">
                  <c:v>3.230111</c:v>
                </c:pt>
                <c:pt idx="799">
                  <c:v>3.1987390000000002</c:v>
                </c:pt>
                <c:pt idx="800">
                  <c:v>3.1987390000000002</c:v>
                </c:pt>
                <c:pt idx="801">
                  <c:v>3.230111</c:v>
                </c:pt>
                <c:pt idx="802">
                  <c:v>3.230111</c:v>
                </c:pt>
                <c:pt idx="803">
                  <c:v>3.1987390000000002</c:v>
                </c:pt>
                <c:pt idx="804">
                  <c:v>3.1987390000000002</c:v>
                </c:pt>
                <c:pt idx="805">
                  <c:v>3.230111</c:v>
                </c:pt>
                <c:pt idx="806">
                  <c:v>3.1987390000000002</c:v>
                </c:pt>
                <c:pt idx="807">
                  <c:v>3.230111</c:v>
                </c:pt>
                <c:pt idx="808">
                  <c:v>3.1987390000000002</c:v>
                </c:pt>
                <c:pt idx="809">
                  <c:v>3.230111</c:v>
                </c:pt>
                <c:pt idx="810">
                  <c:v>3.1987390000000002</c:v>
                </c:pt>
                <c:pt idx="811">
                  <c:v>3.230111</c:v>
                </c:pt>
                <c:pt idx="812">
                  <c:v>3.1987390000000002</c:v>
                </c:pt>
                <c:pt idx="813">
                  <c:v>3.1987390000000002</c:v>
                </c:pt>
                <c:pt idx="814">
                  <c:v>3.1987390000000002</c:v>
                </c:pt>
                <c:pt idx="815">
                  <c:v>3.1987390000000002</c:v>
                </c:pt>
                <c:pt idx="816">
                  <c:v>3.1987390000000002</c:v>
                </c:pt>
                <c:pt idx="817">
                  <c:v>3.1987390000000002</c:v>
                </c:pt>
                <c:pt idx="818">
                  <c:v>3.1987390000000002</c:v>
                </c:pt>
                <c:pt idx="819">
                  <c:v>3.1987390000000002</c:v>
                </c:pt>
                <c:pt idx="820">
                  <c:v>3.1987390000000002</c:v>
                </c:pt>
                <c:pt idx="821">
                  <c:v>3.230111</c:v>
                </c:pt>
                <c:pt idx="822">
                  <c:v>3.1987390000000002</c:v>
                </c:pt>
                <c:pt idx="823">
                  <c:v>3.1987390000000002</c:v>
                </c:pt>
                <c:pt idx="824">
                  <c:v>3.1987390000000002</c:v>
                </c:pt>
                <c:pt idx="825">
                  <c:v>3.1987390000000002</c:v>
                </c:pt>
                <c:pt idx="826">
                  <c:v>3.1987390000000002</c:v>
                </c:pt>
                <c:pt idx="827">
                  <c:v>3.230111</c:v>
                </c:pt>
                <c:pt idx="828">
                  <c:v>3.1987390000000002</c:v>
                </c:pt>
                <c:pt idx="829">
                  <c:v>3.1987390000000002</c:v>
                </c:pt>
                <c:pt idx="830">
                  <c:v>3.1987390000000002</c:v>
                </c:pt>
                <c:pt idx="831">
                  <c:v>3.230111</c:v>
                </c:pt>
                <c:pt idx="832">
                  <c:v>3.1987390000000002</c:v>
                </c:pt>
                <c:pt idx="833">
                  <c:v>3.230111</c:v>
                </c:pt>
                <c:pt idx="834">
                  <c:v>3.230111</c:v>
                </c:pt>
                <c:pt idx="835">
                  <c:v>3.1987390000000002</c:v>
                </c:pt>
                <c:pt idx="836">
                  <c:v>3.1987390000000002</c:v>
                </c:pt>
                <c:pt idx="837">
                  <c:v>3.230111</c:v>
                </c:pt>
                <c:pt idx="838">
                  <c:v>3.1987390000000002</c:v>
                </c:pt>
                <c:pt idx="839">
                  <c:v>3.230111</c:v>
                </c:pt>
                <c:pt idx="840">
                  <c:v>3.1987390000000002</c:v>
                </c:pt>
                <c:pt idx="841">
                  <c:v>3.230111</c:v>
                </c:pt>
                <c:pt idx="842">
                  <c:v>3.1987390000000002</c:v>
                </c:pt>
                <c:pt idx="843">
                  <c:v>3.230111</c:v>
                </c:pt>
                <c:pt idx="844">
                  <c:v>3.1987390000000002</c:v>
                </c:pt>
                <c:pt idx="845">
                  <c:v>3.230111</c:v>
                </c:pt>
                <c:pt idx="846">
                  <c:v>3.1987390000000002</c:v>
                </c:pt>
                <c:pt idx="847">
                  <c:v>3.230111</c:v>
                </c:pt>
                <c:pt idx="848">
                  <c:v>3.1987390000000002</c:v>
                </c:pt>
                <c:pt idx="849">
                  <c:v>3.230111</c:v>
                </c:pt>
                <c:pt idx="850">
                  <c:v>3.1987390000000002</c:v>
                </c:pt>
                <c:pt idx="851">
                  <c:v>3.230111</c:v>
                </c:pt>
                <c:pt idx="852">
                  <c:v>3.1987390000000002</c:v>
                </c:pt>
                <c:pt idx="853">
                  <c:v>3.230111</c:v>
                </c:pt>
                <c:pt idx="854">
                  <c:v>3.1987390000000002</c:v>
                </c:pt>
                <c:pt idx="855">
                  <c:v>3.230111</c:v>
                </c:pt>
                <c:pt idx="856">
                  <c:v>3.1987390000000002</c:v>
                </c:pt>
                <c:pt idx="857">
                  <c:v>3.230111</c:v>
                </c:pt>
                <c:pt idx="858">
                  <c:v>3.1987390000000002</c:v>
                </c:pt>
                <c:pt idx="859">
                  <c:v>3.1987390000000002</c:v>
                </c:pt>
                <c:pt idx="860">
                  <c:v>3.1987390000000002</c:v>
                </c:pt>
                <c:pt idx="861">
                  <c:v>3.1987390000000002</c:v>
                </c:pt>
                <c:pt idx="862">
                  <c:v>3.1987390000000002</c:v>
                </c:pt>
                <c:pt idx="863">
                  <c:v>3.230111</c:v>
                </c:pt>
                <c:pt idx="864">
                  <c:v>3.230111</c:v>
                </c:pt>
                <c:pt idx="865">
                  <c:v>3.1987390000000002</c:v>
                </c:pt>
                <c:pt idx="866">
                  <c:v>3.1987390000000002</c:v>
                </c:pt>
                <c:pt idx="867">
                  <c:v>3.230111</c:v>
                </c:pt>
                <c:pt idx="868">
                  <c:v>3.1987390000000002</c:v>
                </c:pt>
                <c:pt idx="869">
                  <c:v>3.230111</c:v>
                </c:pt>
                <c:pt idx="870">
                  <c:v>3.1987390000000002</c:v>
                </c:pt>
                <c:pt idx="871">
                  <c:v>3.230111</c:v>
                </c:pt>
                <c:pt idx="872">
                  <c:v>3.1987390000000002</c:v>
                </c:pt>
                <c:pt idx="873">
                  <c:v>3.1987390000000002</c:v>
                </c:pt>
                <c:pt idx="874">
                  <c:v>3.1987390000000002</c:v>
                </c:pt>
                <c:pt idx="875">
                  <c:v>3.230111</c:v>
                </c:pt>
                <c:pt idx="876">
                  <c:v>3.1987390000000002</c:v>
                </c:pt>
                <c:pt idx="877">
                  <c:v>3.230111</c:v>
                </c:pt>
                <c:pt idx="878">
                  <c:v>3.1987390000000002</c:v>
                </c:pt>
                <c:pt idx="879">
                  <c:v>3.230111</c:v>
                </c:pt>
                <c:pt idx="880">
                  <c:v>3.1987390000000002</c:v>
                </c:pt>
                <c:pt idx="881">
                  <c:v>-3.2634000000000003E-2</c:v>
                </c:pt>
                <c:pt idx="882">
                  <c:v>-1.261E-3</c:v>
                </c:pt>
                <c:pt idx="883">
                  <c:v>-3.2634000000000003E-2</c:v>
                </c:pt>
                <c:pt idx="884">
                  <c:v>-3.2634000000000003E-2</c:v>
                </c:pt>
                <c:pt idx="885">
                  <c:v>-1.261E-3</c:v>
                </c:pt>
                <c:pt idx="886">
                  <c:v>-3.2634000000000003E-2</c:v>
                </c:pt>
                <c:pt idx="887">
                  <c:v>-1.261E-3</c:v>
                </c:pt>
                <c:pt idx="888">
                  <c:v>-3.2634000000000003E-2</c:v>
                </c:pt>
                <c:pt idx="889">
                  <c:v>-1.261E-3</c:v>
                </c:pt>
                <c:pt idx="890">
                  <c:v>-3.2634000000000003E-2</c:v>
                </c:pt>
                <c:pt idx="891">
                  <c:v>-1.261E-3</c:v>
                </c:pt>
                <c:pt idx="892">
                  <c:v>-3.2634000000000003E-2</c:v>
                </c:pt>
                <c:pt idx="893">
                  <c:v>-1.261E-3</c:v>
                </c:pt>
                <c:pt idx="894">
                  <c:v>-3.2634000000000003E-2</c:v>
                </c:pt>
                <c:pt idx="895">
                  <c:v>-1.261E-3</c:v>
                </c:pt>
                <c:pt idx="896">
                  <c:v>-3.2634000000000003E-2</c:v>
                </c:pt>
                <c:pt idx="897">
                  <c:v>-1.261E-3</c:v>
                </c:pt>
                <c:pt idx="898">
                  <c:v>-3.2634000000000003E-2</c:v>
                </c:pt>
                <c:pt idx="899">
                  <c:v>-1.261E-3</c:v>
                </c:pt>
                <c:pt idx="900">
                  <c:v>-3.2634000000000003E-2</c:v>
                </c:pt>
                <c:pt idx="901">
                  <c:v>-1.261E-3</c:v>
                </c:pt>
                <c:pt idx="902">
                  <c:v>-3.2634000000000003E-2</c:v>
                </c:pt>
                <c:pt idx="903">
                  <c:v>-1.261E-3</c:v>
                </c:pt>
                <c:pt idx="904">
                  <c:v>-3.2634000000000003E-2</c:v>
                </c:pt>
                <c:pt idx="905">
                  <c:v>-1.261E-3</c:v>
                </c:pt>
                <c:pt idx="906">
                  <c:v>-1.261E-3</c:v>
                </c:pt>
                <c:pt idx="907">
                  <c:v>-3.2634000000000003E-2</c:v>
                </c:pt>
                <c:pt idx="908">
                  <c:v>-1.261E-3</c:v>
                </c:pt>
                <c:pt idx="909">
                  <c:v>-3.2634000000000003E-2</c:v>
                </c:pt>
                <c:pt idx="910">
                  <c:v>-1.261E-3</c:v>
                </c:pt>
                <c:pt idx="911">
                  <c:v>-3.2634000000000003E-2</c:v>
                </c:pt>
                <c:pt idx="912">
                  <c:v>-1.261E-3</c:v>
                </c:pt>
                <c:pt idx="913">
                  <c:v>-3.2634000000000003E-2</c:v>
                </c:pt>
                <c:pt idx="914">
                  <c:v>-1.261E-3</c:v>
                </c:pt>
                <c:pt idx="915">
                  <c:v>-3.2634000000000003E-2</c:v>
                </c:pt>
                <c:pt idx="916">
                  <c:v>-1.261E-3</c:v>
                </c:pt>
                <c:pt idx="917">
                  <c:v>-3.2634000000000003E-2</c:v>
                </c:pt>
                <c:pt idx="918">
                  <c:v>-3.2634000000000003E-2</c:v>
                </c:pt>
                <c:pt idx="919">
                  <c:v>-1.261E-3</c:v>
                </c:pt>
                <c:pt idx="920">
                  <c:v>-1.261E-3</c:v>
                </c:pt>
                <c:pt idx="921">
                  <c:v>-3.2634000000000003E-2</c:v>
                </c:pt>
                <c:pt idx="922">
                  <c:v>-1.261E-3</c:v>
                </c:pt>
                <c:pt idx="923">
                  <c:v>-3.2634000000000003E-2</c:v>
                </c:pt>
                <c:pt idx="924">
                  <c:v>-1.261E-3</c:v>
                </c:pt>
                <c:pt idx="925">
                  <c:v>-1.261E-3</c:v>
                </c:pt>
                <c:pt idx="926">
                  <c:v>-1.261E-3</c:v>
                </c:pt>
                <c:pt idx="927">
                  <c:v>-3.2634000000000003E-2</c:v>
                </c:pt>
                <c:pt idx="928">
                  <c:v>-1.261E-3</c:v>
                </c:pt>
                <c:pt idx="929">
                  <c:v>-3.2634000000000003E-2</c:v>
                </c:pt>
                <c:pt idx="930">
                  <c:v>-1.261E-3</c:v>
                </c:pt>
                <c:pt idx="931">
                  <c:v>-3.2634000000000003E-2</c:v>
                </c:pt>
                <c:pt idx="932">
                  <c:v>-1.261E-3</c:v>
                </c:pt>
                <c:pt idx="933">
                  <c:v>-1.261E-3</c:v>
                </c:pt>
                <c:pt idx="934">
                  <c:v>-1.261E-3</c:v>
                </c:pt>
                <c:pt idx="935">
                  <c:v>-1.261E-3</c:v>
                </c:pt>
                <c:pt idx="936">
                  <c:v>-1.261E-3</c:v>
                </c:pt>
                <c:pt idx="937">
                  <c:v>-1.261E-3</c:v>
                </c:pt>
                <c:pt idx="938">
                  <c:v>-1.261E-3</c:v>
                </c:pt>
                <c:pt idx="939">
                  <c:v>-1.261E-3</c:v>
                </c:pt>
                <c:pt idx="940">
                  <c:v>-1.261E-3</c:v>
                </c:pt>
                <c:pt idx="941">
                  <c:v>-3.2634000000000003E-2</c:v>
                </c:pt>
                <c:pt idx="942">
                  <c:v>-1.261E-3</c:v>
                </c:pt>
                <c:pt idx="943">
                  <c:v>-1.261E-3</c:v>
                </c:pt>
                <c:pt idx="944">
                  <c:v>-1.261E-3</c:v>
                </c:pt>
                <c:pt idx="945">
                  <c:v>-1.261E-3</c:v>
                </c:pt>
                <c:pt idx="946">
                  <c:v>-1.261E-3</c:v>
                </c:pt>
                <c:pt idx="947">
                  <c:v>-1.261E-3</c:v>
                </c:pt>
                <c:pt idx="948">
                  <c:v>-1.261E-3</c:v>
                </c:pt>
                <c:pt idx="949">
                  <c:v>-1.261E-3</c:v>
                </c:pt>
                <c:pt idx="950">
                  <c:v>-1.261E-3</c:v>
                </c:pt>
                <c:pt idx="951">
                  <c:v>-1.261E-3</c:v>
                </c:pt>
                <c:pt idx="952">
                  <c:v>-1.261E-3</c:v>
                </c:pt>
                <c:pt idx="953">
                  <c:v>-1.261E-3</c:v>
                </c:pt>
                <c:pt idx="954">
                  <c:v>-1.261E-3</c:v>
                </c:pt>
                <c:pt idx="955">
                  <c:v>-1.261E-3</c:v>
                </c:pt>
                <c:pt idx="956">
                  <c:v>-1.261E-3</c:v>
                </c:pt>
                <c:pt idx="957">
                  <c:v>-1.261E-3</c:v>
                </c:pt>
                <c:pt idx="958">
                  <c:v>-1.261E-3</c:v>
                </c:pt>
                <c:pt idx="959">
                  <c:v>-1.261E-3</c:v>
                </c:pt>
                <c:pt idx="960">
                  <c:v>-1.261E-3</c:v>
                </c:pt>
                <c:pt idx="961">
                  <c:v>-3.2634000000000003E-2</c:v>
                </c:pt>
                <c:pt idx="962">
                  <c:v>-1.261E-3</c:v>
                </c:pt>
                <c:pt idx="963">
                  <c:v>-1.261E-3</c:v>
                </c:pt>
                <c:pt idx="964">
                  <c:v>-1.261E-3</c:v>
                </c:pt>
                <c:pt idx="965">
                  <c:v>-1.261E-3</c:v>
                </c:pt>
                <c:pt idx="966">
                  <c:v>-1.261E-3</c:v>
                </c:pt>
                <c:pt idx="967">
                  <c:v>-3.2634000000000003E-2</c:v>
                </c:pt>
                <c:pt idx="968">
                  <c:v>-1.261E-3</c:v>
                </c:pt>
                <c:pt idx="969">
                  <c:v>-1.261E-3</c:v>
                </c:pt>
                <c:pt idx="970">
                  <c:v>-1.261E-3</c:v>
                </c:pt>
                <c:pt idx="971">
                  <c:v>-1.261E-3</c:v>
                </c:pt>
                <c:pt idx="972">
                  <c:v>-1.261E-3</c:v>
                </c:pt>
                <c:pt idx="973">
                  <c:v>-1.261E-3</c:v>
                </c:pt>
                <c:pt idx="974">
                  <c:v>-1.261E-3</c:v>
                </c:pt>
                <c:pt idx="975">
                  <c:v>-1.261E-3</c:v>
                </c:pt>
                <c:pt idx="976">
                  <c:v>-1.261E-3</c:v>
                </c:pt>
                <c:pt idx="977">
                  <c:v>-3.2634000000000003E-2</c:v>
                </c:pt>
                <c:pt idx="978">
                  <c:v>-1.261E-3</c:v>
                </c:pt>
                <c:pt idx="979">
                  <c:v>-3.2634000000000003E-2</c:v>
                </c:pt>
                <c:pt idx="980">
                  <c:v>-1.261E-3</c:v>
                </c:pt>
                <c:pt idx="981">
                  <c:v>-1.261E-3</c:v>
                </c:pt>
                <c:pt idx="982">
                  <c:v>-1.261E-3</c:v>
                </c:pt>
                <c:pt idx="983">
                  <c:v>-3.2634000000000003E-2</c:v>
                </c:pt>
                <c:pt idx="984">
                  <c:v>-1.261E-3</c:v>
                </c:pt>
                <c:pt idx="985">
                  <c:v>-3.2634000000000003E-2</c:v>
                </c:pt>
                <c:pt idx="986">
                  <c:v>-1.261E-3</c:v>
                </c:pt>
                <c:pt idx="987">
                  <c:v>-1.261E-3</c:v>
                </c:pt>
                <c:pt idx="988">
                  <c:v>-1.261E-3</c:v>
                </c:pt>
                <c:pt idx="989">
                  <c:v>-3.2634000000000003E-2</c:v>
                </c:pt>
                <c:pt idx="990">
                  <c:v>-1.261E-3</c:v>
                </c:pt>
                <c:pt idx="991">
                  <c:v>-3.2634000000000003E-2</c:v>
                </c:pt>
                <c:pt idx="992">
                  <c:v>-1.261E-3</c:v>
                </c:pt>
                <c:pt idx="993">
                  <c:v>-3.2634000000000003E-2</c:v>
                </c:pt>
                <c:pt idx="994">
                  <c:v>-1.261E-3</c:v>
                </c:pt>
                <c:pt idx="995">
                  <c:v>-3.2634000000000003E-2</c:v>
                </c:pt>
                <c:pt idx="996">
                  <c:v>-3.2634000000000003E-2</c:v>
                </c:pt>
                <c:pt idx="997">
                  <c:v>-1.261E-3</c:v>
                </c:pt>
                <c:pt idx="998">
                  <c:v>-1.261E-3</c:v>
                </c:pt>
                <c:pt idx="999">
                  <c:v>-3.2634000000000003E-2</c:v>
                </c:pt>
                <c:pt idx="1000">
                  <c:v>-3.2634000000000003E-2</c:v>
                </c:pt>
                <c:pt idx="1001">
                  <c:v>-1.261E-3</c:v>
                </c:pt>
                <c:pt idx="1002">
                  <c:v>-1.261E-3</c:v>
                </c:pt>
                <c:pt idx="1003">
                  <c:v>-3.2634000000000003E-2</c:v>
                </c:pt>
                <c:pt idx="1004">
                  <c:v>-1.261E-3</c:v>
                </c:pt>
                <c:pt idx="1005">
                  <c:v>-3.2634000000000003E-2</c:v>
                </c:pt>
                <c:pt idx="1006">
                  <c:v>-3.2634000000000003E-2</c:v>
                </c:pt>
                <c:pt idx="1007">
                  <c:v>-1.261E-3</c:v>
                </c:pt>
                <c:pt idx="1008">
                  <c:v>-1.261E-3</c:v>
                </c:pt>
                <c:pt idx="1009">
                  <c:v>-3.2634000000000003E-2</c:v>
                </c:pt>
                <c:pt idx="1010">
                  <c:v>-3.2634000000000003E-2</c:v>
                </c:pt>
                <c:pt idx="1011">
                  <c:v>-1.261E-3</c:v>
                </c:pt>
                <c:pt idx="1012">
                  <c:v>-3.2634000000000003E-2</c:v>
                </c:pt>
                <c:pt idx="1013">
                  <c:v>-1.261E-3</c:v>
                </c:pt>
                <c:pt idx="1014">
                  <c:v>-1.261E-3</c:v>
                </c:pt>
                <c:pt idx="1015">
                  <c:v>-3.2634000000000003E-2</c:v>
                </c:pt>
                <c:pt idx="1016">
                  <c:v>-3.2634000000000003E-2</c:v>
                </c:pt>
                <c:pt idx="1017">
                  <c:v>-1.261E-3</c:v>
                </c:pt>
                <c:pt idx="1018">
                  <c:v>-3.2634000000000003E-2</c:v>
                </c:pt>
                <c:pt idx="1019">
                  <c:v>-1.261E-3</c:v>
                </c:pt>
                <c:pt idx="1020">
                  <c:v>-3.2634000000000003E-2</c:v>
                </c:pt>
                <c:pt idx="1021">
                  <c:v>-1.261E-3</c:v>
                </c:pt>
                <c:pt idx="1022">
                  <c:v>-3.2634000000000003E-2</c:v>
                </c:pt>
                <c:pt idx="1023">
                  <c:v>-1.261E-3</c:v>
                </c:pt>
                <c:pt idx="1024">
                  <c:v>-3.2634000000000003E-2</c:v>
                </c:pt>
                <c:pt idx="1025">
                  <c:v>-3.2634000000000003E-2</c:v>
                </c:pt>
                <c:pt idx="1026">
                  <c:v>-3.2634000000000003E-2</c:v>
                </c:pt>
                <c:pt idx="1027">
                  <c:v>-3.2634000000000003E-2</c:v>
                </c:pt>
                <c:pt idx="1028">
                  <c:v>-3.2634000000000003E-2</c:v>
                </c:pt>
                <c:pt idx="1029">
                  <c:v>-1.261E-3</c:v>
                </c:pt>
                <c:pt idx="1030">
                  <c:v>-3.2634000000000003E-2</c:v>
                </c:pt>
                <c:pt idx="1031">
                  <c:v>-3.2634000000000003E-2</c:v>
                </c:pt>
                <c:pt idx="1032">
                  <c:v>-3.2634000000000003E-2</c:v>
                </c:pt>
                <c:pt idx="1033">
                  <c:v>-3.2634000000000003E-2</c:v>
                </c:pt>
                <c:pt idx="1034">
                  <c:v>-3.2634000000000003E-2</c:v>
                </c:pt>
                <c:pt idx="1035">
                  <c:v>-3.2634000000000003E-2</c:v>
                </c:pt>
                <c:pt idx="1036">
                  <c:v>-3.2634000000000003E-2</c:v>
                </c:pt>
                <c:pt idx="1037">
                  <c:v>-3.2634000000000003E-2</c:v>
                </c:pt>
                <c:pt idx="1038">
                  <c:v>-3.2634000000000003E-2</c:v>
                </c:pt>
                <c:pt idx="1039">
                  <c:v>-3.2634000000000003E-2</c:v>
                </c:pt>
                <c:pt idx="1040">
                  <c:v>-3.2634000000000003E-2</c:v>
                </c:pt>
                <c:pt idx="1041">
                  <c:v>-3.2634000000000003E-2</c:v>
                </c:pt>
                <c:pt idx="1042">
                  <c:v>-3.2634000000000003E-2</c:v>
                </c:pt>
                <c:pt idx="1043">
                  <c:v>-3.2634000000000003E-2</c:v>
                </c:pt>
                <c:pt idx="1044">
                  <c:v>-3.2634000000000003E-2</c:v>
                </c:pt>
                <c:pt idx="1045">
                  <c:v>-3.2634000000000003E-2</c:v>
                </c:pt>
                <c:pt idx="1046">
                  <c:v>-3.2634000000000003E-2</c:v>
                </c:pt>
                <c:pt idx="1047">
                  <c:v>-3.2634000000000003E-2</c:v>
                </c:pt>
                <c:pt idx="1048">
                  <c:v>-3.2634000000000003E-2</c:v>
                </c:pt>
                <c:pt idx="1049">
                  <c:v>-3.2634000000000003E-2</c:v>
                </c:pt>
                <c:pt idx="1050">
                  <c:v>-3.2634000000000003E-2</c:v>
                </c:pt>
                <c:pt idx="1051">
                  <c:v>-3.2634000000000003E-2</c:v>
                </c:pt>
                <c:pt idx="1052">
                  <c:v>-3.2634000000000003E-2</c:v>
                </c:pt>
                <c:pt idx="1053">
                  <c:v>-3.2634000000000003E-2</c:v>
                </c:pt>
                <c:pt idx="1054">
                  <c:v>-3.2634000000000003E-2</c:v>
                </c:pt>
                <c:pt idx="1055">
                  <c:v>-3.2634000000000003E-2</c:v>
                </c:pt>
                <c:pt idx="1056">
                  <c:v>-3.2634000000000003E-2</c:v>
                </c:pt>
                <c:pt idx="1057">
                  <c:v>-3.2634000000000003E-2</c:v>
                </c:pt>
                <c:pt idx="1058">
                  <c:v>-3.2634000000000003E-2</c:v>
                </c:pt>
                <c:pt idx="1059">
                  <c:v>-3.2634000000000003E-2</c:v>
                </c:pt>
                <c:pt idx="1060">
                  <c:v>-3.2634000000000003E-2</c:v>
                </c:pt>
                <c:pt idx="1061">
                  <c:v>-3.2634000000000003E-2</c:v>
                </c:pt>
                <c:pt idx="1062">
                  <c:v>-3.2634000000000003E-2</c:v>
                </c:pt>
                <c:pt idx="1063">
                  <c:v>-3.2634000000000003E-2</c:v>
                </c:pt>
                <c:pt idx="1064">
                  <c:v>-3.2634000000000003E-2</c:v>
                </c:pt>
                <c:pt idx="1065">
                  <c:v>-3.2634000000000003E-2</c:v>
                </c:pt>
                <c:pt idx="1066">
                  <c:v>-3.2634000000000003E-2</c:v>
                </c:pt>
                <c:pt idx="1067">
                  <c:v>-3.2634000000000003E-2</c:v>
                </c:pt>
                <c:pt idx="1068">
                  <c:v>-3.2634000000000003E-2</c:v>
                </c:pt>
                <c:pt idx="1069">
                  <c:v>-3.2634000000000003E-2</c:v>
                </c:pt>
                <c:pt idx="1070">
                  <c:v>-3.2634000000000003E-2</c:v>
                </c:pt>
                <c:pt idx="1071">
                  <c:v>-3.2634000000000003E-2</c:v>
                </c:pt>
                <c:pt idx="1072">
                  <c:v>-3.2634000000000003E-2</c:v>
                </c:pt>
                <c:pt idx="1073">
                  <c:v>-3.2634000000000003E-2</c:v>
                </c:pt>
                <c:pt idx="1074">
                  <c:v>-3.2634000000000003E-2</c:v>
                </c:pt>
                <c:pt idx="1075">
                  <c:v>-3.2634000000000003E-2</c:v>
                </c:pt>
                <c:pt idx="1076">
                  <c:v>-3.2634000000000003E-2</c:v>
                </c:pt>
                <c:pt idx="1077">
                  <c:v>-3.2634000000000003E-2</c:v>
                </c:pt>
                <c:pt idx="1078">
                  <c:v>-3.2634000000000003E-2</c:v>
                </c:pt>
                <c:pt idx="1079">
                  <c:v>-3.2634000000000003E-2</c:v>
                </c:pt>
                <c:pt idx="1080">
                  <c:v>-3.2634000000000003E-2</c:v>
                </c:pt>
                <c:pt idx="1081">
                  <c:v>-3.2634000000000003E-2</c:v>
                </c:pt>
                <c:pt idx="1082">
                  <c:v>-3.2634000000000003E-2</c:v>
                </c:pt>
                <c:pt idx="1083">
                  <c:v>-3.2634000000000003E-2</c:v>
                </c:pt>
                <c:pt idx="1084">
                  <c:v>-3.2634000000000003E-2</c:v>
                </c:pt>
                <c:pt idx="1085">
                  <c:v>-3.2634000000000003E-2</c:v>
                </c:pt>
                <c:pt idx="1086">
                  <c:v>-3.2634000000000003E-2</c:v>
                </c:pt>
                <c:pt idx="1087">
                  <c:v>-3.2634000000000003E-2</c:v>
                </c:pt>
                <c:pt idx="1088">
                  <c:v>-3.2634000000000003E-2</c:v>
                </c:pt>
                <c:pt idx="1089">
                  <c:v>-6.4005999999999993E-2</c:v>
                </c:pt>
                <c:pt idx="1090">
                  <c:v>-3.2634000000000003E-2</c:v>
                </c:pt>
                <c:pt idx="1091">
                  <c:v>-3.2634000000000003E-2</c:v>
                </c:pt>
                <c:pt idx="1092">
                  <c:v>-3.2634000000000003E-2</c:v>
                </c:pt>
                <c:pt idx="1093">
                  <c:v>-3.2634000000000003E-2</c:v>
                </c:pt>
                <c:pt idx="1094">
                  <c:v>-3.2634000000000003E-2</c:v>
                </c:pt>
                <c:pt idx="1095">
                  <c:v>-3.2634000000000003E-2</c:v>
                </c:pt>
                <c:pt idx="1096">
                  <c:v>-3.2634000000000003E-2</c:v>
                </c:pt>
                <c:pt idx="1097">
                  <c:v>-3.2634000000000003E-2</c:v>
                </c:pt>
                <c:pt idx="1098">
                  <c:v>-3.2634000000000003E-2</c:v>
                </c:pt>
                <c:pt idx="1099">
                  <c:v>-3.2634000000000003E-2</c:v>
                </c:pt>
                <c:pt idx="1100">
                  <c:v>-3.2634000000000003E-2</c:v>
                </c:pt>
                <c:pt idx="1101">
                  <c:v>-3.2634000000000003E-2</c:v>
                </c:pt>
                <c:pt idx="1102">
                  <c:v>-3.2634000000000003E-2</c:v>
                </c:pt>
                <c:pt idx="1103">
                  <c:v>-3.2634000000000003E-2</c:v>
                </c:pt>
                <c:pt idx="1104">
                  <c:v>-3.2634000000000003E-2</c:v>
                </c:pt>
                <c:pt idx="1105">
                  <c:v>-3.2634000000000003E-2</c:v>
                </c:pt>
                <c:pt idx="1106">
                  <c:v>-3.2634000000000003E-2</c:v>
                </c:pt>
                <c:pt idx="1107">
                  <c:v>-3.2634000000000003E-2</c:v>
                </c:pt>
                <c:pt idx="1108">
                  <c:v>-3.2634000000000003E-2</c:v>
                </c:pt>
                <c:pt idx="1109">
                  <c:v>-3.2634000000000003E-2</c:v>
                </c:pt>
                <c:pt idx="1110">
                  <c:v>-3.2634000000000003E-2</c:v>
                </c:pt>
                <c:pt idx="1111">
                  <c:v>-3.2634000000000003E-2</c:v>
                </c:pt>
                <c:pt idx="1112">
                  <c:v>-3.2634000000000003E-2</c:v>
                </c:pt>
                <c:pt idx="1113">
                  <c:v>-3.2634000000000003E-2</c:v>
                </c:pt>
                <c:pt idx="1114">
                  <c:v>-3.2634000000000003E-2</c:v>
                </c:pt>
                <c:pt idx="1115">
                  <c:v>-3.2634000000000003E-2</c:v>
                </c:pt>
                <c:pt idx="1116">
                  <c:v>-3.2634000000000003E-2</c:v>
                </c:pt>
                <c:pt idx="1117">
                  <c:v>-3.2634000000000003E-2</c:v>
                </c:pt>
                <c:pt idx="1118">
                  <c:v>-3.2634000000000003E-2</c:v>
                </c:pt>
                <c:pt idx="1119">
                  <c:v>-3.2634000000000003E-2</c:v>
                </c:pt>
                <c:pt idx="1120">
                  <c:v>-3.2634000000000003E-2</c:v>
                </c:pt>
                <c:pt idx="1121">
                  <c:v>-3.2634000000000003E-2</c:v>
                </c:pt>
                <c:pt idx="1122">
                  <c:v>-3.2634000000000003E-2</c:v>
                </c:pt>
                <c:pt idx="1123">
                  <c:v>-3.2634000000000003E-2</c:v>
                </c:pt>
                <c:pt idx="1124">
                  <c:v>-3.2634000000000003E-2</c:v>
                </c:pt>
                <c:pt idx="1125">
                  <c:v>-3.2634000000000003E-2</c:v>
                </c:pt>
                <c:pt idx="1126">
                  <c:v>-3.2634000000000003E-2</c:v>
                </c:pt>
                <c:pt idx="1127">
                  <c:v>-3.2634000000000003E-2</c:v>
                </c:pt>
              </c:numCache>
            </c:numRef>
          </c:yVal>
          <c:smooth val="0"/>
          <c:extLst>
            <c:ext xmlns:c16="http://schemas.microsoft.com/office/drawing/2014/chart" uri="{C3380CC4-5D6E-409C-BE32-E72D297353CC}">
              <c16:uniqueId val="{00000000-8534-48BB-A1F9-9DA2E9733748}"/>
            </c:ext>
          </c:extLst>
        </c:ser>
        <c:ser>
          <c:idx val="1"/>
          <c:order val="1"/>
          <c:tx>
            <c:strRef>
              <c:f>'Decay Mode Data (from scope)'!$G$1</c:f>
              <c:strCache>
                <c:ptCount val="1"/>
                <c:pt idx="0">
                  <c:v>Slow Voltage (V)</c:v>
                </c:pt>
              </c:strCache>
            </c:strRef>
          </c:tx>
          <c:spPr>
            <a:ln w="19050" cap="rnd">
              <a:solidFill>
                <a:schemeClr val="accent2"/>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scope)'!$G$7:$G$1206</c:f>
              <c:numCache>
                <c:formatCode>General</c:formatCode>
                <c:ptCount val="1200"/>
                <c:pt idx="0">
                  <c:v>-0.97270699999999999</c:v>
                </c:pt>
                <c:pt idx="1">
                  <c:v>-0.81584400000000001</c:v>
                </c:pt>
                <c:pt idx="2">
                  <c:v>-0.97270699999999999</c:v>
                </c:pt>
                <c:pt idx="3">
                  <c:v>-0.97270699999999999</c:v>
                </c:pt>
                <c:pt idx="4">
                  <c:v>-0.97270699999999999</c:v>
                </c:pt>
                <c:pt idx="5">
                  <c:v>-0.81584400000000001</c:v>
                </c:pt>
                <c:pt idx="6">
                  <c:v>-0.97270699999999999</c:v>
                </c:pt>
                <c:pt idx="7">
                  <c:v>-0.81584400000000001</c:v>
                </c:pt>
                <c:pt idx="8">
                  <c:v>-0.97270699999999999</c:v>
                </c:pt>
                <c:pt idx="9">
                  <c:v>-0.81584400000000001</c:v>
                </c:pt>
                <c:pt idx="10">
                  <c:v>-0.97270699999999999</c:v>
                </c:pt>
                <c:pt idx="11">
                  <c:v>-0.97270699999999999</c:v>
                </c:pt>
                <c:pt idx="12">
                  <c:v>-0.97270699999999999</c:v>
                </c:pt>
                <c:pt idx="13">
                  <c:v>-0.81584400000000001</c:v>
                </c:pt>
                <c:pt idx="14">
                  <c:v>-0.97270699999999999</c:v>
                </c:pt>
                <c:pt idx="15">
                  <c:v>-0.81584400000000001</c:v>
                </c:pt>
                <c:pt idx="16">
                  <c:v>-0.97270699999999999</c:v>
                </c:pt>
                <c:pt idx="17">
                  <c:v>-0.81584400000000001</c:v>
                </c:pt>
                <c:pt idx="18">
                  <c:v>-0.97270699999999999</c:v>
                </c:pt>
                <c:pt idx="19">
                  <c:v>-0.81584400000000001</c:v>
                </c:pt>
                <c:pt idx="20">
                  <c:v>-0.97270699999999999</c:v>
                </c:pt>
                <c:pt idx="21">
                  <c:v>-0.81584400000000001</c:v>
                </c:pt>
                <c:pt idx="22">
                  <c:v>-0.97270699999999999</c:v>
                </c:pt>
                <c:pt idx="23">
                  <c:v>-0.81584400000000001</c:v>
                </c:pt>
                <c:pt idx="24">
                  <c:v>-0.97270699999999999</c:v>
                </c:pt>
                <c:pt idx="25">
                  <c:v>-0.81584400000000001</c:v>
                </c:pt>
                <c:pt idx="26">
                  <c:v>-0.97270699999999999</c:v>
                </c:pt>
                <c:pt idx="27">
                  <c:v>-0.81584400000000001</c:v>
                </c:pt>
                <c:pt idx="28">
                  <c:v>-0.97270699999999999</c:v>
                </c:pt>
                <c:pt idx="29">
                  <c:v>-0.81584400000000001</c:v>
                </c:pt>
                <c:pt idx="30">
                  <c:v>-0.97270699999999999</c:v>
                </c:pt>
                <c:pt idx="31">
                  <c:v>-0.81584400000000001</c:v>
                </c:pt>
                <c:pt idx="32">
                  <c:v>-0.97270699999999999</c:v>
                </c:pt>
                <c:pt idx="33">
                  <c:v>-0.81584400000000001</c:v>
                </c:pt>
                <c:pt idx="34">
                  <c:v>-0.97270699999999999</c:v>
                </c:pt>
                <c:pt idx="35">
                  <c:v>-0.81584400000000001</c:v>
                </c:pt>
                <c:pt idx="36">
                  <c:v>-0.97270699999999999</c:v>
                </c:pt>
                <c:pt idx="37">
                  <c:v>-0.81584400000000001</c:v>
                </c:pt>
                <c:pt idx="38">
                  <c:v>-0.97270699999999999</c:v>
                </c:pt>
                <c:pt idx="39">
                  <c:v>-0.81584400000000001</c:v>
                </c:pt>
                <c:pt idx="40">
                  <c:v>-0.97270699999999999</c:v>
                </c:pt>
                <c:pt idx="41">
                  <c:v>-0.81584400000000001</c:v>
                </c:pt>
                <c:pt idx="42">
                  <c:v>-0.97270699999999999</c:v>
                </c:pt>
                <c:pt idx="43">
                  <c:v>-0.81584400000000001</c:v>
                </c:pt>
                <c:pt idx="44">
                  <c:v>-0.97270699999999999</c:v>
                </c:pt>
                <c:pt idx="45">
                  <c:v>-0.81584400000000001</c:v>
                </c:pt>
                <c:pt idx="46">
                  <c:v>-0.97270699999999999</c:v>
                </c:pt>
                <c:pt idx="47">
                  <c:v>-0.81584400000000001</c:v>
                </c:pt>
                <c:pt idx="48">
                  <c:v>-0.97270699999999999</c:v>
                </c:pt>
                <c:pt idx="49">
                  <c:v>-0.81584400000000001</c:v>
                </c:pt>
                <c:pt idx="50">
                  <c:v>-0.97270699999999999</c:v>
                </c:pt>
                <c:pt idx="51">
                  <c:v>-0.81584400000000001</c:v>
                </c:pt>
                <c:pt idx="52">
                  <c:v>-0.97270699999999999</c:v>
                </c:pt>
                <c:pt idx="53">
                  <c:v>-0.81584400000000001</c:v>
                </c:pt>
                <c:pt idx="54">
                  <c:v>-0.97270699999999999</c:v>
                </c:pt>
                <c:pt idx="55">
                  <c:v>-0.97270699999999999</c:v>
                </c:pt>
                <c:pt idx="56">
                  <c:v>-0.97270699999999999</c:v>
                </c:pt>
                <c:pt idx="57">
                  <c:v>-0.97270699999999999</c:v>
                </c:pt>
                <c:pt idx="58">
                  <c:v>-0.97270699999999999</c:v>
                </c:pt>
                <c:pt idx="59">
                  <c:v>-0.81584400000000001</c:v>
                </c:pt>
                <c:pt idx="60">
                  <c:v>-0.97270699999999999</c:v>
                </c:pt>
                <c:pt idx="61">
                  <c:v>-0.97270699999999999</c:v>
                </c:pt>
                <c:pt idx="62">
                  <c:v>-0.97270699999999999</c:v>
                </c:pt>
                <c:pt idx="63">
                  <c:v>-0.81584400000000001</c:v>
                </c:pt>
                <c:pt idx="64">
                  <c:v>-0.97270699999999999</c:v>
                </c:pt>
                <c:pt idx="65">
                  <c:v>-0.81584400000000001</c:v>
                </c:pt>
                <c:pt idx="66">
                  <c:v>-0.97270699999999999</c:v>
                </c:pt>
                <c:pt idx="67">
                  <c:v>-0.81584400000000001</c:v>
                </c:pt>
                <c:pt idx="68">
                  <c:v>-0.97270699999999999</c:v>
                </c:pt>
                <c:pt idx="69">
                  <c:v>-0.81584400000000001</c:v>
                </c:pt>
                <c:pt idx="70">
                  <c:v>-0.97270699999999999</c:v>
                </c:pt>
                <c:pt idx="71">
                  <c:v>-0.81584400000000001</c:v>
                </c:pt>
                <c:pt idx="72">
                  <c:v>-0.97270699999999999</c:v>
                </c:pt>
                <c:pt idx="73">
                  <c:v>-0.97270699999999999</c:v>
                </c:pt>
                <c:pt idx="74">
                  <c:v>-0.97270699999999999</c:v>
                </c:pt>
                <c:pt idx="75">
                  <c:v>-0.81584400000000001</c:v>
                </c:pt>
                <c:pt idx="76">
                  <c:v>-0.97270699999999999</c:v>
                </c:pt>
                <c:pt idx="77">
                  <c:v>-0.81584400000000001</c:v>
                </c:pt>
                <c:pt idx="78">
                  <c:v>-0.97270699999999999</c:v>
                </c:pt>
                <c:pt idx="79">
                  <c:v>-0.81584400000000001</c:v>
                </c:pt>
                <c:pt idx="80">
                  <c:v>-0.97270699999999999</c:v>
                </c:pt>
                <c:pt idx="81">
                  <c:v>-0.81584400000000001</c:v>
                </c:pt>
                <c:pt idx="82">
                  <c:v>-0.97270699999999999</c:v>
                </c:pt>
                <c:pt idx="83">
                  <c:v>-0.81584400000000001</c:v>
                </c:pt>
                <c:pt idx="84">
                  <c:v>-0.97270699999999999</c:v>
                </c:pt>
                <c:pt idx="85">
                  <c:v>-0.81584400000000001</c:v>
                </c:pt>
                <c:pt idx="86">
                  <c:v>-0.97270699999999999</c:v>
                </c:pt>
                <c:pt idx="87">
                  <c:v>-0.81584400000000001</c:v>
                </c:pt>
                <c:pt idx="88">
                  <c:v>-0.97270699999999999</c:v>
                </c:pt>
                <c:pt idx="89">
                  <c:v>-0.81584400000000001</c:v>
                </c:pt>
                <c:pt idx="90">
                  <c:v>-0.97270699999999999</c:v>
                </c:pt>
                <c:pt idx="91">
                  <c:v>-0.81584400000000001</c:v>
                </c:pt>
                <c:pt idx="92">
                  <c:v>-0.97270699999999999</c:v>
                </c:pt>
                <c:pt idx="93">
                  <c:v>-0.81584400000000001</c:v>
                </c:pt>
                <c:pt idx="94">
                  <c:v>-0.97270699999999999</c:v>
                </c:pt>
                <c:pt idx="95">
                  <c:v>-0.81584400000000001</c:v>
                </c:pt>
                <c:pt idx="96">
                  <c:v>-0.97270699999999999</c:v>
                </c:pt>
                <c:pt idx="97">
                  <c:v>-0.81584400000000001</c:v>
                </c:pt>
                <c:pt idx="98">
                  <c:v>-0.97270699999999999</c:v>
                </c:pt>
                <c:pt idx="99">
                  <c:v>-0.81584400000000001</c:v>
                </c:pt>
                <c:pt idx="100">
                  <c:v>-0.97270699999999999</c:v>
                </c:pt>
                <c:pt idx="101">
                  <c:v>-0.81584400000000001</c:v>
                </c:pt>
                <c:pt idx="102">
                  <c:v>-0.97270699999999999</c:v>
                </c:pt>
                <c:pt idx="103">
                  <c:v>-0.81584400000000001</c:v>
                </c:pt>
                <c:pt idx="104">
                  <c:v>-0.97270699999999999</c:v>
                </c:pt>
                <c:pt idx="105">
                  <c:v>-0.81584400000000001</c:v>
                </c:pt>
                <c:pt idx="106">
                  <c:v>-0.97270699999999999</c:v>
                </c:pt>
                <c:pt idx="107">
                  <c:v>-0.81584400000000001</c:v>
                </c:pt>
                <c:pt idx="108">
                  <c:v>-0.97270699999999999</c:v>
                </c:pt>
                <c:pt idx="109">
                  <c:v>-0.81584400000000001</c:v>
                </c:pt>
                <c:pt idx="110">
                  <c:v>-0.97270699999999999</c:v>
                </c:pt>
                <c:pt idx="111">
                  <c:v>-0.81584400000000001</c:v>
                </c:pt>
                <c:pt idx="112">
                  <c:v>-0.97270699999999999</c:v>
                </c:pt>
                <c:pt idx="113">
                  <c:v>-0.81584400000000001</c:v>
                </c:pt>
                <c:pt idx="114">
                  <c:v>-0.97270699999999999</c:v>
                </c:pt>
                <c:pt idx="115">
                  <c:v>-0.81584400000000001</c:v>
                </c:pt>
                <c:pt idx="116">
                  <c:v>-0.97270699999999999</c:v>
                </c:pt>
                <c:pt idx="117">
                  <c:v>-0.81584400000000001</c:v>
                </c:pt>
                <c:pt idx="118">
                  <c:v>-0.97270699999999999</c:v>
                </c:pt>
                <c:pt idx="119">
                  <c:v>-0.81584400000000001</c:v>
                </c:pt>
                <c:pt idx="120">
                  <c:v>-0.81584400000000001</c:v>
                </c:pt>
                <c:pt idx="121">
                  <c:v>-0.97270699999999999</c:v>
                </c:pt>
                <c:pt idx="122">
                  <c:v>-0.97270699999999999</c:v>
                </c:pt>
                <c:pt idx="123">
                  <c:v>-0.81584400000000001</c:v>
                </c:pt>
                <c:pt idx="124">
                  <c:v>-0.97270699999999999</c:v>
                </c:pt>
                <c:pt idx="125">
                  <c:v>-0.81584400000000001</c:v>
                </c:pt>
                <c:pt idx="126">
                  <c:v>-0.97270699999999999</c:v>
                </c:pt>
                <c:pt idx="127">
                  <c:v>-0.81584400000000001</c:v>
                </c:pt>
                <c:pt idx="128">
                  <c:v>-0.81584400000000001</c:v>
                </c:pt>
                <c:pt idx="129">
                  <c:v>-0.97270699999999999</c:v>
                </c:pt>
                <c:pt idx="130">
                  <c:v>-0.81584400000000001</c:v>
                </c:pt>
                <c:pt idx="131">
                  <c:v>-0.97270699999999999</c:v>
                </c:pt>
                <c:pt idx="132">
                  <c:v>-0.97270699999999999</c:v>
                </c:pt>
                <c:pt idx="133">
                  <c:v>-0.81584400000000001</c:v>
                </c:pt>
                <c:pt idx="134">
                  <c:v>-0.97270699999999999</c:v>
                </c:pt>
                <c:pt idx="135">
                  <c:v>-0.81584400000000001</c:v>
                </c:pt>
                <c:pt idx="136">
                  <c:v>-0.81584400000000001</c:v>
                </c:pt>
                <c:pt idx="137">
                  <c:v>-0.97270699999999999</c:v>
                </c:pt>
                <c:pt idx="138">
                  <c:v>-0.97270699999999999</c:v>
                </c:pt>
                <c:pt idx="139">
                  <c:v>-0.81584400000000001</c:v>
                </c:pt>
                <c:pt idx="140">
                  <c:v>-0.97270699999999999</c:v>
                </c:pt>
                <c:pt idx="141">
                  <c:v>-0.81584400000000001</c:v>
                </c:pt>
                <c:pt idx="142">
                  <c:v>-0.81584400000000001</c:v>
                </c:pt>
                <c:pt idx="143">
                  <c:v>-0.97270699999999999</c:v>
                </c:pt>
                <c:pt idx="144">
                  <c:v>-0.97270699999999999</c:v>
                </c:pt>
                <c:pt idx="145">
                  <c:v>-0.81584400000000001</c:v>
                </c:pt>
                <c:pt idx="146">
                  <c:v>-0.97270699999999999</c:v>
                </c:pt>
                <c:pt idx="147">
                  <c:v>-0.81584400000000001</c:v>
                </c:pt>
                <c:pt idx="148">
                  <c:v>-0.97270699999999999</c:v>
                </c:pt>
                <c:pt idx="149">
                  <c:v>-0.81584400000000001</c:v>
                </c:pt>
                <c:pt idx="150">
                  <c:v>-0.81584400000000001</c:v>
                </c:pt>
                <c:pt idx="151">
                  <c:v>-0.97270699999999999</c:v>
                </c:pt>
                <c:pt idx="152">
                  <c:v>-0.97270699999999999</c:v>
                </c:pt>
                <c:pt idx="153">
                  <c:v>-0.81584400000000001</c:v>
                </c:pt>
                <c:pt idx="154">
                  <c:v>-0.97270699999999999</c:v>
                </c:pt>
                <c:pt idx="155">
                  <c:v>-0.81584400000000001</c:v>
                </c:pt>
                <c:pt idx="156">
                  <c:v>-0.81584400000000001</c:v>
                </c:pt>
                <c:pt idx="157">
                  <c:v>-0.97270699999999999</c:v>
                </c:pt>
                <c:pt idx="158">
                  <c:v>-0.97270699999999999</c:v>
                </c:pt>
                <c:pt idx="159">
                  <c:v>-0.81584400000000001</c:v>
                </c:pt>
                <c:pt idx="160">
                  <c:v>-0.97270699999999999</c:v>
                </c:pt>
                <c:pt idx="161">
                  <c:v>-0.81584400000000001</c:v>
                </c:pt>
                <c:pt idx="162">
                  <c:v>-0.81584400000000001</c:v>
                </c:pt>
                <c:pt idx="163">
                  <c:v>-0.97270699999999999</c:v>
                </c:pt>
                <c:pt idx="164">
                  <c:v>-0.97270699999999999</c:v>
                </c:pt>
                <c:pt idx="165">
                  <c:v>-0.81584400000000001</c:v>
                </c:pt>
                <c:pt idx="166">
                  <c:v>-0.97270699999999999</c:v>
                </c:pt>
                <c:pt idx="167">
                  <c:v>-0.81584400000000001</c:v>
                </c:pt>
                <c:pt idx="168">
                  <c:v>-0.97270699999999999</c:v>
                </c:pt>
                <c:pt idx="169">
                  <c:v>-0.81584400000000001</c:v>
                </c:pt>
                <c:pt idx="170">
                  <c:v>-0.81584400000000001</c:v>
                </c:pt>
                <c:pt idx="171">
                  <c:v>-0.97270699999999999</c:v>
                </c:pt>
                <c:pt idx="172">
                  <c:v>-0.97270699999999999</c:v>
                </c:pt>
                <c:pt idx="173">
                  <c:v>-0.81584400000000001</c:v>
                </c:pt>
                <c:pt idx="174">
                  <c:v>-0.97270699999999999</c:v>
                </c:pt>
                <c:pt idx="175">
                  <c:v>-0.81584400000000001</c:v>
                </c:pt>
                <c:pt idx="176">
                  <c:v>-0.81584400000000001</c:v>
                </c:pt>
                <c:pt idx="177">
                  <c:v>-0.97270699999999999</c:v>
                </c:pt>
                <c:pt idx="178">
                  <c:v>-0.81584400000000001</c:v>
                </c:pt>
                <c:pt idx="179">
                  <c:v>-0.97270699999999999</c:v>
                </c:pt>
                <c:pt idx="180">
                  <c:v>-0.81584400000000001</c:v>
                </c:pt>
                <c:pt idx="181">
                  <c:v>-0.97270699999999999</c:v>
                </c:pt>
                <c:pt idx="182">
                  <c:v>-0.97270699999999999</c:v>
                </c:pt>
                <c:pt idx="183">
                  <c:v>-0.81584400000000001</c:v>
                </c:pt>
                <c:pt idx="184">
                  <c:v>-0.97270699999999999</c:v>
                </c:pt>
                <c:pt idx="185">
                  <c:v>11.576313000000001</c:v>
                </c:pt>
                <c:pt idx="186">
                  <c:v>11.576313000000001</c:v>
                </c:pt>
                <c:pt idx="187">
                  <c:v>11.733176</c:v>
                </c:pt>
                <c:pt idx="188">
                  <c:v>11.576313000000001</c:v>
                </c:pt>
                <c:pt idx="189">
                  <c:v>11.733176</c:v>
                </c:pt>
                <c:pt idx="190">
                  <c:v>11.733176</c:v>
                </c:pt>
                <c:pt idx="191">
                  <c:v>11.576313000000001</c:v>
                </c:pt>
                <c:pt idx="192">
                  <c:v>11.733176</c:v>
                </c:pt>
                <c:pt idx="193">
                  <c:v>11.576313000000001</c:v>
                </c:pt>
                <c:pt idx="194">
                  <c:v>11.733176</c:v>
                </c:pt>
                <c:pt idx="195">
                  <c:v>11.576313000000001</c:v>
                </c:pt>
                <c:pt idx="196">
                  <c:v>11.733176</c:v>
                </c:pt>
                <c:pt idx="197">
                  <c:v>11.576313000000001</c:v>
                </c:pt>
                <c:pt idx="198">
                  <c:v>11.733176</c:v>
                </c:pt>
                <c:pt idx="199">
                  <c:v>11.576313000000001</c:v>
                </c:pt>
                <c:pt idx="200">
                  <c:v>11.576313000000001</c:v>
                </c:pt>
                <c:pt idx="201">
                  <c:v>11.733176</c:v>
                </c:pt>
                <c:pt idx="202">
                  <c:v>11.733176</c:v>
                </c:pt>
                <c:pt idx="203">
                  <c:v>11.576313000000001</c:v>
                </c:pt>
                <c:pt idx="204">
                  <c:v>11.733176</c:v>
                </c:pt>
                <c:pt idx="205">
                  <c:v>11.733176</c:v>
                </c:pt>
                <c:pt idx="206">
                  <c:v>11.733176</c:v>
                </c:pt>
                <c:pt idx="207">
                  <c:v>11.576313000000001</c:v>
                </c:pt>
                <c:pt idx="208">
                  <c:v>11.733176</c:v>
                </c:pt>
                <c:pt idx="209">
                  <c:v>11.733176</c:v>
                </c:pt>
                <c:pt idx="210">
                  <c:v>11.733176</c:v>
                </c:pt>
                <c:pt idx="211">
                  <c:v>11.733176</c:v>
                </c:pt>
                <c:pt idx="212">
                  <c:v>11.733176</c:v>
                </c:pt>
                <c:pt idx="213">
                  <c:v>11.576313000000001</c:v>
                </c:pt>
                <c:pt idx="214">
                  <c:v>11.733176</c:v>
                </c:pt>
                <c:pt idx="215">
                  <c:v>11.733176</c:v>
                </c:pt>
                <c:pt idx="216">
                  <c:v>11.733176</c:v>
                </c:pt>
                <c:pt idx="217">
                  <c:v>11.576313000000001</c:v>
                </c:pt>
                <c:pt idx="218">
                  <c:v>11.576313000000001</c:v>
                </c:pt>
                <c:pt idx="219">
                  <c:v>11.733176</c:v>
                </c:pt>
                <c:pt idx="220">
                  <c:v>11.733176</c:v>
                </c:pt>
                <c:pt idx="221">
                  <c:v>11.576313000000001</c:v>
                </c:pt>
                <c:pt idx="222">
                  <c:v>11.733176</c:v>
                </c:pt>
                <c:pt idx="223">
                  <c:v>11.733176</c:v>
                </c:pt>
                <c:pt idx="224">
                  <c:v>11.733176</c:v>
                </c:pt>
                <c:pt idx="225">
                  <c:v>11.576313000000001</c:v>
                </c:pt>
                <c:pt idx="226">
                  <c:v>11.733176</c:v>
                </c:pt>
                <c:pt idx="227">
                  <c:v>11.733176</c:v>
                </c:pt>
                <c:pt idx="228">
                  <c:v>11.733176</c:v>
                </c:pt>
                <c:pt idx="229">
                  <c:v>11.576313000000001</c:v>
                </c:pt>
                <c:pt idx="230">
                  <c:v>11.733176</c:v>
                </c:pt>
                <c:pt idx="231">
                  <c:v>11.733176</c:v>
                </c:pt>
                <c:pt idx="232">
                  <c:v>11.733176</c:v>
                </c:pt>
                <c:pt idx="233">
                  <c:v>11.733176</c:v>
                </c:pt>
                <c:pt idx="234">
                  <c:v>11.733176</c:v>
                </c:pt>
                <c:pt idx="235">
                  <c:v>11.733176</c:v>
                </c:pt>
                <c:pt idx="236">
                  <c:v>11.733176</c:v>
                </c:pt>
                <c:pt idx="237">
                  <c:v>11.576313000000001</c:v>
                </c:pt>
                <c:pt idx="238">
                  <c:v>11.733176</c:v>
                </c:pt>
                <c:pt idx="239">
                  <c:v>11.733176</c:v>
                </c:pt>
                <c:pt idx="240">
                  <c:v>11.733176</c:v>
                </c:pt>
                <c:pt idx="241">
                  <c:v>11.733176</c:v>
                </c:pt>
                <c:pt idx="242">
                  <c:v>11.733176</c:v>
                </c:pt>
                <c:pt idx="243">
                  <c:v>11.576313000000001</c:v>
                </c:pt>
                <c:pt idx="244">
                  <c:v>11.733176</c:v>
                </c:pt>
                <c:pt idx="245">
                  <c:v>11.576313000000001</c:v>
                </c:pt>
                <c:pt idx="246">
                  <c:v>11.733176</c:v>
                </c:pt>
                <c:pt idx="247">
                  <c:v>11.576313000000001</c:v>
                </c:pt>
                <c:pt idx="248">
                  <c:v>11.733176</c:v>
                </c:pt>
                <c:pt idx="249">
                  <c:v>11.733176</c:v>
                </c:pt>
                <c:pt idx="250">
                  <c:v>11.733176</c:v>
                </c:pt>
                <c:pt idx="251">
                  <c:v>11.733176</c:v>
                </c:pt>
                <c:pt idx="252">
                  <c:v>11.733176</c:v>
                </c:pt>
                <c:pt idx="253">
                  <c:v>11.733176</c:v>
                </c:pt>
                <c:pt idx="254">
                  <c:v>11.733176</c:v>
                </c:pt>
                <c:pt idx="255">
                  <c:v>11.733176</c:v>
                </c:pt>
                <c:pt idx="256">
                  <c:v>11.733176</c:v>
                </c:pt>
                <c:pt idx="257">
                  <c:v>11.576313000000001</c:v>
                </c:pt>
                <c:pt idx="258">
                  <c:v>11.576313000000001</c:v>
                </c:pt>
                <c:pt idx="259">
                  <c:v>11.733176</c:v>
                </c:pt>
                <c:pt idx="260">
                  <c:v>11.733176</c:v>
                </c:pt>
                <c:pt idx="261">
                  <c:v>11.576313000000001</c:v>
                </c:pt>
                <c:pt idx="262">
                  <c:v>11.733176</c:v>
                </c:pt>
                <c:pt idx="263">
                  <c:v>11.576313000000001</c:v>
                </c:pt>
                <c:pt idx="264">
                  <c:v>11.733176</c:v>
                </c:pt>
                <c:pt idx="265">
                  <c:v>11.576313000000001</c:v>
                </c:pt>
                <c:pt idx="266">
                  <c:v>11.733176</c:v>
                </c:pt>
                <c:pt idx="267">
                  <c:v>11.576313000000001</c:v>
                </c:pt>
                <c:pt idx="268">
                  <c:v>11.733176</c:v>
                </c:pt>
                <c:pt idx="269">
                  <c:v>11.576313000000001</c:v>
                </c:pt>
                <c:pt idx="270">
                  <c:v>11.733176</c:v>
                </c:pt>
                <c:pt idx="271">
                  <c:v>11.733176</c:v>
                </c:pt>
                <c:pt idx="272">
                  <c:v>11.733176</c:v>
                </c:pt>
                <c:pt idx="273">
                  <c:v>11.733176</c:v>
                </c:pt>
                <c:pt idx="274">
                  <c:v>11.733176</c:v>
                </c:pt>
                <c:pt idx="275">
                  <c:v>11.576313000000001</c:v>
                </c:pt>
                <c:pt idx="276">
                  <c:v>11.733176</c:v>
                </c:pt>
                <c:pt idx="277">
                  <c:v>11.733176</c:v>
                </c:pt>
                <c:pt idx="278">
                  <c:v>11.733176</c:v>
                </c:pt>
                <c:pt idx="279">
                  <c:v>11.733176</c:v>
                </c:pt>
                <c:pt idx="280">
                  <c:v>11.733176</c:v>
                </c:pt>
                <c:pt idx="281">
                  <c:v>11.733176</c:v>
                </c:pt>
                <c:pt idx="282">
                  <c:v>11.733176</c:v>
                </c:pt>
                <c:pt idx="283">
                  <c:v>11.576313000000001</c:v>
                </c:pt>
                <c:pt idx="284">
                  <c:v>11.733176</c:v>
                </c:pt>
                <c:pt idx="285">
                  <c:v>11.576313000000001</c:v>
                </c:pt>
                <c:pt idx="286">
                  <c:v>11.733176</c:v>
                </c:pt>
                <c:pt idx="287">
                  <c:v>11.733176</c:v>
                </c:pt>
                <c:pt idx="288">
                  <c:v>11.733176</c:v>
                </c:pt>
                <c:pt idx="289">
                  <c:v>11.733176</c:v>
                </c:pt>
                <c:pt idx="290">
                  <c:v>11.733176</c:v>
                </c:pt>
                <c:pt idx="291">
                  <c:v>11.733176</c:v>
                </c:pt>
                <c:pt idx="292">
                  <c:v>11.733176</c:v>
                </c:pt>
                <c:pt idx="293">
                  <c:v>11.733176</c:v>
                </c:pt>
                <c:pt idx="294">
                  <c:v>11.733176</c:v>
                </c:pt>
                <c:pt idx="295">
                  <c:v>11.733176</c:v>
                </c:pt>
                <c:pt idx="296">
                  <c:v>11.733176</c:v>
                </c:pt>
                <c:pt idx="297">
                  <c:v>11.733176</c:v>
                </c:pt>
                <c:pt idx="298">
                  <c:v>11.733176</c:v>
                </c:pt>
                <c:pt idx="299">
                  <c:v>11.733176</c:v>
                </c:pt>
                <c:pt idx="300">
                  <c:v>11.733176</c:v>
                </c:pt>
                <c:pt idx="301">
                  <c:v>11.733176</c:v>
                </c:pt>
                <c:pt idx="302">
                  <c:v>11.733176</c:v>
                </c:pt>
                <c:pt idx="303">
                  <c:v>11.576313000000001</c:v>
                </c:pt>
                <c:pt idx="304">
                  <c:v>11.733176</c:v>
                </c:pt>
                <c:pt idx="305">
                  <c:v>11.733176</c:v>
                </c:pt>
                <c:pt idx="306">
                  <c:v>11.733176</c:v>
                </c:pt>
                <c:pt idx="307">
                  <c:v>11.733176</c:v>
                </c:pt>
                <c:pt idx="308">
                  <c:v>11.733176</c:v>
                </c:pt>
                <c:pt idx="309">
                  <c:v>11.733176</c:v>
                </c:pt>
                <c:pt idx="310">
                  <c:v>11.733176</c:v>
                </c:pt>
                <c:pt idx="311">
                  <c:v>11.733176</c:v>
                </c:pt>
                <c:pt idx="312">
                  <c:v>11.733176</c:v>
                </c:pt>
                <c:pt idx="313">
                  <c:v>11.733176</c:v>
                </c:pt>
                <c:pt idx="314">
                  <c:v>11.733176</c:v>
                </c:pt>
                <c:pt idx="315">
                  <c:v>11.733176</c:v>
                </c:pt>
                <c:pt idx="316">
                  <c:v>11.576313000000001</c:v>
                </c:pt>
                <c:pt idx="317">
                  <c:v>11.733176</c:v>
                </c:pt>
                <c:pt idx="318">
                  <c:v>11.733176</c:v>
                </c:pt>
                <c:pt idx="319">
                  <c:v>11.733176</c:v>
                </c:pt>
                <c:pt idx="320">
                  <c:v>11.733176</c:v>
                </c:pt>
                <c:pt idx="321">
                  <c:v>11.576313000000001</c:v>
                </c:pt>
                <c:pt idx="322">
                  <c:v>11.733176</c:v>
                </c:pt>
                <c:pt idx="323">
                  <c:v>11.733176</c:v>
                </c:pt>
                <c:pt idx="324">
                  <c:v>11.733176</c:v>
                </c:pt>
                <c:pt idx="325">
                  <c:v>11.576313000000001</c:v>
                </c:pt>
                <c:pt idx="326">
                  <c:v>11.733176</c:v>
                </c:pt>
                <c:pt idx="327">
                  <c:v>11.733176</c:v>
                </c:pt>
                <c:pt idx="328">
                  <c:v>11.733176</c:v>
                </c:pt>
                <c:pt idx="329">
                  <c:v>11.576313000000001</c:v>
                </c:pt>
                <c:pt idx="330">
                  <c:v>11.733176</c:v>
                </c:pt>
                <c:pt idx="331">
                  <c:v>11.733176</c:v>
                </c:pt>
                <c:pt idx="332">
                  <c:v>11.733176</c:v>
                </c:pt>
                <c:pt idx="333">
                  <c:v>11.733176</c:v>
                </c:pt>
                <c:pt idx="334">
                  <c:v>11.733176</c:v>
                </c:pt>
                <c:pt idx="335">
                  <c:v>11.733176</c:v>
                </c:pt>
                <c:pt idx="336">
                  <c:v>11.733176</c:v>
                </c:pt>
                <c:pt idx="337">
                  <c:v>11.733176</c:v>
                </c:pt>
                <c:pt idx="338">
                  <c:v>11.733176</c:v>
                </c:pt>
                <c:pt idx="339">
                  <c:v>11.733176</c:v>
                </c:pt>
                <c:pt idx="340">
                  <c:v>11.576313000000001</c:v>
                </c:pt>
                <c:pt idx="341">
                  <c:v>11.733176</c:v>
                </c:pt>
                <c:pt idx="342">
                  <c:v>11.733176</c:v>
                </c:pt>
                <c:pt idx="343">
                  <c:v>11.890038000000001</c:v>
                </c:pt>
                <c:pt idx="344">
                  <c:v>11.733176</c:v>
                </c:pt>
                <c:pt idx="345">
                  <c:v>11.733176</c:v>
                </c:pt>
                <c:pt idx="346">
                  <c:v>11.733176</c:v>
                </c:pt>
                <c:pt idx="347">
                  <c:v>11.576313000000001</c:v>
                </c:pt>
                <c:pt idx="348">
                  <c:v>11.733176</c:v>
                </c:pt>
                <c:pt idx="349">
                  <c:v>11.733176</c:v>
                </c:pt>
                <c:pt idx="350">
                  <c:v>11.733176</c:v>
                </c:pt>
                <c:pt idx="351">
                  <c:v>11.733176</c:v>
                </c:pt>
                <c:pt idx="352">
                  <c:v>11.733176</c:v>
                </c:pt>
                <c:pt idx="353">
                  <c:v>11.733176</c:v>
                </c:pt>
                <c:pt idx="354">
                  <c:v>11.576313000000001</c:v>
                </c:pt>
                <c:pt idx="355">
                  <c:v>11.733176</c:v>
                </c:pt>
                <c:pt idx="356">
                  <c:v>11.733176</c:v>
                </c:pt>
                <c:pt idx="357">
                  <c:v>11.733176</c:v>
                </c:pt>
                <c:pt idx="358">
                  <c:v>11.733176</c:v>
                </c:pt>
                <c:pt idx="359">
                  <c:v>11.733176</c:v>
                </c:pt>
                <c:pt idx="360">
                  <c:v>11.733176</c:v>
                </c:pt>
                <c:pt idx="361">
                  <c:v>11.733176</c:v>
                </c:pt>
                <c:pt idx="362">
                  <c:v>11.733176</c:v>
                </c:pt>
                <c:pt idx="363">
                  <c:v>11.733176</c:v>
                </c:pt>
                <c:pt idx="364">
                  <c:v>11.733176</c:v>
                </c:pt>
                <c:pt idx="365">
                  <c:v>11.733176</c:v>
                </c:pt>
                <c:pt idx="366">
                  <c:v>11.733176</c:v>
                </c:pt>
                <c:pt idx="367">
                  <c:v>11.733176</c:v>
                </c:pt>
                <c:pt idx="368">
                  <c:v>11.733176</c:v>
                </c:pt>
                <c:pt idx="369">
                  <c:v>11.733176</c:v>
                </c:pt>
                <c:pt idx="370">
                  <c:v>11.733176</c:v>
                </c:pt>
                <c:pt idx="371">
                  <c:v>11.733176</c:v>
                </c:pt>
                <c:pt idx="372">
                  <c:v>11.733176</c:v>
                </c:pt>
                <c:pt idx="373">
                  <c:v>11.576313000000001</c:v>
                </c:pt>
                <c:pt idx="374">
                  <c:v>11.733176</c:v>
                </c:pt>
                <c:pt idx="375">
                  <c:v>11.733176</c:v>
                </c:pt>
                <c:pt idx="376">
                  <c:v>11.733176</c:v>
                </c:pt>
                <c:pt idx="377">
                  <c:v>11.576313000000001</c:v>
                </c:pt>
                <c:pt idx="378">
                  <c:v>11.733176</c:v>
                </c:pt>
                <c:pt idx="379">
                  <c:v>11.733176</c:v>
                </c:pt>
                <c:pt idx="380">
                  <c:v>11.733176</c:v>
                </c:pt>
                <c:pt idx="381">
                  <c:v>11.733176</c:v>
                </c:pt>
                <c:pt idx="382">
                  <c:v>11.733176</c:v>
                </c:pt>
                <c:pt idx="383">
                  <c:v>11.733176</c:v>
                </c:pt>
                <c:pt idx="384">
                  <c:v>11.733176</c:v>
                </c:pt>
                <c:pt idx="385">
                  <c:v>11.733176</c:v>
                </c:pt>
                <c:pt idx="386">
                  <c:v>11.733176</c:v>
                </c:pt>
                <c:pt idx="387">
                  <c:v>11.733176</c:v>
                </c:pt>
                <c:pt idx="388">
                  <c:v>11.733176</c:v>
                </c:pt>
                <c:pt idx="389">
                  <c:v>11.733176</c:v>
                </c:pt>
                <c:pt idx="390">
                  <c:v>11.733176</c:v>
                </c:pt>
                <c:pt idx="391">
                  <c:v>11.733176</c:v>
                </c:pt>
                <c:pt idx="392">
                  <c:v>11.733176</c:v>
                </c:pt>
                <c:pt idx="393">
                  <c:v>11.733176</c:v>
                </c:pt>
                <c:pt idx="394">
                  <c:v>11.733176</c:v>
                </c:pt>
                <c:pt idx="395">
                  <c:v>11.733176</c:v>
                </c:pt>
                <c:pt idx="396">
                  <c:v>11.733176</c:v>
                </c:pt>
                <c:pt idx="397">
                  <c:v>11.733176</c:v>
                </c:pt>
                <c:pt idx="398">
                  <c:v>11.733176</c:v>
                </c:pt>
                <c:pt idx="399">
                  <c:v>11.733176</c:v>
                </c:pt>
                <c:pt idx="400">
                  <c:v>11.733176</c:v>
                </c:pt>
                <c:pt idx="401">
                  <c:v>11.733176</c:v>
                </c:pt>
                <c:pt idx="402">
                  <c:v>11.733176</c:v>
                </c:pt>
                <c:pt idx="403">
                  <c:v>11.733176</c:v>
                </c:pt>
                <c:pt idx="404">
                  <c:v>11.733176</c:v>
                </c:pt>
                <c:pt idx="405">
                  <c:v>11.733176</c:v>
                </c:pt>
                <c:pt idx="406">
                  <c:v>11.733176</c:v>
                </c:pt>
                <c:pt idx="407">
                  <c:v>11.733176</c:v>
                </c:pt>
                <c:pt idx="408">
                  <c:v>11.733176</c:v>
                </c:pt>
                <c:pt idx="409">
                  <c:v>11.733176</c:v>
                </c:pt>
                <c:pt idx="410">
                  <c:v>11.733176</c:v>
                </c:pt>
                <c:pt idx="411">
                  <c:v>11.733176</c:v>
                </c:pt>
                <c:pt idx="412">
                  <c:v>11.733176</c:v>
                </c:pt>
                <c:pt idx="413">
                  <c:v>11.733176</c:v>
                </c:pt>
                <c:pt idx="414">
                  <c:v>11.733176</c:v>
                </c:pt>
                <c:pt idx="415">
                  <c:v>11.733176</c:v>
                </c:pt>
                <c:pt idx="416">
                  <c:v>11.733176</c:v>
                </c:pt>
                <c:pt idx="417">
                  <c:v>11.733176</c:v>
                </c:pt>
                <c:pt idx="418">
                  <c:v>11.733176</c:v>
                </c:pt>
                <c:pt idx="419">
                  <c:v>11.733176</c:v>
                </c:pt>
                <c:pt idx="420">
                  <c:v>11.733176</c:v>
                </c:pt>
                <c:pt idx="421">
                  <c:v>11.733176</c:v>
                </c:pt>
                <c:pt idx="422">
                  <c:v>11.733176</c:v>
                </c:pt>
                <c:pt idx="423">
                  <c:v>11.733176</c:v>
                </c:pt>
                <c:pt idx="424">
                  <c:v>11.733176</c:v>
                </c:pt>
                <c:pt idx="425">
                  <c:v>11.733176</c:v>
                </c:pt>
                <c:pt idx="426">
                  <c:v>11.733176</c:v>
                </c:pt>
                <c:pt idx="427">
                  <c:v>11.733176</c:v>
                </c:pt>
                <c:pt idx="428">
                  <c:v>11.733176</c:v>
                </c:pt>
                <c:pt idx="429">
                  <c:v>11.733176</c:v>
                </c:pt>
                <c:pt idx="430">
                  <c:v>11.733176</c:v>
                </c:pt>
                <c:pt idx="431">
                  <c:v>11.576313000000001</c:v>
                </c:pt>
                <c:pt idx="432">
                  <c:v>11.733176</c:v>
                </c:pt>
                <c:pt idx="433">
                  <c:v>11.733176</c:v>
                </c:pt>
                <c:pt idx="434">
                  <c:v>11.733176</c:v>
                </c:pt>
                <c:pt idx="435">
                  <c:v>11.733176</c:v>
                </c:pt>
                <c:pt idx="436">
                  <c:v>11.733176</c:v>
                </c:pt>
                <c:pt idx="437">
                  <c:v>11.576313000000001</c:v>
                </c:pt>
                <c:pt idx="438">
                  <c:v>11.733176</c:v>
                </c:pt>
                <c:pt idx="439">
                  <c:v>11.733176</c:v>
                </c:pt>
                <c:pt idx="440">
                  <c:v>11.733176</c:v>
                </c:pt>
                <c:pt idx="441">
                  <c:v>11.733176</c:v>
                </c:pt>
                <c:pt idx="442">
                  <c:v>11.733176</c:v>
                </c:pt>
                <c:pt idx="443">
                  <c:v>11.576313000000001</c:v>
                </c:pt>
                <c:pt idx="444">
                  <c:v>11.733176</c:v>
                </c:pt>
                <c:pt idx="445">
                  <c:v>11.576313000000001</c:v>
                </c:pt>
                <c:pt idx="446">
                  <c:v>11.733176</c:v>
                </c:pt>
                <c:pt idx="447">
                  <c:v>11.576313000000001</c:v>
                </c:pt>
                <c:pt idx="448">
                  <c:v>11.576313000000001</c:v>
                </c:pt>
                <c:pt idx="449">
                  <c:v>11.733176</c:v>
                </c:pt>
                <c:pt idx="450">
                  <c:v>11.733176</c:v>
                </c:pt>
                <c:pt idx="451">
                  <c:v>11.733176</c:v>
                </c:pt>
                <c:pt idx="452">
                  <c:v>11.733176</c:v>
                </c:pt>
                <c:pt idx="453">
                  <c:v>11.576313000000001</c:v>
                </c:pt>
                <c:pt idx="454">
                  <c:v>11.733176</c:v>
                </c:pt>
                <c:pt idx="455">
                  <c:v>11.576313000000001</c:v>
                </c:pt>
                <c:pt idx="456">
                  <c:v>11.576313000000001</c:v>
                </c:pt>
                <c:pt idx="457">
                  <c:v>11.733176</c:v>
                </c:pt>
                <c:pt idx="458">
                  <c:v>11.733176</c:v>
                </c:pt>
                <c:pt idx="459">
                  <c:v>11.733176</c:v>
                </c:pt>
                <c:pt idx="460">
                  <c:v>11.576313000000001</c:v>
                </c:pt>
                <c:pt idx="461">
                  <c:v>11.733176</c:v>
                </c:pt>
                <c:pt idx="462">
                  <c:v>11.733176</c:v>
                </c:pt>
                <c:pt idx="463">
                  <c:v>11.576313000000001</c:v>
                </c:pt>
                <c:pt idx="464">
                  <c:v>11.733176</c:v>
                </c:pt>
                <c:pt idx="465">
                  <c:v>11.576313000000001</c:v>
                </c:pt>
                <c:pt idx="466">
                  <c:v>11.733176</c:v>
                </c:pt>
                <c:pt idx="467">
                  <c:v>11.576313000000001</c:v>
                </c:pt>
                <c:pt idx="468">
                  <c:v>11.733176</c:v>
                </c:pt>
                <c:pt idx="469">
                  <c:v>11.576313000000001</c:v>
                </c:pt>
                <c:pt idx="470">
                  <c:v>11.733176</c:v>
                </c:pt>
                <c:pt idx="471">
                  <c:v>11.576313000000001</c:v>
                </c:pt>
                <c:pt idx="472">
                  <c:v>11.733176</c:v>
                </c:pt>
                <c:pt idx="473">
                  <c:v>11.576313000000001</c:v>
                </c:pt>
                <c:pt idx="474">
                  <c:v>11.733176</c:v>
                </c:pt>
                <c:pt idx="475">
                  <c:v>11.576313000000001</c:v>
                </c:pt>
                <c:pt idx="476">
                  <c:v>11.733176</c:v>
                </c:pt>
                <c:pt idx="477">
                  <c:v>11.576313000000001</c:v>
                </c:pt>
                <c:pt idx="478">
                  <c:v>11.733176</c:v>
                </c:pt>
                <c:pt idx="479">
                  <c:v>11.576313000000001</c:v>
                </c:pt>
                <c:pt idx="480">
                  <c:v>11.733176</c:v>
                </c:pt>
                <c:pt idx="481">
                  <c:v>11.576313000000001</c:v>
                </c:pt>
                <c:pt idx="482">
                  <c:v>11.733176</c:v>
                </c:pt>
                <c:pt idx="483">
                  <c:v>11.576313000000001</c:v>
                </c:pt>
                <c:pt idx="484">
                  <c:v>11.733176</c:v>
                </c:pt>
                <c:pt idx="485">
                  <c:v>11.576313000000001</c:v>
                </c:pt>
                <c:pt idx="486">
                  <c:v>11.733176</c:v>
                </c:pt>
                <c:pt idx="487">
                  <c:v>11.576313000000001</c:v>
                </c:pt>
                <c:pt idx="488">
                  <c:v>11.576313000000001</c:v>
                </c:pt>
                <c:pt idx="489">
                  <c:v>11.733176</c:v>
                </c:pt>
                <c:pt idx="490">
                  <c:v>11.576313000000001</c:v>
                </c:pt>
                <c:pt idx="491">
                  <c:v>11.733176</c:v>
                </c:pt>
                <c:pt idx="492">
                  <c:v>11.733176</c:v>
                </c:pt>
                <c:pt idx="493">
                  <c:v>11.576313000000001</c:v>
                </c:pt>
                <c:pt idx="494">
                  <c:v>11.733176</c:v>
                </c:pt>
                <c:pt idx="495">
                  <c:v>11.576313000000001</c:v>
                </c:pt>
                <c:pt idx="496">
                  <c:v>11.733176</c:v>
                </c:pt>
                <c:pt idx="497">
                  <c:v>11.576313000000001</c:v>
                </c:pt>
                <c:pt idx="498">
                  <c:v>11.576313000000001</c:v>
                </c:pt>
                <c:pt idx="499">
                  <c:v>11.733176</c:v>
                </c:pt>
                <c:pt idx="500">
                  <c:v>11.733176</c:v>
                </c:pt>
                <c:pt idx="501">
                  <c:v>11.576313000000001</c:v>
                </c:pt>
                <c:pt idx="502">
                  <c:v>11.733176</c:v>
                </c:pt>
                <c:pt idx="503">
                  <c:v>11.576313000000001</c:v>
                </c:pt>
                <c:pt idx="504">
                  <c:v>11.576313000000001</c:v>
                </c:pt>
                <c:pt idx="505">
                  <c:v>11.733176</c:v>
                </c:pt>
                <c:pt idx="506">
                  <c:v>11.733176</c:v>
                </c:pt>
                <c:pt idx="507">
                  <c:v>11.576313000000001</c:v>
                </c:pt>
                <c:pt idx="508">
                  <c:v>11.576313000000001</c:v>
                </c:pt>
                <c:pt idx="509">
                  <c:v>11.733176</c:v>
                </c:pt>
                <c:pt idx="510">
                  <c:v>11.576313000000001</c:v>
                </c:pt>
                <c:pt idx="511">
                  <c:v>11.733176</c:v>
                </c:pt>
                <c:pt idx="512">
                  <c:v>11.576313000000001</c:v>
                </c:pt>
                <c:pt idx="513">
                  <c:v>11.733176</c:v>
                </c:pt>
                <c:pt idx="514">
                  <c:v>11.576313000000001</c:v>
                </c:pt>
                <c:pt idx="515">
                  <c:v>11.733176</c:v>
                </c:pt>
                <c:pt idx="516">
                  <c:v>11.576313000000001</c:v>
                </c:pt>
                <c:pt idx="517">
                  <c:v>11.733176</c:v>
                </c:pt>
                <c:pt idx="518">
                  <c:v>11.733176</c:v>
                </c:pt>
                <c:pt idx="519">
                  <c:v>11.576313000000001</c:v>
                </c:pt>
                <c:pt idx="520">
                  <c:v>11.576313000000001</c:v>
                </c:pt>
                <c:pt idx="521">
                  <c:v>11.733176</c:v>
                </c:pt>
                <c:pt idx="522">
                  <c:v>11.733176</c:v>
                </c:pt>
                <c:pt idx="523">
                  <c:v>11.576313000000001</c:v>
                </c:pt>
                <c:pt idx="524">
                  <c:v>11.733176</c:v>
                </c:pt>
                <c:pt idx="525">
                  <c:v>11.576313000000001</c:v>
                </c:pt>
                <c:pt idx="526">
                  <c:v>11.576313000000001</c:v>
                </c:pt>
                <c:pt idx="527">
                  <c:v>11.733176</c:v>
                </c:pt>
                <c:pt idx="528">
                  <c:v>11.576313000000001</c:v>
                </c:pt>
                <c:pt idx="529">
                  <c:v>11.733176</c:v>
                </c:pt>
                <c:pt idx="530">
                  <c:v>11.576313000000001</c:v>
                </c:pt>
                <c:pt idx="531">
                  <c:v>11.733176</c:v>
                </c:pt>
                <c:pt idx="532">
                  <c:v>11.576313000000001</c:v>
                </c:pt>
                <c:pt idx="533">
                  <c:v>11.733176</c:v>
                </c:pt>
                <c:pt idx="534">
                  <c:v>11.733176</c:v>
                </c:pt>
                <c:pt idx="535">
                  <c:v>11.576313000000001</c:v>
                </c:pt>
                <c:pt idx="536">
                  <c:v>11.576313000000001</c:v>
                </c:pt>
                <c:pt idx="537">
                  <c:v>11.733176</c:v>
                </c:pt>
                <c:pt idx="538">
                  <c:v>11.576313000000001</c:v>
                </c:pt>
                <c:pt idx="539">
                  <c:v>11.733176</c:v>
                </c:pt>
                <c:pt idx="540">
                  <c:v>11.733176</c:v>
                </c:pt>
                <c:pt idx="541">
                  <c:v>11.576313000000001</c:v>
                </c:pt>
                <c:pt idx="542">
                  <c:v>11.576313000000001</c:v>
                </c:pt>
                <c:pt idx="543">
                  <c:v>11.733176</c:v>
                </c:pt>
                <c:pt idx="544">
                  <c:v>11.576313000000001</c:v>
                </c:pt>
                <c:pt idx="545">
                  <c:v>11.733176</c:v>
                </c:pt>
                <c:pt idx="546">
                  <c:v>11.733176</c:v>
                </c:pt>
                <c:pt idx="547">
                  <c:v>11.576313000000001</c:v>
                </c:pt>
                <c:pt idx="548">
                  <c:v>11.733176</c:v>
                </c:pt>
                <c:pt idx="549">
                  <c:v>11.576313000000001</c:v>
                </c:pt>
                <c:pt idx="550">
                  <c:v>11.576313000000001</c:v>
                </c:pt>
                <c:pt idx="551">
                  <c:v>11.733176</c:v>
                </c:pt>
                <c:pt idx="552">
                  <c:v>11.576313000000001</c:v>
                </c:pt>
                <c:pt idx="553">
                  <c:v>11.733176</c:v>
                </c:pt>
                <c:pt idx="554">
                  <c:v>11.576313000000001</c:v>
                </c:pt>
                <c:pt idx="555">
                  <c:v>11.733176</c:v>
                </c:pt>
                <c:pt idx="556">
                  <c:v>11.576313000000001</c:v>
                </c:pt>
                <c:pt idx="557">
                  <c:v>11.733176</c:v>
                </c:pt>
                <c:pt idx="558">
                  <c:v>11.576313000000001</c:v>
                </c:pt>
                <c:pt idx="559">
                  <c:v>11.733176</c:v>
                </c:pt>
                <c:pt idx="560">
                  <c:v>11.576313000000001</c:v>
                </c:pt>
                <c:pt idx="561">
                  <c:v>11.733176</c:v>
                </c:pt>
                <c:pt idx="562">
                  <c:v>11.576313000000001</c:v>
                </c:pt>
                <c:pt idx="563">
                  <c:v>11.733176</c:v>
                </c:pt>
                <c:pt idx="564">
                  <c:v>11.576313000000001</c:v>
                </c:pt>
                <c:pt idx="565">
                  <c:v>11.733176</c:v>
                </c:pt>
                <c:pt idx="566">
                  <c:v>11.576313000000001</c:v>
                </c:pt>
                <c:pt idx="567">
                  <c:v>11.576313000000001</c:v>
                </c:pt>
                <c:pt idx="568">
                  <c:v>11.576313000000001</c:v>
                </c:pt>
                <c:pt idx="569">
                  <c:v>11.733176</c:v>
                </c:pt>
                <c:pt idx="570">
                  <c:v>11.733176</c:v>
                </c:pt>
                <c:pt idx="571">
                  <c:v>11.576313000000001</c:v>
                </c:pt>
                <c:pt idx="572">
                  <c:v>11.576313000000001</c:v>
                </c:pt>
                <c:pt idx="573">
                  <c:v>11.733176</c:v>
                </c:pt>
                <c:pt idx="574">
                  <c:v>11.576313000000001</c:v>
                </c:pt>
                <c:pt idx="575">
                  <c:v>11.733176</c:v>
                </c:pt>
                <c:pt idx="576">
                  <c:v>11.576313000000001</c:v>
                </c:pt>
                <c:pt idx="577">
                  <c:v>11.733176</c:v>
                </c:pt>
                <c:pt idx="578">
                  <c:v>11.576313000000001</c:v>
                </c:pt>
                <c:pt idx="579">
                  <c:v>11.733176</c:v>
                </c:pt>
                <c:pt idx="580">
                  <c:v>11.576313000000001</c:v>
                </c:pt>
                <c:pt idx="581">
                  <c:v>11.733176</c:v>
                </c:pt>
                <c:pt idx="582">
                  <c:v>11.576313000000001</c:v>
                </c:pt>
                <c:pt idx="583">
                  <c:v>11.733176</c:v>
                </c:pt>
                <c:pt idx="584">
                  <c:v>11.576313000000001</c:v>
                </c:pt>
                <c:pt idx="585">
                  <c:v>11.733176</c:v>
                </c:pt>
                <c:pt idx="586">
                  <c:v>11.576313000000001</c:v>
                </c:pt>
                <c:pt idx="587">
                  <c:v>11.733176</c:v>
                </c:pt>
                <c:pt idx="588">
                  <c:v>11.576313000000001</c:v>
                </c:pt>
                <c:pt idx="589">
                  <c:v>11.733176</c:v>
                </c:pt>
                <c:pt idx="590">
                  <c:v>11.576313000000001</c:v>
                </c:pt>
                <c:pt idx="591">
                  <c:v>11.733176</c:v>
                </c:pt>
                <c:pt idx="592">
                  <c:v>11.576313000000001</c:v>
                </c:pt>
                <c:pt idx="593">
                  <c:v>11.733176</c:v>
                </c:pt>
                <c:pt idx="594">
                  <c:v>11.576313000000001</c:v>
                </c:pt>
                <c:pt idx="595">
                  <c:v>11.733176</c:v>
                </c:pt>
                <c:pt idx="596">
                  <c:v>10.791999000000001</c:v>
                </c:pt>
                <c:pt idx="597">
                  <c:v>-0.65898100000000004</c:v>
                </c:pt>
                <c:pt idx="598">
                  <c:v>-3.1530000000000002E-2</c:v>
                </c:pt>
                <c:pt idx="599">
                  <c:v>-0.188393</c:v>
                </c:pt>
                <c:pt idx="600">
                  <c:v>-3.1530000000000002E-2</c:v>
                </c:pt>
                <c:pt idx="601">
                  <c:v>-0.188393</c:v>
                </c:pt>
                <c:pt idx="602">
                  <c:v>-3.1530000000000002E-2</c:v>
                </c:pt>
                <c:pt idx="603">
                  <c:v>-0.188393</c:v>
                </c:pt>
                <c:pt idx="604">
                  <c:v>-0.188393</c:v>
                </c:pt>
                <c:pt idx="605">
                  <c:v>-3.1530000000000002E-2</c:v>
                </c:pt>
                <c:pt idx="606">
                  <c:v>-0.188393</c:v>
                </c:pt>
                <c:pt idx="607">
                  <c:v>-3.1530000000000002E-2</c:v>
                </c:pt>
                <c:pt idx="608">
                  <c:v>-0.188393</c:v>
                </c:pt>
                <c:pt idx="609">
                  <c:v>-0.188393</c:v>
                </c:pt>
                <c:pt idx="610">
                  <c:v>-0.188393</c:v>
                </c:pt>
                <c:pt idx="611">
                  <c:v>-0.188393</c:v>
                </c:pt>
                <c:pt idx="612">
                  <c:v>-0.188393</c:v>
                </c:pt>
                <c:pt idx="613">
                  <c:v>-0.188393</c:v>
                </c:pt>
                <c:pt idx="614">
                  <c:v>-0.188393</c:v>
                </c:pt>
                <c:pt idx="615">
                  <c:v>-0.188393</c:v>
                </c:pt>
                <c:pt idx="616">
                  <c:v>-0.188393</c:v>
                </c:pt>
                <c:pt idx="617">
                  <c:v>-3.1530000000000002E-2</c:v>
                </c:pt>
                <c:pt idx="618">
                  <c:v>-0.188393</c:v>
                </c:pt>
                <c:pt idx="619">
                  <c:v>-0.188393</c:v>
                </c:pt>
                <c:pt idx="620">
                  <c:v>-0.188393</c:v>
                </c:pt>
                <c:pt idx="621">
                  <c:v>-0.188393</c:v>
                </c:pt>
                <c:pt idx="622">
                  <c:v>-0.188393</c:v>
                </c:pt>
                <c:pt idx="623">
                  <c:v>-0.188393</c:v>
                </c:pt>
                <c:pt idx="624">
                  <c:v>-0.188393</c:v>
                </c:pt>
                <c:pt idx="625">
                  <c:v>-0.188393</c:v>
                </c:pt>
                <c:pt idx="626">
                  <c:v>-0.188393</c:v>
                </c:pt>
                <c:pt idx="627">
                  <c:v>-0.188393</c:v>
                </c:pt>
                <c:pt idx="628">
                  <c:v>-0.188393</c:v>
                </c:pt>
                <c:pt idx="629">
                  <c:v>-0.188393</c:v>
                </c:pt>
                <c:pt idx="630">
                  <c:v>-0.188393</c:v>
                </c:pt>
                <c:pt idx="631">
                  <c:v>-0.188393</c:v>
                </c:pt>
                <c:pt idx="632">
                  <c:v>-0.188393</c:v>
                </c:pt>
                <c:pt idx="633">
                  <c:v>-0.188393</c:v>
                </c:pt>
                <c:pt idx="634">
                  <c:v>-0.188393</c:v>
                </c:pt>
                <c:pt idx="635">
                  <c:v>-0.188393</c:v>
                </c:pt>
                <c:pt idx="636">
                  <c:v>-0.188393</c:v>
                </c:pt>
                <c:pt idx="637">
                  <c:v>-0.188393</c:v>
                </c:pt>
                <c:pt idx="638">
                  <c:v>-0.188393</c:v>
                </c:pt>
                <c:pt idx="639">
                  <c:v>-0.188393</c:v>
                </c:pt>
                <c:pt idx="640">
                  <c:v>-0.188393</c:v>
                </c:pt>
                <c:pt idx="641">
                  <c:v>-0.188393</c:v>
                </c:pt>
                <c:pt idx="642">
                  <c:v>-0.188393</c:v>
                </c:pt>
                <c:pt idx="643">
                  <c:v>-0.188393</c:v>
                </c:pt>
                <c:pt idx="644">
                  <c:v>-0.188393</c:v>
                </c:pt>
                <c:pt idx="645">
                  <c:v>-0.188393</c:v>
                </c:pt>
                <c:pt idx="646">
                  <c:v>-0.188393</c:v>
                </c:pt>
                <c:pt idx="647">
                  <c:v>-0.188393</c:v>
                </c:pt>
                <c:pt idx="648">
                  <c:v>-0.81584400000000001</c:v>
                </c:pt>
                <c:pt idx="649">
                  <c:v>11.576313000000001</c:v>
                </c:pt>
                <c:pt idx="650">
                  <c:v>11.419449999999999</c:v>
                </c:pt>
                <c:pt idx="651">
                  <c:v>11.576313000000001</c:v>
                </c:pt>
                <c:pt idx="652">
                  <c:v>11.576313000000001</c:v>
                </c:pt>
                <c:pt idx="653">
                  <c:v>11.576313000000001</c:v>
                </c:pt>
                <c:pt idx="654">
                  <c:v>11.576313000000001</c:v>
                </c:pt>
                <c:pt idx="655">
                  <c:v>11.576313000000001</c:v>
                </c:pt>
                <c:pt idx="656">
                  <c:v>11.576313000000001</c:v>
                </c:pt>
                <c:pt idx="657">
                  <c:v>11.576313000000001</c:v>
                </c:pt>
                <c:pt idx="658">
                  <c:v>11.576313000000001</c:v>
                </c:pt>
                <c:pt idx="659">
                  <c:v>11.576313000000001</c:v>
                </c:pt>
                <c:pt idx="660">
                  <c:v>11.576313000000001</c:v>
                </c:pt>
                <c:pt idx="661">
                  <c:v>11.733176</c:v>
                </c:pt>
                <c:pt idx="662">
                  <c:v>11.576313000000001</c:v>
                </c:pt>
                <c:pt idx="663">
                  <c:v>11.576313000000001</c:v>
                </c:pt>
                <c:pt idx="664">
                  <c:v>11.576313000000001</c:v>
                </c:pt>
                <c:pt idx="665">
                  <c:v>11.576313000000001</c:v>
                </c:pt>
                <c:pt idx="666">
                  <c:v>11.733176</c:v>
                </c:pt>
                <c:pt idx="667">
                  <c:v>-0.81584400000000001</c:v>
                </c:pt>
                <c:pt idx="668">
                  <c:v>-3.1530000000000002E-2</c:v>
                </c:pt>
                <c:pt idx="669">
                  <c:v>-0.188393</c:v>
                </c:pt>
                <c:pt idx="670">
                  <c:v>-0.188393</c:v>
                </c:pt>
                <c:pt idx="671">
                  <c:v>-0.188393</c:v>
                </c:pt>
                <c:pt idx="672">
                  <c:v>-0.188393</c:v>
                </c:pt>
                <c:pt idx="673">
                  <c:v>-3.1530000000000002E-2</c:v>
                </c:pt>
                <c:pt idx="674">
                  <c:v>-0.188393</c:v>
                </c:pt>
                <c:pt idx="675">
                  <c:v>-0.188393</c:v>
                </c:pt>
                <c:pt idx="676">
                  <c:v>-0.188393</c:v>
                </c:pt>
                <c:pt idx="677">
                  <c:v>-0.188393</c:v>
                </c:pt>
                <c:pt idx="678">
                  <c:v>-0.188393</c:v>
                </c:pt>
                <c:pt idx="679">
                  <c:v>-0.188393</c:v>
                </c:pt>
                <c:pt idx="680">
                  <c:v>-0.188393</c:v>
                </c:pt>
                <c:pt idx="681">
                  <c:v>-0.188393</c:v>
                </c:pt>
                <c:pt idx="682">
                  <c:v>-0.188393</c:v>
                </c:pt>
                <c:pt idx="683">
                  <c:v>-0.188393</c:v>
                </c:pt>
                <c:pt idx="684">
                  <c:v>-0.188393</c:v>
                </c:pt>
                <c:pt idx="685">
                  <c:v>-0.188393</c:v>
                </c:pt>
                <c:pt idx="686">
                  <c:v>-0.188393</c:v>
                </c:pt>
                <c:pt idx="687">
                  <c:v>-0.188393</c:v>
                </c:pt>
                <c:pt idx="688">
                  <c:v>-0.188393</c:v>
                </c:pt>
                <c:pt idx="689">
                  <c:v>-0.188393</c:v>
                </c:pt>
                <c:pt idx="690">
                  <c:v>-0.188393</c:v>
                </c:pt>
                <c:pt idx="691">
                  <c:v>-0.188393</c:v>
                </c:pt>
                <c:pt idx="692">
                  <c:v>-0.188393</c:v>
                </c:pt>
                <c:pt idx="693">
                  <c:v>-0.188393</c:v>
                </c:pt>
                <c:pt idx="694">
                  <c:v>-0.188393</c:v>
                </c:pt>
                <c:pt idx="695">
                  <c:v>-0.188393</c:v>
                </c:pt>
                <c:pt idx="696">
                  <c:v>-0.188393</c:v>
                </c:pt>
                <c:pt idx="697">
                  <c:v>-0.188393</c:v>
                </c:pt>
                <c:pt idx="698">
                  <c:v>-0.188393</c:v>
                </c:pt>
                <c:pt idx="699">
                  <c:v>-0.188393</c:v>
                </c:pt>
                <c:pt idx="700">
                  <c:v>-0.188393</c:v>
                </c:pt>
                <c:pt idx="701">
                  <c:v>-0.188393</c:v>
                </c:pt>
                <c:pt idx="702">
                  <c:v>-0.188393</c:v>
                </c:pt>
                <c:pt idx="703">
                  <c:v>-0.188393</c:v>
                </c:pt>
                <c:pt idx="704">
                  <c:v>-0.188393</c:v>
                </c:pt>
                <c:pt idx="705">
                  <c:v>-0.188393</c:v>
                </c:pt>
                <c:pt idx="706">
                  <c:v>-0.188393</c:v>
                </c:pt>
                <c:pt idx="707">
                  <c:v>-0.188393</c:v>
                </c:pt>
                <c:pt idx="708">
                  <c:v>-0.188393</c:v>
                </c:pt>
                <c:pt idx="709">
                  <c:v>-0.188393</c:v>
                </c:pt>
                <c:pt idx="710">
                  <c:v>-0.188393</c:v>
                </c:pt>
                <c:pt idx="711">
                  <c:v>-0.188393</c:v>
                </c:pt>
                <c:pt idx="712">
                  <c:v>-0.34525600000000001</c:v>
                </c:pt>
                <c:pt idx="713">
                  <c:v>-0.188393</c:v>
                </c:pt>
                <c:pt idx="714">
                  <c:v>-0.188393</c:v>
                </c:pt>
                <c:pt idx="715">
                  <c:v>-0.188393</c:v>
                </c:pt>
                <c:pt idx="716">
                  <c:v>-0.188393</c:v>
                </c:pt>
                <c:pt idx="717">
                  <c:v>-0.188393</c:v>
                </c:pt>
                <c:pt idx="718">
                  <c:v>-0.97270699999999999</c:v>
                </c:pt>
                <c:pt idx="719">
                  <c:v>11.576313000000001</c:v>
                </c:pt>
                <c:pt idx="720">
                  <c:v>11.576313000000001</c:v>
                </c:pt>
                <c:pt idx="721">
                  <c:v>11.419449999999999</c:v>
                </c:pt>
                <c:pt idx="722">
                  <c:v>11.576313000000001</c:v>
                </c:pt>
                <c:pt idx="723">
                  <c:v>11.576313000000001</c:v>
                </c:pt>
                <c:pt idx="724">
                  <c:v>11.576313000000001</c:v>
                </c:pt>
                <c:pt idx="725">
                  <c:v>11.576313000000001</c:v>
                </c:pt>
                <c:pt idx="726">
                  <c:v>11.576313000000001</c:v>
                </c:pt>
                <c:pt idx="727">
                  <c:v>11.576313000000001</c:v>
                </c:pt>
                <c:pt idx="728">
                  <c:v>11.576313000000001</c:v>
                </c:pt>
                <c:pt idx="729">
                  <c:v>11.576313000000001</c:v>
                </c:pt>
                <c:pt idx="730">
                  <c:v>11.576313000000001</c:v>
                </c:pt>
                <c:pt idx="731">
                  <c:v>11.576313000000001</c:v>
                </c:pt>
                <c:pt idx="732">
                  <c:v>11.576313000000001</c:v>
                </c:pt>
                <c:pt idx="733">
                  <c:v>11.576313000000001</c:v>
                </c:pt>
                <c:pt idx="734">
                  <c:v>11.576313000000001</c:v>
                </c:pt>
                <c:pt idx="735">
                  <c:v>-0.81584400000000001</c:v>
                </c:pt>
                <c:pt idx="736">
                  <c:v>-0.188393</c:v>
                </c:pt>
                <c:pt idx="737">
                  <c:v>-3.1530000000000002E-2</c:v>
                </c:pt>
                <c:pt idx="738">
                  <c:v>-0.188393</c:v>
                </c:pt>
                <c:pt idx="739">
                  <c:v>-0.188393</c:v>
                </c:pt>
                <c:pt idx="740">
                  <c:v>-0.188393</c:v>
                </c:pt>
                <c:pt idx="741">
                  <c:v>-0.188393</c:v>
                </c:pt>
                <c:pt idx="742">
                  <c:v>-0.188393</c:v>
                </c:pt>
                <c:pt idx="743">
                  <c:v>-0.188393</c:v>
                </c:pt>
                <c:pt idx="744">
                  <c:v>-0.188393</c:v>
                </c:pt>
                <c:pt idx="745">
                  <c:v>-0.188393</c:v>
                </c:pt>
                <c:pt idx="746">
                  <c:v>-0.188393</c:v>
                </c:pt>
                <c:pt idx="747">
                  <c:v>-0.188393</c:v>
                </c:pt>
                <c:pt idx="748">
                  <c:v>-0.188393</c:v>
                </c:pt>
                <c:pt idx="749">
                  <c:v>-0.188393</c:v>
                </c:pt>
                <c:pt idx="750">
                  <c:v>-0.34525600000000001</c:v>
                </c:pt>
                <c:pt idx="751">
                  <c:v>-0.188393</c:v>
                </c:pt>
                <c:pt idx="752">
                  <c:v>-0.188393</c:v>
                </c:pt>
                <c:pt idx="753">
                  <c:v>-0.34525600000000001</c:v>
                </c:pt>
                <c:pt idx="754">
                  <c:v>-0.188393</c:v>
                </c:pt>
                <c:pt idx="755">
                  <c:v>-0.188393</c:v>
                </c:pt>
                <c:pt idx="756">
                  <c:v>-0.188393</c:v>
                </c:pt>
                <c:pt idx="757">
                  <c:v>-0.188393</c:v>
                </c:pt>
                <c:pt idx="758">
                  <c:v>-0.188393</c:v>
                </c:pt>
                <c:pt idx="759">
                  <c:v>-0.188393</c:v>
                </c:pt>
                <c:pt idx="760">
                  <c:v>-0.188393</c:v>
                </c:pt>
                <c:pt idx="761">
                  <c:v>-0.188393</c:v>
                </c:pt>
                <c:pt idx="762">
                  <c:v>-0.188393</c:v>
                </c:pt>
                <c:pt idx="763">
                  <c:v>-0.188393</c:v>
                </c:pt>
                <c:pt idx="764">
                  <c:v>-0.188393</c:v>
                </c:pt>
                <c:pt idx="765">
                  <c:v>-0.34525600000000001</c:v>
                </c:pt>
                <c:pt idx="766">
                  <c:v>-0.188393</c:v>
                </c:pt>
                <c:pt idx="767">
                  <c:v>-0.188393</c:v>
                </c:pt>
                <c:pt idx="768">
                  <c:v>-0.188393</c:v>
                </c:pt>
                <c:pt idx="769">
                  <c:v>-0.34525600000000001</c:v>
                </c:pt>
                <c:pt idx="770">
                  <c:v>-0.188393</c:v>
                </c:pt>
                <c:pt idx="771">
                  <c:v>-0.34525600000000001</c:v>
                </c:pt>
                <c:pt idx="772">
                  <c:v>-0.188393</c:v>
                </c:pt>
                <c:pt idx="773">
                  <c:v>-0.188393</c:v>
                </c:pt>
                <c:pt idx="774">
                  <c:v>-0.188393</c:v>
                </c:pt>
                <c:pt idx="775">
                  <c:v>-0.34525600000000001</c:v>
                </c:pt>
                <c:pt idx="776">
                  <c:v>-0.188393</c:v>
                </c:pt>
                <c:pt idx="777">
                  <c:v>-0.34525600000000001</c:v>
                </c:pt>
                <c:pt idx="778">
                  <c:v>-0.188393</c:v>
                </c:pt>
                <c:pt idx="779">
                  <c:v>-0.188393</c:v>
                </c:pt>
                <c:pt idx="780">
                  <c:v>-0.188393</c:v>
                </c:pt>
                <c:pt idx="781">
                  <c:v>-0.34525600000000001</c:v>
                </c:pt>
                <c:pt idx="782">
                  <c:v>-0.34525600000000001</c:v>
                </c:pt>
                <c:pt idx="783">
                  <c:v>-0.188393</c:v>
                </c:pt>
                <c:pt idx="784">
                  <c:v>-0.188393</c:v>
                </c:pt>
                <c:pt idx="785">
                  <c:v>-0.34525600000000001</c:v>
                </c:pt>
                <c:pt idx="786">
                  <c:v>-0.97270699999999999</c:v>
                </c:pt>
                <c:pt idx="787">
                  <c:v>11.419449999999999</c:v>
                </c:pt>
                <c:pt idx="788">
                  <c:v>11.419449999999999</c:v>
                </c:pt>
                <c:pt idx="789">
                  <c:v>11.419449999999999</c:v>
                </c:pt>
                <c:pt idx="790">
                  <c:v>11.419449999999999</c:v>
                </c:pt>
                <c:pt idx="791">
                  <c:v>11.576313000000001</c:v>
                </c:pt>
                <c:pt idx="792">
                  <c:v>11.576313000000001</c:v>
                </c:pt>
                <c:pt idx="793">
                  <c:v>11.419449999999999</c:v>
                </c:pt>
                <c:pt idx="794">
                  <c:v>11.419449999999999</c:v>
                </c:pt>
                <c:pt idx="795">
                  <c:v>11.576313000000001</c:v>
                </c:pt>
                <c:pt idx="796">
                  <c:v>11.576313000000001</c:v>
                </c:pt>
                <c:pt idx="797">
                  <c:v>11.419449999999999</c:v>
                </c:pt>
                <c:pt idx="798">
                  <c:v>11.576313000000001</c:v>
                </c:pt>
                <c:pt idx="799">
                  <c:v>11.419449999999999</c:v>
                </c:pt>
                <c:pt idx="800">
                  <c:v>11.576313000000001</c:v>
                </c:pt>
                <c:pt idx="801">
                  <c:v>-0.81584400000000001</c:v>
                </c:pt>
                <c:pt idx="802">
                  <c:v>-0.188393</c:v>
                </c:pt>
                <c:pt idx="803">
                  <c:v>-3.1530000000000002E-2</c:v>
                </c:pt>
                <c:pt idx="804">
                  <c:v>-0.188393</c:v>
                </c:pt>
                <c:pt idx="805">
                  <c:v>-0.188393</c:v>
                </c:pt>
                <c:pt idx="806">
                  <c:v>-0.188393</c:v>
                </c:pt>
                <c:pt idx="807">
                  <c:v>-0.188393</c:v>
                </c:pt>
                <c:pt idx="808">
                  <c:v>-0.188393</c:v>
                </c:pt>
                <c:pt idx="809">
                  <c:v>-0.188393</c:v>
                </c:pt>
                <c:pt idx="810">
                  <c:v>-0.188393</c:v>
                </c:pt>
                <c:pt idx="811">
                  <c:v>-0.188393</c:v>
                </c:pt>
                <c:pt idx="812">
                  <c:v>-0.188393</c:v>
                </c:pt>
                <c:pt idx="813">
                  <c:v>-0.34525600000000001</c:v>
                </c:pt>
                <c:pt idx="814">
                  <c:v>-0.188393</c:v>
                </c:pt>
                <c:pt idx="815">
                  <c:v>-0.188393</c:v>
                </c:pt>
                <c:pt idx="816">
                  <c:v>-0.188393</c:v>
                </c:pt>
                <c:pt idx="817">
                  <c:v>-0.188393</c:v>
                </c:pt>
                <c:pt idx="818">
                  <c:v>-0.34525600000000001</c:v>
                </c:pt>
                <c:pt idx="819">
                  <c:v>-0.188393</c:v>
                </c:pt>
                <c:pt idx="820">
                  <c:v>-0.188393</c:v>
                </c:pt>
                <c:pt idx="821">
                  <c:v>-0.188393</c:v>
                </c:pt>
                <c:pt idx="822">
                  <c:v>-0.188393</c:v>
                </c:pt>
                <c:pt idx="823">
                  <c:v>-0.34525600000000001</c:v>
                </c:pt>
                <c:pt idx="824">
                  <c:v>-0.188393</c:v>
                </c:pt>
                <c:pt idx="825">
                  <c:v>-0.34525600000000001</c:v>
                </c:pt>
                <c:pt idx="826">
                  <c:v>-0.188393</c:v>
                </c:pt>
                <c:pt idx="827">
                  <c:v>-0.34525600000000001</c:v>
                </c:pt>
                <c:pt idx="828">
                  <c:v>-0.188393</c:v>
                </c:pt>
                <c:pt idx="829">
                  <c:v>-0.34525600000000001</c:v>
                </c:pt>
                <c:pt idx="830">
                  <c:v>-0.34525600000000001</c:v>
                </c:pt>
                <c:pt idx="831">
                  <c:v>-0.188393</c:v>
                </c:pt>
                <c:pt idx="832">
                  <c:v>-0.188393</c:v>
                </c:pt>
                <c:pt idx="833">
                  <c:v>-0.34525600000000001</c:v>
                </c:pt>
                <c:pt idx="834">
                  <c:v>-0.34525600000000001</c:v>
                </c:pt>
                <c:pt idx="835">
                  <c:v>-0.188393</c:v>
                </c:pt>
                <c:pt idx="836">
                  <c:v>-0.188393</c:v>
                </c:pt>
                <c:pt idx="837">
                  <c:v>-0.34525600000000001</c:v>
                </c:pt>
                <c:pt idx="838">
                  <c:v>-0.34525600000000001</c:v>
                </c:pt>
                <c:pt idx="839">
                  <c:v>-0.188393</c:v>
                </c:pt>
                <c:pt idx="840">
                  <c:v>-0.188393</c:v>
                </c:pt>
                <c:pt idx="841">
                  <c:v>-0.34525600000000001</c:v>
                </c:pt>
                <c:pt idx="842">
                  <c:v>-0.188393</c:v>
                </c:pt>
                <c:pt idx="843">
                  <c:v>-0.34525600000000001</c:v>
                </c:pt>
                <c:pt idx="844">
                  <c:v>-0.188393</c:v>
                </c:pt>
                <c:pt idx="845">
                  <c:v>-0.34525600000000001</c:v>
                </c:pt>
                <c:pt idx="846">
                  <c:v>-0.188393</c:v>
                </c:pt>
                <c:pt idx="847">
                  <c:v>-0.188393</c:v>
                </c:pt>
                <c:pt idx="848">
                  <c:v>-0.188393</c:v>
                </c:pt>
                <c:pt idx="849">
                  <c:v>-0.34525600000000001</c:v>
                </c:pt>
                <c:pt idx="850">
                  <c:v>-0.188393</c:v>
                </c:pt>
                <c:pt idx="851">
                  <c:v>-0.34525600000000001</c:v>
                </c:pt>
                <c:pt idx="852">
                  <c:v>-0.188393</c:v>
                </c:pt>
                <c:pt idx="853">
                  <c:v>-0.97270699999999999</c:v>
                </c:pt>
                <c:pt idx="854">
                  <c:v>-0.97270699999999999</c:v>
                </c:pt>
                <c:pt idx="855">
                  <c:v>11.419449999999999</c:v>
                </c:pt>
                <c:pt idx="856">
                  <c:v>11.419449999999999</c:v>
                </c:pt>
                <c:pt idx="857">
                  <c:v>11.576313000000001</c:v>
                </c:pt>
                <c:pt idx="858">
                  <c:v>11.576313000000001</c:v>
                </c:pt>
                <c:pt idx="859">
                  <c:v>11.419449999999999</c:v>
                </c:pt>
                <c:pt idx="860">
                  <c:v>11.576313000000001</c:v>
                </c:pt>
                <c:pt idx="861">
                  <c:v>11.419449999999999</c:v>
                </c:pt>
                <c:pt idx="862">
                  <c:v>11.576313000000001</c:v>
                </c:pt>
                <c:pt idx="863">
                  <c:v>11.419449999999999</c:v>
                </c:pt>
                <c:pt idx="864">
                  <c:v>11.576313000000001</c:v>
                </c:pt>
                <c:pt idx="865">
                  <c:v>11.419449999999999</c:v>
                </c:pt>
                <c:pt idx="866">
                  <c:v>11.576313000000001</c:v>
                </c:pt>
                <c:pt idx="867">
                  <c:v>11.419449999999999</c:v>
                </c:pt>
                <c:pt idx="868">
                  <c:v>0.28219499999999997</c:v>
                </c:pt>
                <c:pt idx="869">
                  <c:v>-0.81584400000000001</c:v>
                </c:pt>
                <c:pt idx="870">
                  <c:v>-0.188393</c:v>
                </c:pt>
                <c:pt idx="871">
                  <c:v>-3.1530000000000002E-2</c:v>
                </c:pt>
                <c:pt idx="872">
                  <c:v>-0.188393</c:v>
                </c:pt>
                <c:pt idx="873">
                  <c:v>-0.188393</c:v>
                </c:pt>
                <c:pt idx="874">
                  <c:v>-0.188393</c:v>
                </c:pt>
                <c:pt idx="875">
                  <c:v>-0.188393</c:v>
                </c:pt>
                <c:pt idx="876">
                  <c:v>-0.188393</c:v>
                </c:pt>
                <c:pt idx="877">
                  <c:v>-0.188393</c:v>
                </c:pt>
                <c:pt idx="878">
                  <c:v>-0.188393</c:v>
                </c:pt>
                <c:pt idx="879">
                  <c:v>-0.188393</c:v>
                </c:pt>
                <c:pt idx="880">
                  <c:v>-0.188393</c:v>
                </c:pt>
                <c:pt idx="881">
                  <c:v>-0.188393</c:v>
                </c:pt>
                <c:pt idx="882">
                  <c:v>-0.188393</c:v>
                </c:pt>
                <c:pt idx="883">
                  <c:v>-0.188393</c:v>
                </c:pt>
                <c:pt idx="884">
                  <c:v>-0.188393</c:v>
                </c:pt>
                <c:pt idx="885">
                  <c:v>-0.97270699999999999</c:v>
                </c:pt>
                <c:pt idx="886">
                  <c:v>-0.97270699999999999</c:v>
                </c:pt>
                <c:pt idx="887">
                  <c:v>-0.81584400000000001</c:v>
                </c:pt>
                <c:pt idx="888">
                  <c:v>-0.97270699999999999</c:v>
                </c:pt>
                <c:pt idx="889">
                  <c:v>-0.97270699999999999</c:v>
                </c:pt>
                <c:pt idx="890">
                  <c:v>-0.97270699999999999</c:v>
                </c:pt>
                <c:pt idx="891">
                  <c:v>-0.81584400000000001</c:v>
                </c:pt>
                <c:pt idx="892">
                  <c:v>-0.97270699999999999</c:v>
                </c:pt>
                <c:pt idx="893">
                  <c:v>-0.81584400000000001</c:v>
                </c:pt>
                <c:pt idx="894">
                  <c:v>-0.97270699999999999</c:v>
                </c:pt>
                <c:pt idx="895">
                  <c:v>-0.97270699999999999</c:v>
                </c:pt>
                <c:pt idx="896">
                  <c:v>-0.97270699999999999</c:v>
                </c:pt>
                <c:pt idx="897">
                  <c:v>-0.81584400000000001</c:v>
                </c:pt>
                <c:pt idx="898">
                  <c:v>-0.97270699999999999</c:v>
                </c:pt>
                <c:pt idx="899">
                  <c:v>-0.81584400000000001</c:v>
                </c:pt>
                <c:pt idx="900">
                  <c:v>-0.97270699999999999</c:v>
                </c:pt>
                <c:pt idx="901">
                  <c:v>-0.97270699999999999</c:v>
                </c:pt>
                <c:pt idx="902">
                  <c:v>-0.97270699999999999</c:v>
                </c:pt>
                <c:pt idx="903">
                  <c:v>-0.81584400000000001</c:v>
                </c:pt>
                <c:pt idx="904">
                  <c:v>-0.97270699999999999</c:v>
                </c:pt>
                <c:pt idx="905">
                  <c:v>-0.81584400000000001</c:v>
                </c:pt>
                <c:pt idx="906">
                  <c:v>-0.97270699999999999</c:v>
                </c:pt>
                <c:pt idx="907">
                  <c:v>-0.97270699999999999</c:v>
                </c:pt>
                <c:pt idx="908">
                  <c:v>-0.97270699999999999</c:v>
                </c:pt>
                <c:pt idx="909">
                  <c:v>-0.97270699999999999</c:v>
                </c:pt>
                <c:pt idx="910">
                  <c:v>-0.97270699999999999</c:v>
                </c:pt>
                <c:pt idx="911">
                  <c:v>-0.81584400000000001</c:v>
                </c:pt>
                <c:pt idx="912">
                  <c:v>-0.97270699999999999</c:v>
                </c:pt>
                <c:pt idx="913">
                  <c:v>-0.81584400000000001</c:v>
                </c:pt>
                <c:pt idx="914">
                  <c:v>-0.97270699999999999</c:v>
                </c:pt>
                <c:pt idx="915">
                  <c:v>-0.81584400000000001</c:v>
                </c:pt>
                <c:pt idx="916">
                  <c:v>-0.97270699999999999</c:v>
                </c:pt>
                <c:pt idx="917">
                  <c:v>-0.81584400000000001</c:v>
                </c:pt>
                <c:pt idx="918">
                  <c:v>-0.97270699999999999</c:v>
                </c:pt>
                <c:pt idx="919">
                  <c:v>-0.81584400000000001</c:v>
                </c:pt>
                <c:pt idx="920">
                  <c:v>-0.97270699999999999</c:v>
                </c:pt>
                <c:pt idx="921">
                  <c:v>-0.97270699999999999</c:v>
                </c:pt>
                <c:pt idx="922">
                  <c:v>-0.97270699999999999</c:v>
                </c:pt>
                <c:pt idx="923">
                  <c:v>-0.97270699999999999</c:v>
                </c:pt>
                <c:pt idx="924">
                  <c:v>-0.97270699999999999</c:v>
                </c:pt>
                <c:pt idx="925">
                  <c:v>-0.97270699999999999</c:v>
                </c:pt>
                <c:pt idx="926">
                  <c:v>-0.97270699999999999</c:v>
                </c:pt>
                <c:pt idx="927">
                  <c:v>-0.81584400000000001</c:v>
                </c:pt>
                <c:pt idx="928">
                  <c:v>-0.97270699999999999</c:v>
                </c:pt>
                <c:pt idx="929">
                  <c:v>-0.97270699999999999</c:v>
                </c:pt>
                <c:pt idx="930">
                  <c:v>-0.97270699999999999</c:v>
                </c:pt>
                <c:pt idx="931">
                  <c:v>-0.97270699999999999</c:v>
                </c:pt>
                <c:pt idx="932">
                  <c:v>-0.97270699999999999</c:v>
                </c:pt>
                <c:pt idx="933">
                  <c:v>-0.81584400000000001</c:v>
                </c:pt>
                <c:pt idx="934">
                  <c:v>-0.97270699999999999</c:v>
                </c:pt>
                <c:pt idx="935">
                  <c:v>-0.97270699999999999</c:v>
                </c:pt>
                <c:pt idx="936">
                  <c:v>-0.97270699999999999</c:v>
                </c:pt>
                <c:pt idx="937">
                  <c:v>-0.97270699999999999</c:v>
                </c:pt>
                <c:pt idx="938">
                  <c:v>-0.97270699999999999</c:v>
                </c:pt>
                <c:pt idx="939">
                  <c:v>-0.81584400000000001</c:v>
                </c:pt>
                <c:pt idx="940">
                  <c:v>-0.97270699999999999</c:v>
                </c:pt>
                <c:pt idx="941">
                  <c:v>-0.97270699999999999</c:v>
                </c:pt>
                <c:pt idx="942">
                  <c:v>-0.97270699999999999</c:v>
                </c:pt>
                <c:pt idx="943">
                  <c:v>-0.81584400000000001</c:v>
                </c:pt>
                <c:pt idx="944">
                  <c:v>-0.97270699999999999</c:v>
                </c:pt>
                <c:pt idx="945">
                  <c:v>-0.81584400000000001</c:v>
                </c:pt>
                <c:pt idx="946">
                  <c:v>-0.97270699999999999</c:v>
                </c:pt>
                <c:pt idx="947">
                  <c:v>-0.97270699999999999</c:v>
                </c:pt>
                <c:pt idx="948">
                  <c:v>-0.97270699999999999</c:v>
                </c:pt>
                <c:pt idx="949">
                  <c:v>-0.97270699999999999</c:v>
                </c:pt>
                <c:pt idx="950">
                  <c:v>-0.97270699999999999</c:v>
                </c:pt>
                <c:pt idx="951">
                  <c:v>-0.97270699999999999</c:v>
                </c:pt>
                <c:pt idx="952">
                  <c:v>-0.97270699999999999</c:v>
                </c:pt>
                <c:pt idx="953">
                  <c:v>-0.81584400000000001</c:v>
                </c:pt>
                <c:pt idx="954">
                  <c:v>-0.97270699999999999</c:v>
                </c:pt>
                <c:pt idx="955">
                  <c:v>-0.97270699999999999</c:v>
                </c:pt>
                <c:pt idx="956">
                  <c:v>-0.97270699999999999</c:v>
                </c:pt>
                <c:pt idx="957">
                  <c:v>-0.97270699999999999</c:v>
                </c:pt>
                <c:pt idx="958">
                  <c:v>-0.97270699999999999</c:v>
                </c:pt>
                <c:pt idx="959">
                  <c:v>-0.97270699999999999</c:v>
                </c:pt>
                <c:pt idx="960">
                  <c:v>-0.97270699999999999</c:v>
                </c:pt>
                <c:pt idx="961">
                  <c:v>-0.97270699999999999</c:v>
                </c:pt>
                <c:pt idx="962">
                  <c:v>-0.97270699999999999</c:v>
                </c:pt>
                <c:pt idx="963">
                  <c:v>-0.81584400000000001</c:v>
                </c:pt>
                <c:pt idx="964">
                  <c:v>-0.97270699999999999</c:v>
                </c:pt>
                <c:pt idx="965">
                  <c:v>-0.97270699999999999</c:v>
                </c:pt>
                <c:pt idx="966">
                  <c:v>-0.97270699999999999</c:v>
                </c:pt>
                <c:pt idx="967">
                  <c:v>-0.97270699999999999</c:v>
                </c:pt>
                <c:pt idx="968">
                  <c:v>-0.97270699999999999</c:v>
                </c:pt>
                <c:pt idx="969">
                  <c:v>-0.97270699999999999</c:v>
                </c:pt>
                <c:pt idx="970">
                  <c:v>-0.97270699999999999</c:v>
                </c:pt>
                <c:pt idx="971">
                  <c:v>-0.97270699999999999</c:v>
                </c:pt>
                <c:pt idx="972">
                  <c:v>-0.97270699999999999</c:v>
                </c:pt>
                <c:pt idx="973">
                  <c:v>-0.81584400000000001</c:v>
                </c:pt>
                <c:pt idx="974">
                  <c:v>-0.97270699999999999</c:v>
                </c:pt>
                <c:pt idx="975">
                  <c:v>-0.81584400000000001</c:v>
                </c:pt>
                <c:pt idx="976">
                  <c:v>-0.97270699999999999</c:v>
                </c:pt>
                <c:pt idx="977">
                  <c:v>-0.81584400000000001</c:v>
                </c:pt>
                <c:pt idx="978">
                  <c:v>-0.97270699999999999</c:v>
                </c:pt>
                <c:pt idx="979">
                  <c:v>-0.81584400000000001</c:v>
                </c:pt>
                <c:pt idx="980">
                  <c:v>-0.97270699999999999</c:v>
                </c:pt>
                <c:pt idx="981">
                  <c:v>-0.81584400000000001</c:v>
                </c:pt>
                <c:pt idx="982">
                  <c:v>-0.97270699999999999</c:v>
                </c:pt>
                <c:pt idx="983">
                  <c:v>-0.97270699999999999</c:v>
                </c:pt>
                <c:pt idx="984">
                  <c:v>-0.97270699999999999</c:v>
                </c:pt>
                <c:pt idx="985">
                  <c:v>-0.97270699999999999</c:v>
                </c:pt>
                <c:pt idx="986">
                  <c:v>-0.97270699999999999</c:v>
                </c:pt>
                <c:pt idx="987">
                  <c:v>-0.97270699999999999</c:v>
                </c:pt>
                <c:pt idx="988">
                  <c:v>-0.97270699999999999</c:v>
                </c:pt>
                <c:pt idx="989">
                  <c:v>-0.81584400000000001</c:v>
                </c:pt>
                <c:pt idx="990">
                  <c:v>-0.97270699999999999</c:v>
                </c:pt>
                <c:pt idx="991">
                  <c:v>-0.97270699999999999</c:v>
                </c:pt>
                <c:pt idx="992">
                  <c:v>-0.97270699999999999</c:v>
                </c:pt>
                <c:pt idx="993">
                  <c:v>-0.81584400000000001</c:v>
                </c:pt>
                <c:pt idx="994">
                  <c:v>-0.97270699999999999</c:v>
                </c:pt>
                <c:pt idx="995">
                  <c:v>-0.81584400000000001</c:v>
                </c:pt>
                <c:pt idx="996">
                  <c:v>-0.97270699999999999</c:v>
                </c:pt>
                <c:pt idx="997">
                  <c:v>-0.81584400000000001</c:v>
                </c:pt>
                <c:pt idx="998">
                  <c:v>-0.97270699999999999</c:v>
                </c:pt>
                <c:pt idx="999">
                  <c:v>-0.81584400000000001</c:v>
                </c:pt>
                <c:pt idx="1000">
                  <c:v>-0.97270699999999999</c:v>
                </c:pt>
                <c:pt idx="1001">
                  <c:v>-0.81584400000000001</c:v>
                </c:pt>
                <c:pt idx="1002">
                  <c:v>-0.97270699999999999</c:v>
                </c:pt>
                <c:pt idx="1003">
                  <c:v>-0.81584400000000001</c:v>
                </c:pt>
                <c:pt idx="1004">
                  <c:v>-0.97270699999999999</c:v>
                </c:pt>
                <c:pt idx="1005">
                  <c:v>-0.97270699999999999</c:v>
                </c:pt>
                <c:pt idx="1006">
                  <c:v>-0.97270699999999999</c:v>
                </c:pt>
                <c:pt idx="1007">
                  <c:v>-0.81584400000000001</c:v>
                </c:pt>
                <c:pt idx="1008">
                  <c:v>-0.97270699999999999</c:v>
                </c:pt>
                <c:pt idx="1009">
                  <c:v>-0.81584400000000001</c:v>
                </c:pt>
                <c:pt idx="1010">
                  <c:v>-0.97270699999999999</c:v>
                </c:pt>
                <c:pt idx="1011">
                  <c:v>-0.97270699999999999</c:v>
                </c:pt>
                <c:pt idx="1012">
                  <c:v>-0.97270699999999999</c:v>
                </c:pt>
                <c:pt idx="1013">
                  <c:v>-0.81584400000000001</c:v>
                </c:pt>
                <c:pt idx="1014">
                  <c:v>-0.97270699999999999</c:v>
                </c:pt>
                <c:pt idx="1015">
                  <c:v>-0.81584400000000001</c:v>
                </c:pt>
                <c:pt idx="1016">
                  <c:v>-0.97270699999999999</c:v>
                </c:pt>
                <c:pt idx="1017">
                  <c:v>-0.81584400000000001</c:v>
                </c:pt>
                <c:pt idx="1018">
                  <c:v>-0.97270699999999999</c:v>
                </c:pt>
                <c:pt idx="1019">
                  <c:v>-0.97270699999999999</c:v>
                </c:pt>
                <c:pt idx="1020">
                  <c:v>-0.97270699999999999</c:v>
                </c:pt>
                <c:pt idx="1021">
                  <c:v>-0.81584400000000001</c:v>
                </c:pt>
                <c:pt idx="1022">
                  <c:v>-0.97270699999999999</c:v>
                </c:pt>
                <c:pt idx="1023">
                  <c:v>-0.97270699999999999</c:v>
                </c:pt>
                <c:pt idx="1024">
                  <c:v>-0.97270699999999999</c:v>
                </c:pt>
                <c:pt idx="1025">
                  <c:v>-0.97270699999999999</c:v>
                </c:pt>
                <c:pt idx="1026">
                  <c:v>-0.97270699999999999</c:v>
                </c:pt>
                <c:pt idx="1027">
                  <c:v>-0.81584400000000001</c:v>
                </c:pt>
                <c:pt idx="1028">
                  <c:v>-0.97270699999999999</c:v>
                </c:pt>
                <c:pt idx="1029">
                  <c:v>-0.81584400000000001</c:v>
                </c:pt>
                <c:pt idx="1030">
                  <c:v>-0.97270699999999999</c:v>
                </c:pt>
                <c:pt idx="1031">
                  <c:v>-0.81584400000000001</c:v>
                </c:pt>
                <c:pt idx="1032">
                  <c:v>-0.97270699999999999</c:v>
                </c:pt>
                <c:pt idx="1033">
                  <c:v>-0.81584400000000001</c:v>
                </c:pt>
                <c:pt idx="1034">
                  <c:v>-0.97270699999999999</c:v>
                </c:pt>
                <c:pt idx="1035">
                  <c:v>-0.97270699999999999</c:v>
                </c:pt>
                <c:pt idx="1036">
                  <c:v>-0.97270699999999999</c:v>
                </c:pt>
                <c:pt idx="1037">
                  <c:v>-0.81584400000000001</c:v>
                </c:pt>
                <c:pt idx="1038">
                  <c:v>-0.81584400000000001</c:v>
                </c:pt>
                <c:pt idx="1039">
                  <c:v>-0.97270699999999999</c:v>
                </c:pt>
                <c:pt idx="1040">
                  <c:v>-0.81584400000000001</c:v>
                </c:pt>
                <c:pt idx="1041">
                  <c:v>-0.97270699999999999</c:v>
                </c:pt>
                <c:pt idx="1042">
                  <c:v>-0.97270699999999999</c:v>
                </c:pt>
                <c:pt idx="1043">
                  <c:v>-0.81584400000000001</c:v>
                </c:pt>
                <c:pt idx="1044">
                  <c:v>-0.97270699999999999</c:v>
                </c:pt>
                <c:pt idx="1045">
                  <c:v>-0.81584400000000001</c:v>
                </c:pt>
                <c:pt idx="1046">
                  <c:v>-0.97270699999999999</c:v>
                </c:pt>
                <c:pt idx="1047">
                  <c:v>-0.81584400000000001</c:v>
                </c:pt>
                <c:pt idx="1048">
                  <c:v>-0.97270699999999999</c:v>
                </c:pt>
                <c:pt idx="1049">
                  <c:v>-0.81584400000000001</c:v>
                </c:pt>
                <c:pt idx="1050">
                  <c:v>-0.97270699999999999</c:v>
                </c:pt>
                <c:pt idx="1051">
                  <c:v>-0.81584400000000001</c:v>
                </c:pt>
                <c:pt idx="1052">
                  <c:v>-0.97270699999999999</c:v>
                </c:pt>
                <c:pt idx="1053">
                  <c:v>-0.81584400000000001</c:v>
                </c:pt>
                <c:pt idx="1054">
                  <c:v>-0.97270699999999999</c:v>
                </c:pt>
                <c:pt idx="1055">
                  <c:v>-0.97270699999999999</c:v>
                </c:pt>
                <c:pt idx="1056">
                  <c:v>-0.97270699999999999</c:v>
                </c:pt>
                <c:pt idx="1057">
                  <c:v>-0.97270699999999999</c:v>
                </c:pt>
                <c:pt idx="1058">
                  <c:v>-0.97270699999999999</c:v>
                </c:pt>
                <c:pt idx="1059">
                  <c:v>-0.81584400000000001</c:v>
                </c:pt>
                <c:pt idx="1060">
                  <c:v>-0.97270699999999999</c:v>
                </c:pt>
                <c:pt idx="1061">
                  <c:v>-0.81584400000000001</c:v>
                </c:pt>
                <c:pt idx="1062">
                  <c:v>-0.97270699999999999</c:v>
                </c:pt>
                <c:pt idx="1063">
                  <c:v>-0.81584400000000001</c:v>
                </c:pt>
                <c:pt idx="1064">
                  <c:v>-0.97270699999999999</c:v>
                </c:pt>
                <c:pt idx="1065">
                  <c:v>-0.81584400000000001</c:v>
                </c:pt>
                <c:pt idx="1066">
                  <c:v>-0.97270699999999999</c:v>
                </c:pt>
                <c:pt idx="1067">
                  <c:v>-0.81584400000000001</c:v>
                </c:pt>
                <c:pt idx="1068">
                  <c:v>-0.97270699999999999</c:v>
                </c:pt>
                <c:pt idx="1069">
                  <c:v>-0.81584400000000001</c:v>
                </c:pt>
                <c:pt idx="1070">
                  <c:v>-0.81584400000000001</c:v>
                </c:pt>
                <c:pt idx="1071">
                  <c:v>-0.97270699999999999</c:v>
                </c:pt>
                <c:pt idx="1072">
                  <c:v>-0.97270699999999999</c:v>
                </c:pt>
                <c:pt idx="1073">
                  <c:v>-0.81584400000000001</c:v>
                </c:pt>
                <c:pt idx="1074">
                  <c:v>-0.97270699999999999</c:v>
                </c:pt>
                <c:pt idx="1075">
                  <c:v>-0.81584400000000001</c:v>
                </c:pt>
                <c:pt idx="1076">
                  <c:v>-0.97270699999999999</c:v>
                </c:pt>
                <c:pt idx="1077">
                  <c:v>-0.81584400000000001</c:v>
                </c:pt>
                <c:pt idx="1078">
                  <c:v>-0.97270699999999999</c:v>
                </c:pt>
                <c:pt idx="1079">
                  <c:v>-0.81584400000000001</c:v>
                </c:pt>
                <c:pt idx="1080">
                  <c:v>-0.97270699999999999</c:v>
                </c:pt>
                <c:pt idx="1081">
                  <c:v>-0.81584400000000001</c:v>
                </c:pt>
                <c:pt idx="1082">
                  <c:v>-0.97270699999999999</c:v>
                </c:pt>
                <c:pt idx="1083">
                  <c:v>-0.97270699999999999</c:v>
                </c:pt>
                <c:pt idx="1084">
                  <c:v>-0.97270699999999999</c:v>
                </c:pt>
                <c:pt idx="1085">
                  <c:v>-0.81584400000000001</c:v>
                </c:pt>
                <c:pt idx="1086">
                  <c:v>-0.81584400000000001</c:v>
                </c:pt>
                <c:pt idx="1087">
                  <c:v>-0.97270699999999999</c:v>
                </c:pt>
                <c:pt idx="1088">
                  <c:v>-0.97270699999999999</c:v>
                </c:pt>
                <c:pt idx="1089">
                  <c:v>-0.81584400000000001</c:v>
                </c:pt>
                <c:pt idx="1090">
                  <c:v>-0.97270699999999999</c:v>
                </c:pt>
                <c:pt idx="1091">
                  <c:v>-0.81584400000000001</c:v>
                </c:pt>
                <c:pt idx="1092">
                  <c:v>-0.97270699999999999</c:v>
                </c:pt>
                <c:pt idx="1093">
                  <c:v>-0.81584400000000001</c:v>
                </c:pt>
                <c:pt idx="1094">
                  <c:v>-0.97270699999999999</c:v>
                </c:pt>
                <c:pt idx="1095">
                  <c:v>-0.81584400000000001</c:v>
                </c:pt>
                <c:pt idx="1096">
                  <c:v>-0.97270699999999999</c:v>
                </c:pt>
                <c:pt idx="1097">
                  <c:v>-0.81584400000000001</c:v>
                </c:pt>
                <c:pt idx="1098">
                  <c:v>-0.81584400000000001</c:v>
                </c:pt>
                <c:pt idx="1099">
                  <c:v>-0.97270699999999999</c:v>
                </c:pt>
                <c:pt idx="1100">
                  <c:v>-0.97270699999999999</c:v>
                </c:pt>
                <c:pt idx="1101">
                  <c:v>-0.81584400000000001</c:v>
                </c:pt>
                <c:pt idx="1102">
                  <c:v>-0.97270699999999999</c:v>
                </c:pt>
                <c:pt idx="1103">
                  <c:v>-0.81584400000000001</c:v>
                </c:pt>
                <c:pt idx="1104">
                  <c:v>-0.81584400000000001</c:v>
                </c:pt>
                <c:pt idx="1105">
                  <c:v>-0.97270699999999999</c:v>
                </c:pt>
                <c:pt idx="1106">
                  <c:v>-0.81584400000000001</c:v>
                </c:pt>
                <c:pt idx="1107">
                  <c:v>-0.97270699999999999</c:v>
                </c:pt>
                <c:pt idx="1108">
                  <c:v>-0.97270699999999999</c:v>
                </c:pt>
                <c:pt idx="1109">
                  <c:v>-0.81584400000000001</c:v>
                </c:pt>
                <c:pt idx="1110">
                  <c:v>-0.97270699999999999</c:v>
                </c:pt>
                <c:pt idx="1111">
                  <c:v>-0.81584400000000001</c:v>
                </c:pt>
                <c:pt idx="1112">
                  <c:v>-0.97270699999999999</c:v>
                </c:pt>
                <c:pt idx="1113">
                  <c:v>-0.81584400000000001</c:v>
                </c:pt>
                <c:pt idx="1114">
                  <c:v>-0.97270699999999999</c:v>
                </c:pt>
                <c:pt idx="1115">
                  <c:v>-0.81584400000000001</c:v>
                </c:pt>
                <c:pt idx="1116">
                  <c:v>-0.97270699999999999</c:v>
                </c:pt>
                <c:pt idx="1117">
                  <c:v>-0.81584400000000001</c:v>
                </c:pt>
                <c:pt idx="1118">
                  <c:v>-0.97270699999999999</c:v>
                </c:pt>
                <c:pt idx="1119">
                  <c:v>-0.81584400000000001</c:v>
                </c:pt>
                <c:pt idx="1120">
                  <c:v>-0.97270699999999999</c:v>
                </c:pt>
                <c:pt idx="1121">
                  <c:v>-0.81584400000000001</c:v>
                </c:pt>
                <c:pt idx="1122">
                  <c:v>-0.97270699999999999</c:v>
                </c:pt>
                <c:pt idx="1123">
                  <c:v>-0.81584400000000001</c:v>
                </c:pt>
                <c:pt idx="1124">
                  <c:v>-0.97270699999999999</c:v>
                </c:pt>
                <c:pt idx="1125">
                  <c:v>-0.81584400000000001</c:v>
                </c:pt>
                <c:pt idx="1126">
                  <c:v>-0.97270699999999999</c:v>
                </c:pt>
                <c:pt idx="1127">
                  <c:v>-0.81584400000000001</c:v>
                </c:pt>
                <c:pt idx="1128">
                  <c:v>-0.81584400000000001</c:v>
                </c:pt>
                <c:pt idx="1129">
                  <c:v>-0.97270699999999999</c:v>
                </c:pt>
                <c:pt idx="1130">
                  <c:v>-0.97270699999999999</c:v>
                </c:pt>
                <c:pt idx="1131">
                  <c:v>-0.81584400000000001</c:v>
                </c:pt>
                <c:pt idx="1132">
                  <c:v>-0.81584400000000001</c:v>
                </c:pt>
                <c:pt idx="1133">
                  <c:v>-0.97270699999999999</c:v>
                </c:pt>
                <c:pt idx="1134">
                  <c:v>-0.97270699999999999</c:v>
                </c:pt>
                <c:pt idx="1135">
                  <c:v>-0.81584400000000001</c:v>
                </c:pt>
                <c:pt idx="1136">
                  <c:v>-0.97270699999999999</c:v>
                </c:pt>
                <c:pt idx="1137">
                  <c:v>-0.81584400000000001</c:v>
                </c:pt>
                <c:pt idx="1138">
                  <c:v>-0.97270699999999999</c:v>
                </c:pt>
                <c:pt idx="1139">
                  <c:v>-0.81584400000000001</c:v>
                </c:pt>
                <c:pt idx="1140">
                  <c:v>-0.81584400000000001</c:v>
                </c:pt>
                <c:pt idx="1141">
                  <c:v>-0.97270699999999999</c:v>
                </c:pt>
                <c:pt idx="1142">
                  <c:v>-0.81584400000000001</c:v>
                </c:pt>
                <c:pt idx="1143">
                  <c:v>-0.97270699999999999</c:v>
                </c:pt>
                <c:pt idx="1144">
                  <c:v>-0.97270699999999999</c:v>
                </c:pt>
                <c:pt idx="1145">
                  <c:v>-0.81584400000000001</c:v>
                </c:pt>
                <c:pt idx="1146">
                  <c:v>-0.97270699999999999</c:v>
                </c:pt>
                <c:pt idx="1147">
                  <c:v>-0.81584400000000001</c:v>
                </c:pt>
                <c:pt idx="1148">
                  <c:v>-0.81584400000000001</c:v>
                </c:pt>
                <c:pt idx="1149">
                  <c:v>-0.97270699999999999</c:v>
                </c:pt>
                <c:pt idx="1150">
                  <c:v>-0.97270699999999999</c:v>
                </c:pt>
                <c:pt idx="1151">
                  <c:v>-0.81584400000000001</c:v>
                </c:pt>
                <c:pt idx="1152">
                  <c:v>-0.81584400000000001</c:v>
                </c:pt>
                <c:pt idx="1153">
                  <c:v>-0.97270699999999999</c:v>
                </c:pt>
                <c:pt idx="1154">
                  <c:v>-0.97270699999999999</c:v>
                </c:pt>
                <c:pt idx="1155">
                  <c:v>-0.81584400000000001</c:v>
                </c:pt>
                <c:pt idx="1156">
                  <c:v>-0.97270699999999999</c:v>
                </c:pt>
                <c:pt idx="1157">
                  <c:v>-0.81584400000000001</c:v>
                </c:pt>
                <c:pt idx="1158">
                  <c:v>-0.81584400000000001</c:v>
                </c:pt>
                <c:pt idx="1159">
                  <c:v>-0.97270699999999999</c:v>
                </c:pt>
                <c:pt idx="1160">
                  <c:v>-0.81584400000000001</c:v>
                </c:pt>
                <c:pt idx="1161">
                  <c:v>-0.97270699999999999</c:v>
                </c:pt>
                <c:pt idx="1162">
                  <c:v>-0.97270699999999999</c:v>
                </c:pt>
                <c:pt idx="1163">
                  <c:v>-0.81584400000000001</c:v>
                </c:pt>
                <c:pt idx="1164">
                  <c:v>-0.97270699999999999</c:v>
                </c:pt>
                <c:pt idx="1165">
                  <c:v>-0.81584400000000001</c:v>
                </c:pt>
                <c:pt idx="1166">
                  <c:v>-0.81584400000000001</c:v>
                </c:pt>
                <c:pt idx="1167">
                  <c:v>-0.97270699999999999</c:v>
                </c:pt>
                <c:pt idx="1168">
                  <c:v>-0.97270699999999999</c:v>
                </c:pt>
                <c:pt idx="1169">
                  <c:v>-0.81584400000000001</c:v>
                </c:pt>
                <c:pt idx="1170">
                  <c:v>-0.81584400000000001</c:v>
                </c:pt>
                <c:pt idx="1171">
                  <c:v>-0.97270699999999999</c:v>
                </c:pt>
                <c:pt idx="1172">
                  <c:v>-0.97270699999999999</c:v>
                </c:pt>
                <c:pt idx="1173">
                  <c:v>-0.81584400000000001</c:v>
                </c:pt>
                <c:pt idx="1174">
                  <c:v>-0.81584400000000001</c:v>
                </c:pt>
                <c:pt idx="1175">
                  <c:v>-0.97270699999999999</c:v>
                </c:pt>
                <c:pt idx="1176">
                  <c:v>-0.97270699999999999</c:v>
                </c:pt>
                <c:pt idx="1177">
                  <c:v>-0.81584400000000001</c:v>
                </c:pt>
                <c:pt idx="1178">
                  <c:v>-0.97270699999999999</c:v>
                </c:pt>
                <c:pt idx="1179">
                  <c:v>-0.81584400000000001</c:v>
                </c:pt>
                <c:pt idx="1180">
                  <c:v>-0.97270699999999999</c:v>
                </c:pt>
                <c:pt idx="1181">
                  <c:v>-0.81584400000000001</c:v>
                </c:pt>
                <c:pt idx="1182">
                  <c:v>-0.97270699999999999</c:v>
                </c:pt>
                <c:pt idx="1183">
                  <c:v>-0.81584400000000001</c:v>
                </c:pt>
                <c:pt idx="1184">
                  <c:v>-0.97270699999999999</c:v>
                </c:pt>
                <c:pt idx="1185">
                  <c:v>11.576313000000001</c:v>
                </c:pt>
                <c:pt idx="1186">
                  <c:v>11.576313000000001</c:v>
                </c:pt>
                <c:pt idx="1187">
                  <c:v>11.576313000000001</c:v>
                </c:pt>
                <c:pt idx="1188">
                  <c:v>11.576313000000001</c:v>
                </c:pt>
                <c:pt idx="1189">
                  <c:v>11.733176</c:v>
                </c:pt>
                <c:pt idx="1190">
                  <c:v>11.576313000000001</c:v>
                </c:pt>
                <c:pt idx="1191">
                  <c:v>11.733176</c:v>
                </c:pt>
                <c:pt idx="1192">
                  <c:v>11.576313000000001</c:v>
                </c:pt>
                <c:pt idx="1193">
                  <c:v>11.733176</c:v>
                </c:pt>
                <c:pt idx="1194">
                  <c:v>11.576313000000001</c:v>
                </c:pt>
                <c:pt idx="1195">
                  <c:v>11.733176</c:v>
                </c:pt>
                <c:pt idx="1196">
                  <c:v>11.576313000000001</c:v>
                </c:pt>
                <c:pt idx="1197">
                  <c:v>11.733176</c:v>
                </c:pt>
                <c:pt idx="1198">
                  <c:v>11.733176</c:v>
                </c:pt>
                <c:pt idx="1199">
                  <c:v>11.576313000000001</c:v>
                </c:pt>
              </c:numCache>
            </c:numRef>
          </c:yVal>
          <c:smooth val="0"/>
          <c:extLst>
            <c:ext xmlns:c16="http://schemas.microsoft.com/office/drawing/2014/chart" uri="{C3380CC4-5D6E-409C-BE32-E72D297353CC}">
              <c16:uniqueId val="{00000001-8534-48BB-A1F9-9DA2E9733748}"/>
            </c:ext>
          </c:extLst>
        </c:ser>
        <c:dLbls>
          <c:showLegendKey val="0"/>
          <c:showVal val="0"/>
          <c:showCatName val="0"/>
          <c:showSerName val="0"/>
          <c:showPercent val="0"/>
          <c:showBubbleSize val="0"/>
        </c:dLbls>
        <c:axId val="208322376"/>
        <c:axId val="627851864"/>
      </c:scatterChart>
      <c:scatterChart>
        <c:scatterStyle val="lineMarker"/>
        <c:varyColors val="0"/>
        <c:ser>
          <c:idx val="2"/>
          <c:order val="2"/>
          <c:tx>
            <c:strRef>
              <c:f>'Decay Mode Data (from scope)'!$I$1</c:f>
              <c:strCache>
                <c:ptCount val="1"/>
                <c:pt idx="0">
                  <c:v>Slow Current (A)</c:v>
                </c:pt>
              </c:strCache>
            </c:strRef>
          </c:tx>
          <c:spPr>
            <a:ln w="19050" cap="rnd">
              <a:solidFill>
                <a:schemeClr val="accent3"/>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scope)'!$I$7:$I$1206</c:f>
              <c:numCache>
                <c:formatCode>General</c:formatCode>
                <c:ptCount val="1200"/>
                <c:pt idx="0">
                  <c:v>1.1459700000000002</c:v>
                </c:pt>
                <c:pt idx="1">
                  <c:v>1.13028</c:v>
                </c:pt>
                <c:pt idx="2">
                  <c:v>1.1459700000000002</c:v>
                </c:pt>
                <c:pt idx="3">
                  <c:v>1.11459</c:v>
                </c:pt>
                <c:pt idx="4">
                  <c:v>1.13028</c:v>
                </c:pt>
                <c:pt idx="5">
                  <c:v>1.11459</c:v>
                </c:pt>
                <c:pt idx="6">
                  <c:v>1.13028</c:v>
                </c:pt>
                <c:pt idx="7">
                  <c:v>1.0989100000000001</c:v>
                </c:pt>
                <c:pt idx="8">
                  <c:v>1.0989100000000001</c:v>
                </c:pt>
                <c:pt idx="9">
                  <c:v>1.0675300000000001</c:v>
                </c:pt>
                <c:pt idx="10">
                  <c:v>1.0832200000000001</c:v>
                </c:pt>
                <c:pt idx="11">
                  <c:v>1.0675300000000001</c:v>
                </c:pt>
                <c:pt idx="12">
                  <c:v>1.0832200000000001</c:v>
                </c:pt>
                <c:pt idx="13">
                  <c:v>1.0675300000000001</c:v>
                </c:pt>
                <c:pt idx="14">
                  <c:v>1.0989100000000001</c:v>
                </c:pt>
                <c:pt idx="15">
                  <c:v>1.0675300000000001</c:v>
                </c:pt>
                <c:pt idx="16">
                  <c:v>1.0675300000000001</c:v>
                </c:pt>
                <c:pt idx="17">
                  <c:v>1.03616</c:v>
                </c:pt>
                <c:pt idx="18">
                  <c:v>1.05185</c:v>
                </c:pt>
                <c:pt idx="19">
                  <c:v>1.02047</c:v>
                </c:pt>
                <c:pt idx="20">
                  <c:v>1.03616</c:v>
                </c:pt>
                <c:pt idx="21">
                  <c:v>1.0047900000000001</c:v>
                </c:pt>
                <c:pt idx="22">
                  <c:v>1.02047</c:v>
                </c:pt>
                <c:pt idx="23">
                  <c:v>1.0047900000000001</c:v>
                </c:pt>
                <c:pt idx="24">
                  <c:v>1.0047900000000001</c:v>
                </c:pt>
                <c:pt idx="25">
                  <c:v>0.98909999999999998</c:v>
                </c:pt>
                <c:pt idx="26">
                  <c:v>0.98909999999999998</c:v>
                </c:pt>
                <c:pt idx="27">
                  <c:v>0.97341999999999995</c:v>
                </c:pt>
                <c:pt idx="28">
                  <c:v>0.97341999999999995</c:v>
                </c:pt>
                <c:pt idx="29">
                  <c:v>0.95772999999999997</c:v>
                </c:pt>
                <c:pt idx="30">
                  <c:v>0.98909999999999998</c:v>
                </c:pt>
                <c:pt idx="31">
                  <c:v>0.95772999999999997</c:v>
                </c:pt>
                <c:pt idx="32">
                  <c:v>0.95772999999999997</c:v>
                </c:pt>
                <c:pt idx="33">
                  <c:v>0.94203999999999999</c:v>
                </c:pt>
                <c:pt idx="34">
                  <c:v>0.94203999999999999</c:v>
                </c:pt>
                <c:pt idx="35">
                  <c:v>0.92635999999999996</c:v>
                </c:pt>
                <c:pt idx="36">
                  <c:v>0.94203999999999999</c:v>
                </c:pt>
                <c:pt idx="37">
                  <c:v>0.91066999999999998</c:v>
                </c:pt>
                <c:pt idx="38">
                  <c:v>0.91066999999999998</c:v>
                </c:pt>
                <c:pt idx="39">
                  <c:v>0.92635999999999996</c:v>
                </c:pt>
                <c:pt idx="40">
                  <c:v>0.91066999999999998</c:v>
                </c:pt>
                <c:pt idx="41">
                  <c:v>0.87929999999999997</c:v>
                </c:pt>
                <c:pt idx="42">
                  <c:v>0.89497999999999989</c:v>
                </c:pt>
                <c:pt idx="43">
                  <c:v>0.87929999999999997</c:v>
                </c:pt>
                <c:pt idx="44">
                  <c:v>0.89497999999999989</c:v>
                </c:pt>
                <c:pt idx="45">
                  <c:v>0.86360999999999999</c:v>
                </c:pt>
                <c:pt idx="46">
                  <c:v>0.86360999999999999</c:v>
                </c:pt>
                <c:pt idx="47">
                  <c:v>0.84792999999999996</c:v>
                </c:pt>
                <c:pt idx="48">
                  <c:v>0.84792999999999996</c:v>
                </c:pt>
                <c:pt idx="49">
                  <c:v>0.87929999999999997</c:v>
                </c:pt>
                <c:pt idx="50">
                  <c:v>0.86360999999999999</c:v>
                </c:pt>
                <c:pt idx="51">
                  <c:v>0.84792999999999996</c:v>
                </c:pt>
                <c:pt idx="52">
                  <c:v>0.84792999999999996</c:v>
                </c:pt>
                <c:pt idx="53">
                  <c:v>0.84792999999999996</c:v>
                </c:pt>
                <c:pt idx="54">
                  <c:v>0.84792999999999996</c:v>
                </c:pt>
                <c:pt idx="55">
                  <c:v>0.83224000000000009</c:v>
                </c:pt>
                <c:pt idx="56">
                  <c:v>0.84792999999999996</c:v>
                </c:pt>
                <c:pt idx="57">
                  <c:v>0.81655000000000011</c:v>
                </c:pt>
                <c:pt idx="58">
                  <c:v>0.83224000000000009</c:v>
                </c:pt>
                <c:pt idx="59">
                  <c:v>0.80087000000000008</c:v>
                </c:pt>
                <c:pt idx="60">
                  <c:v>0.81655000000000011</c:v>
                </c:pt>
                <c:pt idx="61">
                  <c:v>0.78517999999999999</c:v>
                </c:pt>
                <c:pt idx="62">
                  <c:v>0.78517999999999999</c:v>
                </c:pt>
                <c:pt idx="63">
                  <c:v>0.80087000000000008</c:v>
                </c:pt>
                <c:pt idx="64">
                  <c:v>0.78517999999999999</c:v>
                </c:pt>
                <c:pt idx="65">
                  <c:v>0.80087000000000008</c:v>
                </c:pt>
                <c:pt idx="66">
                  <c:v>0.78517999999999999</c:v>
                </c:pt>
                <c:pt idx="67">
                  <c:v>0.75381000000000009</c:v>
                </c:pt>
                <c:pt idx="68">
                  <c:v>0.75381000000000009</c:v>
                </c:pt>
                <c:pt idx="69">
                  <c:v>0.75381000000000009</c:v>
                </c:pt>
                <c:pt idx="70">
                  <c:v>0.75381000000000009</c:v>
                </c:pt>
                <c:pt idx="71">
                  <c:v>0.72243999999999997</c:v>
                </c:pt>
                <c:pt idx="72">
                  <c:v>0.73812</c:v>
                </c:pt>
                <c:pt idx="73">
                  <c:v>0.72243999999999997</c:v>
                </c:pt>
                <c:pt idx="74">
                  <c:v>0.70674999999999999</c:v>
                </c:pt>
                <c:pt idx="75">
                  <c:v>0.72243999999999997</c:v>
                </c:pt>
                <c:pt idx="76">
                  <c:v>0.70674999999999999</c:v>
                </c:pt>
                <c:pt idx="77">
                  <c:v>0.69106000000000001</c:v>
                </c:pt>
                <c:pt idx="78">
                  <c:v>0.70674999999999999</c:v>
                </c:pt>
                <c:pt idx="79">
                  <c:v>0.69106000000000001</c:v>
                </c:pt>
                <c:pt idx="80">
                  <c:v>0.69106000000000001</c:v>
                </c:pt>
                <c:pt idx="81">
                  <c:v>0.67537999999999998</c:v>
                </c:pt>
                <c:pt idx="82">
                  <c:v>0.69106000000000001</c:v>
                </c:pt>
                <c:pt idx="83">
                  <c:v>0.65969</c:v>
                </c:pt>
                <c:pt idx="84">
                  <c:v>0.65969</c:v>
                </c:pt>
                <c:pt idx="85">
                  <c:v>0.64400000000000002</c:v>
                </c:pt>
                <c:pt idx="86">
                  <c:v>0.65969</c:v>
                </c:pt>
                <c:pt idx="87">
                  <c:v>0.64400000000000002</c:v>
                </c:pt>
                <c:pt idx="88">
                  <c:v>0.65969</c:v>
                </c:pt>
                <c:pt idx="89">
                  <c:v>0.64400000000000002</c:v>
                </c:pt>
                <c:pt idx="90">
                  <c:v>0.65969</c:v>
                </c:pt>
                <c:pt idx="91">
                  <c:v>0.64400000000000002</c:v>
                </c:pt>
                <c:pt idx="92">
                  <c:v>0.64400000000000002</c:v>
                </c:pt>
                <c:pt idx="93">
                  <c:v>0.61263000000000001</c:v>
                </c:pt>
                <c:pt idx="94">
                  <c:v>0.61263000000000001</c:v>
                </c:pt>
                <c:pt idx="95">
                  <c:v>0.59694999999999998</c:v>
                </c:pt>
                <c:pt idx="96">
                  <c:v>0.61263000000000001</c:v>
                </c:pt>
                <c:pt idx="97">
                  <c:v>0.62831999999999999</c:v>
                </c:pt>
                <c:pt idx="98">
                  <c:v>0.61263000000000001</c:v>
                </c:pt>
                <c:pt idx="99">
                  <c:v>0.58126</c:v>
                </c:pt>
                <c:pt idx="100">
                  <c:v>0.59694999999999998</c:v>
                </c:pt>
                <c:pt idx="101">
                  <c:v>0.58126</c:v>
                </c:pt>
                <c:pt idx="102">
                  <c:v>0.58126</c:v>
                </c:pt>
                <c:pt idx="103">
                  <c:v>0.56557000000000002</c:v>
                </c:pt>
                <c:pt idx="104">
                  <c:v>0.58126</c:v>
                </c:pt>
                <c:pt idx="105">
                  <c:v>0.56557000000000002</c:v>
                </c:pt>
                <c:pt idx="106">
                  <c:v>0.56557000000000002</c:v>
                </c:pt>
                <c:pt idx="107">
                  <c:v>0.53420000000000001</c:v>
                </c:pt>
                <c:pt idx="108">
                  <c:v>0.53420000000000001</c:v>
                </c:pt>
                <c:pt idx="109">
                  <c:v>0.54988999999999999</c:v>
                </c:pt>
                <c:pt idx="110">
                  <c:v>0.54988999999999999</c:v>
                </c:pt>
                <c:pt idx="111">
                  <c:v>0.51851000000000003</c:v>
                </c:pt>
                <c:pt idx="112">
                  <c:v>0.51851000000000003</c:v>
                </c:pt>
                <c:pt idx="113">
                  <c:v>0.53420000000000001</c:v>
                </c:pt>
                <c:pt idx="114">
                  <c:v>0.51851000000000003</c:v>
                </c:pt>
                <c:pt idx="115">
                  <c:v>0.50283</c:v>
                </c:pt>
                <c:pt idx="116">
                  <c:v>0.50283</c:v>
                </c:pt>
                <c:pt idx="117">
                  <c:v>0.48714000000000002</c:v>
                </c:pt>
                <c:pt idx="118">
                  <c:v>0.48714000000000002</c:v>
                </c:pt>
                <c:pt idx="119">
                  <c:v>0.47145999999999999</c:v>
                </c:pt>
                <c:pt idx="120">
                  <c:v>0.48714000000000002</c:v>
                </c:pt>
                <c:pt idx="121">
                  <c:v>0.47145999999999999</c:v>
                </c:pt>
                <c:pt idx="122">
                  <c:v>0.48714000000000002</c:v>
                </c:pt>
                <c:pt idx="123">
                  <c:v>0.45577000000000001</c:v>
                </c:pt>
                <c:pt idx="124">
                  <c:v>0.47145999999999999</c:v>
                </c:pt>
                <c:pt idx="125">
                  <c:v>0.45577000000000001</c:v>
                </c:pt>
                <c:pt idx="126">
                  <c:v>0.47145999999999999</c:v>
                </c:pt>
                <c:pt idx="127">
                  <c:v>0.44007999999999997</c:v>
                </c:pt>
                <c:pt idx="128">
                  <c:v>0.44007999999999997</c:v>
                </c:pt>
                <c:pt idx="129">
                  <c:v>0.4244</c:v>
                </c:pt>
                <c:pt idx="130">
                  <c:v>0.44007999999999997</c:v>
                </c:pt>
                <c:pt idx="131">
                  <c:v>0.40870999999999996</c:v>
                </c:pt>
                <c:pt idx="132">
                  <c:v>0.40870999999999996</c:v>
                </c:pt>
                <c:pt idx="133">
                  <c:v>0.44007999999999997</c:v>
                </c:pt>
                <c:pt idx="134">
                  <c:v>0.4244</c:v>
                </c:pt>
                <c:pt idx="135">
                  <c:v>0.40870999999999996</c:v>
                </c:pt>
                <c:pt idx="136">
                  <c:v>0.40870999999999996</c:v>
                </c:pt>
                <c:pt idx="137">
                  <c:v>0.39301999999999998</c:v>
                </c:pt>
                <c:pt idx="138">
                  <c:v>0.39301999999999998</c:v>
                </c:pt>
                <c:pt idx="139">
                  <c:v>0.40870999999999996</c:v>
                </c:pt>
                <c:pt idx="140">
                  <c:v>0.37733999999999995</c:v>
                </c:pt>
                <c:pt idx="141">
                  <c:v>0.39301999999999998</c:v>
                </c:pt>
                <c:pt idx="142">
                  <c:v>0.37733999999999995</c:v>
                </c:pt>
                <c:pt idx="143">
                  <c:v>0.34597</c:v>
                </c:pt>
                <c:pt idx="144">
                  <c:v>0.37733999999999995</c:v>
                </c:pt>
                <c:pt idx="145">
                  <c:v>0.36165000000000003</c:v>
                </c:pt>
                <c:pt idx="146">
                  <c:v>0.36165000000000003</c:v>
                </c:pt>
                <c:pt idx="147">
                  <c:v>0.34597</c:v>
                </c:pt>
                <c:pt idx="148">
                  <c:v>0.34597</c:v>
                </c:pt>
                <c:pt idx="149">
                  <c:v>0.36165000000000003</c:v>
                </c:pt>
                <c:pt idx="150">
                  <c:v>0.34597</c:v>
                </c:pt>
                <c:pt idx="151">
                  <c:v>0.34597</c:v>
                </c:pt>
                <c:pt idx="152">
                  <c:v>0.34597</c:v>
                </c:pt>
                <c:pt idx="153">
                  <c:v>0.33028000000000002</c:v>
                </c:pt>
                <c:pt idx="154">
                  <c:v>0.36165000000000003</c:v>
                </c:pt>
                <c:pt idx="155">
                  <c:v>0.33028000000000002</c:v>
                </c:pt>
                <c:pt idx="156">
                  <c:v>0.34597</c:v>
                </c:pt>
                <c:pt idx="157">
                  <c:v>0.31459000000000004</c:v>
                </c:pt>
                <c:pt idx="158">
                  <c:v>0.31459000000000004</c:v>
                </c:pt>
                <c:pt idx="159">
                  <c:v>0.28322000000000003</c:v>
                </c:pt>
                <c:pt idx="160">
                  <c:v>0.28322000000000003</c:v>
                </c:pt>
                <c:pt idx="161">
                  <c:v>0.31459000000000004</c:v>
                </c:pt>
                <c:pt idx="162">
                  <c:v>0.29891000000000001</c:v>
                </c:pt>
                <c:pt idx="163">
                  <c:v>0.25185000000000002</c:v>
                </c:pt>
                <c:pt idx="164">
                  <c:v>0.25185000000000002</c:v>
                </c:pt>
                <c:pt idx="165">
                  <c:v>0.28322000000000003</c:v>
                </c:pt>
                <c:pt idx="166">
                  <c:v>0.28322000000000003</c:v>
                </c:pt>
                <c:pt idx="167">
                  <c:v>0.26752999999999999</c:v>
                </c:pt>
                <c:pt idx="168">
                  <c:v>0.28322000000000003</c:v>
                </c:pt>
                <c:pt idx="169">
                  <c:v>0.23616000000000001</c:v>
                </c:pt>
                <c:pt idx="170">
                  <c:v>0.23616000000000001</c:v>
                </c:pt>
                <c:pt idx="171">
                  <c:v>0.26752999999999999</c:v>
                </c:pt>
                <c:pt idx="172">
                  <c:v>0.23616000000000001</c:v>
                </c:pt>
                <c:pt idx="173">
                  <c:v>0.20479</c:v>
                </c:pt>
                <c:pt idx="174">
                  <c:v>0.20479</c:v>
                </c:pt>
                <c:pt idx="175">
                  <c:v>0.22047</c:v>
                </c:pt>
                <c:pt idx="176">
                  <c:v>0.22047</c:v>
                </c:pt>
                <c:pt idx="177">
                  <c:v>0.20479</c:v>
                </c:pt>
                <c:pt idx="178">
                  <c:v>0.22047</c:v>
                </c:pt>
                <c:pt idx="179">
                  <c:v>0.18909999999999999</c:v>
                </c:pt>
                <c:pt idx="180">
                  <c:v>0.20479</c:v>
                </c:pt>
                <c:pt idx="181">
                  <c:v>0.17341999999999999</c:v>
                </c:pt>
                <c:pt idx="182">
                  <c:v>0.18909999999999999</c:v>
                </c:pt>
                <c:pt idx="183">
                  <c:v>0.17341999999999999</c:v>
                </c:pt>
                <c:pt idx="184">
                  <c:v>0.17341999999999999</c:v>
                </c:pt>
                <c:pt idx="185">
                  <c:v>0.22047</c:v>
                </c:pt>
                <c:pt idx="186">
                  <c:v>0.23616000000000001</c:v>
                </c:pt>
                <c:pt idx="187">
                  <c:v>0.18909999999999999</c:v>
                </c:pt>
                <c:pt idx="188">
                  <c:v>0.20479</c:v>
                </c:pt>
                <c:pt idx="189">
                  <c:v>0.23616000000000001</c:v>
                </c:pt>
                <c:pt idx="190">
                  <c:v>0.22047</c:v>
                </c:pt>
                <c:pt idx="191">
                  <c:v>0.25185000000000002</c:v>
                </c:pt>
                <c:pt idx="192">
                  <c:v>0.23616000000000001</c:v>
                </c:pt>
                <c:pt idx="193">
                  <c:v>0.28322000000000003</c:v>
                </c:pt>
                <c:pt idx="194">
                  <c:v>0.28322000000000003</c:v>
                </c:pt>
                <c:pt idx="195">
                  <c:v>0.29891000000000001</c:v>
                </c:pt>
                <c:pt idx="196">
                  <c:v>0.29891000000000001</c:v>
                </c:pt>
                <c:pt idx="197">
                  <c:v>0.31459000000000004</c:v>
                </c:pt>
                <c:pt idx="198">
                  <c:v>0.31459000000000004</c:v>
                </c:pt>
                <c:pt idx="199">
                  <c:v>0.33028000000000002</c:v>
                </c:pt>
                <c:pt idx="200">
                  <c:v>0.31459000000000004</c:v>
                </c:pt>
                <c:pt idx="201">
                  <c:v>0.34597</c:v>
                </c:pt>
                <c:pt idx="202">
                  <c:v>0.34597</c:v>
                </c:pt>
                <c:pt idx="203">
                  <c:v>0.33028000000000002</c:v>
                </c:pt>
                <c:pt idx="204">
                  <c:v>0.34597</c:v>
                </c:pt>
                <c:pt idx="205">
                  <c:v>0.36165000000000003</c:v>
                </c:pt>
                <c:pt idx="206">
                  <c:v>0.34597</c:v>
                </c:pt>
                <c:pt idx="207">
                  <c:v>0.36165000000000003</c:v>
                </c:pt>
                <c:pt idx="208">
                  <c:v>0.36165000000000003</c:v>
                </c:pt>
                <c:pt idx="209">
                  <c:v>0.37733999999999995</c:v>
                </c:pt>
                <c:pt idx="210">
                  <c:v>0.36165000000000003</c:v>
                </c:pt>
                <c:pt idx="211">
                  <c:v>0.39301999999999998</c:v>
                </c:pt>
                <c:pt idx="212">
                  <c:v>0.39301999999999998</c:v>
                </c:pt>
                <c:pt idx="213">
                  <c:v>0.40870999999999996</c:v>
                </c:pt>
                <c:pt idx="214">
                  <c:v>0.40870999999999996</c:v>
                </c:pt>
                <c:pt idx="215">
                  <c:v>0.39301999999999998</c:v>
                </c:pt>
                <c:pt idx="216">
                  <c:v>0.40870999999999996</c:v>
                </c:pt>
                <c:pt idx="217">
                  <c:v>0.39301999999999998</c:v>
                </c:pt>
                <c:pt idx="218">
                  <c:v>0.40870999999999996</c:v>
                </c:pt>
                <c:pt idx="219">
                  <c:v>0.44007999999999997</c:v>
                </c:pt>
                <c:pt idx="220">
                  <c:v>0.44007999999999997</c:v>
                </c:pt>
                <c:pt idx="221">
                  <c:v>0.4244</c:v>
                </c:pt>
                <c:pt idx="222">
                  <c:v>0.44007999999999997</c:v>
                </c:pt>
                <c:pt idx="223">
                  <c:v>0.48714000000000002</c:v>
                </c:pt>
                <c:pt idx="224">
                  <c:v>0.48714000000000002</c:v>
                </c:pt>
                <c:pt idx="225">
                  <c:v>0.44007999999999997</c:v>
                </c:pt>
                <c:pt idx="226">
                  <c:v>0.44007999999999997</c:v>
                </c:pt>
                <c:pt idx="227">
                  <c:v>0.47145999999999999</c:v>
                </c:pt>
                <c:pt idx="228">
                  <c:v>0.45577000000000001</c:v>
                </c:pt>
                <c:pt idx="229">
                  <c:v>0.47145999999999999</c:v>
                </c:pt>
                <c:pt idx="230">
                  <c:v>0.45577000000000001</c:v>
                </c:pt>
                <c:pt idx="231">
                  <c:v>0.48714000000000002</c:v>
                </c:pt>
                <c:pt idx="232">
                  <c:v>0.48714000000000002</c:v>
                </c:pt>
                <c:pt idx="233">
                  <c:v>0.51851000000000003</c:v>
                </c:pt>
                <c:pt idx="234">
                  <c:v>0.48714000000000002</c:v>
                </c:pt>
                <c:pt idx="235">
                  <c:v>0.51851000000000003</c:v>
                </c:pt>
                <c:pt idx="236">
                  <c:v>0.50283</c:v>
                </c:pt>
                <c:pt idx="237">
                  <c:v>0.53420000000000001</c:v>
                </c:pt>
                <c:pt idx="238">
                  <c:v>0.53420000000000001</c:v>
                </c:pt>
                <c:pt idx="239">
                  <c:v>0.51851000000000003</c:v>
                </c:pt>
                <c:pt idx="240">
                  <c:v>0.51851000000000003</c:v>
                </c:pt>
                <c:pt idx="241">
                  <c:v>0.56557000000000002</c:v>
                </c:pt>
                <c:pt idx="242">
                  <c:v>0.56557000000000002</c:v>
                </c:pt>
                <c:pt idx="243">
                  <c:v>0.54988999999999999</c:v>
                </c:pt>
                <c:pt idx="244">
                  <c:v>0.56557000000000002</c:v>
                </c:pt>
                <c:pt idx="245">
                  <c:v>0.58126</c:v>
                </c:pt>
                <c:pt idx="246">
                  <c:v>0.54988999999999999</c:v>
                </c:pt>
                <c:pt idx="247">
                  <c:v>0.58126</c:v>
                </c:pt>
                <c:pt idx="248">
                  <c:v>0.58126</c:v>
                </c:pt>
                <c:pt idx="249">
                  <c:v>0.59694999999999998</c:v>
                </c:pt>
                <c:pt idx="250">
                  <c:v>0.59694999999999998</c:v>
                </c:pt>
                <c:pt idx="251">
                  <c:v>0.61263000000000001</c:v>
                </c:pt>
                <c:pt idx="252">
                  <c:v>0.61263000000000001</c:v>
                </c:pt>
                <c:pt idx="253">
                  <c:v>0.58126</c:v>
                </c:pt>
                <c:pt idx="254">
                  <c:v>0.59694999999999998</c:v>
                </c:pt>
                <c:pt idx="255">
                  <c:v>0.61263000000000001</c:v>
                </c:pt>
                <c:pt idx="256">
                  <c:v>0.61263000000000001</c:v>
                </c:pt>
                <c:pt idx="257">
                  <c:v>0.62831999999999999</c:v>
                </c:pt>
                <c:pt idx="258">
                  <c:v>0.62831999999999999</c:v>
                </c:pt>
                <c:pt idx="259">
                  <c:v>0.61263000000000001</c:v>
                </c:pt>
                <c:pt idx="260">
                  <c:v>0.61263000000000001</c:v>
                </c:pt>
                <c:pt idx="261">
                  <c:v>0.64400000000000002</c:v>
                </c:pt>
                <c:pt idx="262">
                  <c:v>0.62831999999999999</c:v>
                </c:pt>
                <c:pt idx="263">
                  <c:v>0.65969</c:v>
                </c:pt>
                <c:pt idx="264">
                  <c:v>0.64400000000000002</c:v>
                </c:pt>
                <c:pt idx="265">
                  <c:v>0.65969</c:v>
                </c:pt>
                <c:pt idx="266">
                  <c:v>0.65969</c:v>
                </c:pt>
                <c:pt idx="267">
                  <c:v>0.65969</c:v>
                </c:pt>
                <c:pt idx="268">
                  <c:v>0.65969</c:v>
                </c:pt>
                <c:pt idx="269">
                  <c:v>0.67537999999999998</c:v>
                </c:pt>
                <c:pt idx="270">
                  <c:v>0.65969</c:v>
                </c:pt>
                <c:pt idx="271">
                  <c:v>0.67537999999999998</c:v>
                </c:pt>
                <c:pt idx="272">
                  <c:v>0.67537999999999998</c:v>
                </c:pt>
                <c:pt idx="273">
                  <c:v>0.69106000000000001</c:v>
                </c:pt>
                <c:pt idx="274">
                  <c:v>0.65969</c:v>
                </c:pt>
                <c:pt idx="275">
                  <c:v>0.69106000000000001</c:v>
                </c:pt>
                <c:pt idx="276">
                  <c:v>0.69106000000000001</c:v>
                </c:pt>
                <c:pt idx="277">
                  <c:v>0.67537999999999998</c:v>
                </c:pt>
                <c:pt idx="278">
                  <c:v>0.69106000000000001</c:v>
                </c:pt>
                <c:pt idx="279">
                  <c:v>0.73812</c:v>
                </c:pt>
                <c:pt idx="280">
                  <c:v>0.73812</c:v>
                </c:pt>
                <c:pt idx="281">
                  <c:v>0.70674999999999999</c:v>
                </c:pt>
                <c:pt idx="282">
                  <c:v>0.73812</c:v>
                </c:pt>
                <c:pt idx="283">
                  <c:v>0.73812</c:v>
                </c:pt>
                <c:pt idx="284">
                  <c:v>0.73812</c:v>
                </c:pt>
                <c:pt idx="285">
                  <c:v>0.73812</c:v>
                </c:pt>
                <c:pt idx="286">
                  <c:v>0.75381000000000009</c:v>
                </c:pt>
                <c:pt idx="287">
                  <c:v>0.73812</c:v>
                </c:pt>
                <c:pt idx="288">
                  <c:v>0.75381000000000009</c:v>
                </c:pt>
                <c:pt idx="289">
                  <c:v>0.76949000000000001</c:v>
                </c:pt>
                <c:pt idx="290">
                  <c:v>0.73812</c:v>
                </c:pt>
                <c:pt idx="291">
                  <c:v>0.78517999999999999</c:v>
                </c:pt>
                <c:pt idx="292">
                  <c:v>0.78517999999999999</c:v>
                </c:pt>
                <c:pt idx="293">
                  <c:v>0.80087000000000008</c:v>
                </c:pt>
                <c:pt idx="294">
                  <c:v>0.78517999999999999</c:v>
                </c:pt>
                <c:pt idx="295">
                  <c:v>0.80087000000000008</c:v>
                </c:pt>
                <c:pt idx="296">
                  <c:v>0.80087000000000008</c:v>
                </c:pt>
                <c:pt idx="297">
                  <c:v>0.83224000000000009</c:v>
                </c:pt>
                <c:pt idx="298">
                  <c:v>0.80087000000000008</c:v>
                </c:pt>
                <c:pt idx="299">
                  <c:v>0.78517999999999999</c:v>
                </c:pt>
                <c:pt idx="300">
                  <c:v>0.80087000000000008</c:v>
                </c:pt>
                <c:pt idx="301">
                  <c:v>0.81655000000000011</c:v>
                </c:pt>
                <c:pt idx="302">
                  <c:v>0.78517999999999999</c:v>
                </c:pt>
                <c:pt idx="303">
                  <c:v>0.83224000000000009</c:v>
                </c:pt>
                <c:pt idx="304">
                  <c:v>0.83224000000000009</c:v>
                </c:pt>
                <c:pt idx="305">
                  <c:v>0.84792999999999996</c:v>
                </c:pt>
                <c:pt idx="306">
                  <c:v>0.84792999999999996</c:v>
                </c:pt>
                <c:pt idx="307">
                  <c:v>0.83224000000000009</c:v>
                </c:pt>
                <c:pt idx="308">
                  <c:v>0.84792999999999996</c:v>
                </c:pt>
                <c:pt idx="309">
                  <c:v>0.83224000000000009</c:v>
                </c:pt>
                <c:pt idx="310">
                  <c:v>0.84792999999999996</c:v>
                </c:pt>
                <c:pt idx="311">
                  <c:v>0.86360999999999999</c:v>
                </c:pt>
                <c:pt idx="312">
                  <c:v>0.84792999999999996</c:v>
                </c:pt>
                <c:pt idx="313">
                  <c:v>0.86360999999999999</c:v>
                </c:pt>
                <c:pt idx="314">
                  <c:v>0.86360999999999999</c:v>
                </c:pt>
                <c:pt idx="315">
                  <c:v>0.87929999999999997</c:v>
                </c:pt>
                <c:pt idx="316">
                  <c:v>0.86360999999999999</c:v>
                </c:pt>
                <c:pt idx="317">
                  <c:v>0.89497999999999989</c:v>
                </c:pt>
                <c:pt idx="318">
                  <c:v>0.89497999999999989</c:v>
                </c:pt>
                <c:pt idx="319">
                  <c:v>0.91066999999999998</c:v>
                </c:pt>
                <c:pt idx="320">
                  <c:v>0.87929999999999997</c:v>
                </c:pt>
                <c:pt idx="321">
                  <c:v>0.91066999999999998</c:v>
                </c:pt>
                <c:pt idx="322">
                  <c:v>0.91066999999999998</c:v>
                </c:pt>
                <c:pt idx="323">
                  <c:v>0.91066999999999998</c:v>
                </c:pt>
                <c:pt idx="324">
                  <c:v>0.91066999999999998</c:v>
                </c:pt>
                <c:pt idx="325">
                  <c:v>0.92635999999999996</c:v>
                </c:pt>
                <c:pt idx="326">
                  <c:v>0.92635999999999996</c:v>
                </c:pt>
                <c:pt idx="327">
                  <c:v>0.91066999999999998</c:v>
                </c:pt>
                <c:pt idx="328">
                  <c:v>0.91066999999999998</c:v>
                </c:pt>
                <c:pt idx="329">
                  <c:v>0.92635999999999996</c:v>
                </c:pt>
                <c:pt idx="330">
                  <c:v>0.92635999999999996</c:v>
                </c:pt>
                <c:pt idx="331">
                  <c:v>0.94203999999999999</c:v>
                </c:pt>
                <c:pt idx="332">
                  <c:v>0.94203999999999999</c:v>
                </c:pt>
                <c:pt idx="333">
                  <c:v>0.91066999999999998</c:v>
                </c:pt>
                <c:pt idx="334">
                  <c:v>0.92635999999999996</c:v>
                </c:pt>
                <c:pt idx="335">
                  <c:v>0.95772999999999997</c:v>
                </c:pt>
                <c:pt idx="336">
                  <c:v>0.95772999999999997</c:v>
                </c:pt>
                <c:pt idx="337">
                  <c:v>0.97341999999999995</c:v>
                </c:pt>
                <c:pt idx="338">
                  <c:v>0.95772999999999997</c:v>
                </c:pt>
                <c:pt idx="339">
                  <c:v>0.97341999999999995</c:v>
                </c:pt>
                <c:pt idx="340">
                  <c:v>0.98909999999999998</c:v>
                </c:pt>
                <c:pt idx="341">
                  <c:v>0.98909999999999998</c:v>
                </c:pt>
                <c:pt idx="342">
                  <c:v>0.98909999999999998</c:v>
                </c:pt>
                <c:pt idx="343">
                  <c:v>0.98909999999999998</c:v>
                </c:pt>
                <c:pt idx="344">
                  <c:v>0.98909999999999998</c:v>
                </c:pt>
                <c:pt idx="345">
                  <c:v>1.02047</c:v>
                </c:pt>
                <c:pt idx="346">
                  <c:v>1.02047</c:v>
                </c:pt>
                <c:pt idx="347">
                  <c:v>1.0047900000000001</c:v>
                </c:pt>
                <c:pt idx="348">
                  <c:v>1.0047900000000001</c:v>
                </c:pt>
                <c:pt idx="349">
                  <c:v>1.02047</c:v>
                </c:pt>
                <c:pt idx="350">
                  <c:v>1.02047</c:v>
                </c:pt>
                <c:pt idx="351">
                  <c:v>1.03616</c:v>
                </c:pt>
                <c:pt idx="352">
                  <c:v>1.03616</c:v>
                </c:pt>
                <c:pt idx="353">
                  <c:v>1.02047</c:v>
                </c:pt>
                <c:pt idx="354">
                  <c:v>1.02047</c:v>
                </c:pt>
                <c:pt idx="355">
                  <c:v>1.03616</c:v>
                </c:pt>
                <c:pt idx="356">
                  <c:v>1.03616</c:v>
                </c:pt>
                <c:pt idx="357">
                  <c:v>1.05185</c:v>
                </c:pt>
                <c:pt idx="358">
                  <c:v>1.03616</c:v>
                </c:pt>
                <c:pt idx="359">
                  <c:v>1.0675300000000001</c:v>
                </c:pt>
                <c:pt idx="360">
                  <c:v>1.05185</c:v>
                </c:pt>
                <c:pt idx="361">
                  <c:v>1.0675300000000001</c:v>
                </c:pt>
                <c:pt idx="362">
                  <c:v>1.05185</c:v>
                </c:pt>
                <c:pt idx="363">
                  <c:v>1.0832200000000001</c:v>
                </c:pt>
                <c:pt idx="364">
                  <c:v>1.0832200000000001</c:v>
                </c:pt>
                <c:pt idx="365">
                  <c:v>1.0675300000000001</c:v>
                </c:pt>
                <c:pt idx="366">
                  <c:v>1.0832200000000001</c:v>
                </c:pt>
                <c:pt idx="367">
                  <c:v>1.0989100000000001</c:v>
                </c:pt>
                <c:pt idx="368">
                  <c:v>1.0832200000000001</c:v>
                </c:pt>
                <c:pt idx="369">
                  <c:v>1.11459</c:v>
                </c:pt>
                <c:pt idx="370">
                  <c:v>1.11459</c:v>
                </c:pt>
                <c:pt idx="371">
                  <c:v>1.0989100000000001</c:v>
                </c:pt>
                <c:pt idx="372">
                  <c:v>1.0989100000000001</c:v>
                </c:pt>
                <c:pt idx="373">
                  <c:v>1.13028</c:v>
                </c:pt>
                <c:pt idx="374">
                  <c:v>1.11459</c:v>
                </c:pt>
                <c:pt idx="375">
                  <c:v>1.13028</c:v>
                </c:pt>
                <c:pt idx="376">
                  <c:v>1.13028</c:v>
                </c:pt>
                <c:pt idx="377">
                  <c:v>1.0989100000000001</c:v>
                </c:pt>
                <c:pt idx="378">
                  <c:v>1.11459</c:v>
                </c:pt>
                <c:pt idx="379">
                  <c:v>1.1459700000000002</c:v>
                </c:pt>
                <c:pt idx="380">
                  <c:v>1.13028</c:v>
                </c:pt>
                <c:pt idx="381">
                  <c:v>1.1616500000000001</c:v>
                </c:pt>
                <c:pt idx="382">
                  <c:v>1.1459700000000002</c:v>
                </c:pt>
                <c:pt idx="383">
                  <c:v>1.1616500000000001</c:v>
                </c:pt>
                <c:pt idx="384">
                  <c:v>1.1459700000000002</c:v>
                </c:pt>
                <c:pt idx="385">
                  <c:v>1.1616500000000001</c:v>
                </c:pt>
                <c:pt idx="386">
                  <c:v>1.1616500000000001</c:v>
                </c:pt>
                <c:pt idx="387">
                  <c:v>1.1616500000000001</c:v>
                </c:pt>
                <c:pt idx="388">
                  <c:v>1.1616500000000001</c:v>
                </c:pt>
                <c:pt idx="389">
                  <c:v>1.19302</c:v>
                </c:pt>
                <c:pt idx="390">
                  <c:v>1.1773400000000001</c:v>
                </c:pt>
                <c:pt idx="391">
                  <c:v>1.1616500000000001</c:v>
                </c:pt>
                <c:pt idx="392">
                  <c:v>1.1616500000000001</c:v>
                </c:pt>
                <c:pt idx="393">
                  <c:v>1.19302</c:v>
                </c:pt>
                <c:pt idx="394">
                  <c:v>1.1773400000000001</c:v>
                </c:pt>
                <c:pt idx="395">
                  <c:v>1.19302</c:v>
                </c:pt>
                <c:pt idx="396">
                  <c:v>1.19302</c:v>
                </c:pt>
                <c:pt idx="397">
                  <c:v>1.20871</c:v>
                </c:pt>
                <c:pt idx="398">
                  <c:v>1.19302</c:v>
                </c:pt>
                <c:pt idx="399">
                  <c:v>1.20871</c:v>
                </c:pt>
                <c:pt idx="400">
                  <c:v>1.20871</c:v>
                </c:pt>
                <c:pt idx="401">
                  <c:v>1.2400799999999998</c:v>
                </c:pt>
                <c:pt idx="402">
                  <c:v>1.2400799999999998</c:v>
                </c:pt>
                <c:pt idx="403">
                  <c:v>1.20871</c:v>
                </c:pt>
                <c:pt idx="404">
                  <c:v>1.2243999999999999</c:v>
                </c:pt>
                <c:pt idx="405">
                  <c:v>1.2557700000000001</c:v>
                </c:pt>
                <c:pt idx="406">
                  <c:v>1.2557700000000001</c:v>
                </c:pt>
                <c:pt idx="407">
                  <c:v>1.2400799999999998</c:v>
                </c:pt>
                <c:pt idx="408">
                  <c:v>1.2400799999999998</c:v>
                </c:pt>
                <c:pt idx="409">
                  <c:v>1.27146</c:v>
                </c:pt>
                <c:pt idx="410">
                  <c:v>1.2400799999999998</c:v>
                </c:pt>
                <c:pt idx="411">
                  <c:v>1.27146</c:v>
                </c:pt>
                <c:pt idx="412">
                  <c:v>1.2557700000000001</c:v>
                </c:pt>
                <c:pt idx="413">
                  <c:v>1.28714</c:v>
                </c:pt>
                <c:pt idx="414">
                  <c:v>1.28714</c:v>
                </c:pt>
                <c:pt idx="415">
                  <c:v>1.28714</c:v>
                </c:pt>
                <c:pt idx="416">
                  <c:v>1.28714</c:v>
                </c:pt>
                <c:pt idx="417">
                  <c:v>1.3028300000000002</c:v>
                </c:pt>
                <c:pt idx="418">
                  <c:v>1.3028300000000002</c:v>
                </c:pt>
                <c:pt idx="419">
                  <c:v>1.3342000000000001</c:v>
                </c:pt>
                <c:pt idx="420">
                  <c:v>1.3342000000000001</c:v>
                </c:pt>
                <c:pt idx="421">
                  <c:v>1.3028300000000002</c:v>
                </c:pt>
                <c:pt idx="422">
                  <c:v>1.3028300000000002</c:v>
                </c:pt>
                <c:pt idx="423">
                  <c:v>1.3185099999999998</c:v>
                </c:pt>
                <c:pt idx="424">
                  <c:v>1.3028300000000002</c:v>
                </c:pt>
                <c:pt idx="425">
                  <c:v>1.3342000000000001</c:v>
                </c:pt>
                <c:pt idx="426">
                  <c:v>1.3185099999999998</c:v>
                </c:pt>
                <c:pt idx="427">
                  <c:v>1.34989</c:v>
                </c:pt>
                <c:pt idx="428">
                  <c:v>1.34989</c:v>
                </c:pt>
                <c:pt idx="429">
                  <c:v>1.3342000000000001</c:v>
                </c:pt>
                <c:pt idx="430">
                  <c:v>1.3342000000000001</c:v>
                </c:pt>
                <c:pt idx="431">
                  <c:v>1.3655700000000002</c:v>
                </c:pt>
                <c:pt idx="432">
                  <c:v>1.34989</c:v>
                </c:pt>
                <c:pt idx="433">
                  <c:v>1.34989</c:v>
                </c:pt>
                <c:pt idx="434">
                  <c:v>1.34989</c:v>
                </c:pt>
                <c:pt idx="435">
                  <c:v>1.3655700000000002</c:v>
                </c:pt>
                <c:pt idx="436">
                  <c:v>1.34989</c:v>
                </c:pt>
                <c:pt idx="437">
                  <c:v>1.3969500000000001</c:v>
                </c:pt>
                <c:pt idx="438">
                  <c:v>1.3812599999999999</c:v>
                </c:pt>
                <c:pt idx="439">
                  <c:v>1.3655700000000002</c:v>
                </c:pt>
                <c:pt idx="440">
                  <c:v>1.3655700000000002</c:v>
                </c:pt>
                <c:pt idx="441">
                  <c:v>1.3969500000000001</c:v>
                </c:pt>
                <c:pt idx="442">
                  <c:v>1.3812599999999999</c:v>
                </c:pt>
                <c:pt idx="443">
                  <c:v>1.3969500000000001</c:v>
                </c:pt>
                <c:pt idx="444">
                  <c:v>1.3812599999999999</c:v>
                </c:pt>
                <c:pt idx="445">
                  <c:v>1.3969500000000001</c:v>
                </c:pt>
                <c:pt idx="446">
                  <c:v>1.4126300000000001</c:v>
                </c:pt>
                <c:pt idx="447">
                  <c:v>1.3969500000000001</c:v>
                </c:pt>
                <c:pt idx="448">
                  <c:v>1.3969500000000001</c:v>
                </c:pt>
                <c:pt idx="449">
                  <c:v>1.4283199999999998</c:v>
                </c:pt>
                <c:pt idx="450">
                  <c:v>1.4126300000000001</c:v>
                </c:pt>
                <c:pt idx="451">
                  <c:v>1.4283199999999998</c:v>
                </c:pt>
                <c:pt idx="452">
                  <c:v>1.4126300000000001</c:v>
                </c:pt>
                <c:pt idx="453">
                  <c:v>1.4126300000000001</c:v>
                </c:pt>
                <c:pt idx="454">
                  <c:v>1.444</c:v>
                </c:pt>
                <c:pt idx="455">
                  <c:v>1.4126300000000001</c:v>
                </c:pt>
                <c:pt idx="456">
                  <c:v>1.4126300000000001</c:v>
                </c:pt>
                <c:pt idx="457">
                  <c:v>1.444</c:v>
                </c:pt>
                <c:pt idx="458">
                  <c:v>1.444</c:v>
                </c:pt>
                <c:pt idx="459">
                  <c:v>1.4753799999999999</c:v>
                </c:pt>
                <c:pt idx="460">
                  <c:v>1.4753799999999999</c:v>
                </c:pt>
                <c:pt idx="461">
                  <c:v>1.4596899999999999</c:v>
                </c:pt>
                <c:pt idx="462">
                  <c:v>1.444</c:v>
                </c:pt>
                <c:pt idx="463">
                  <c:v>1.4753799999999999</c:v>
                </c:pt>
                <c:pt idx="464">
                  <c:v>1.4753799999999999</c:v>
                </c:pt>
                <c:pt idx="465">
                  <c:v>1.4910599999999998</c:v>
                </c:pt>
                <c:pt idx="466">
                  <c:v>1.4753799999999999</c:v>
                </c:pt>
                <c:pt idx="467">
                  <c:v>1.4910599999999998</c:v>
                </c:pt>
                <c:pt idx="468">
                  <c:v>1.4910599999999998</c:v>
                </c:pt>
                <c:pt idx="469">
                  <c:v>1.50675</c:v>
                </c:pt>
                <c:pt idx="470">
                  <c:v>1.50675</c:v>
                </c:pt>
                <c:pt idx="471">
                  <c:v>1.4910599999999998</c:v>
                </c:pt>
                <c:pt idx="472">
                  <c:v>1.50675</c:v>
                </c:pt>
                <c:pt idx="473">
                  <c:v>1.4910599999999998</c:v>
                </c:pt>
                <c:pt idx="474">
                  <c:v>1.50675</c:v>
                </c:pt>
                <c:pt idx="475">
                  <c:v>1.52244</c:v>
                </c:pt>
                <c:pt idx="476">
                  <c:v>1.52244</c:v>
                </c:pt>
                <c:pt idx="477">
                  <c:v>1.52244</c:v>
                </c:pt>
                <c:pt idx="478">
                  <c:v>1.50675</c:v>
                </c:pt>
                <c:pt idx="479">
                  <c:v>1.5538099999999999</c:v>
                </c:pt>
                <c:pt idx="480">
                  <c:v>1.5538099999999999</c:v>
                </c:pt>
                <c:pt idx="481">
                  <c:v>1.5381200000000002</c:v>
                </c:pt>
                <c:pt idx="482">
                  <c:v>1.5538099999999999</c:v>
                </c:pt>
                <c:pt idx="483">
                  <c:v>1.5538099999999999</c:v>
                </c:pt>
                <c:pt idx="484">
                  <c:v>1.5538099999999999</c:v>
                </c:pt>
                <c:pt idx="485">
                  <c:v>1.5694900000000001</c:v>
                </c:pt>
                <c:pt idx="486">
                  <c:v>1.5694900000000001</c:v>
                </c:pt>
                <c:pt idx="487">
                  <c:v>1.5538099999999999</c:v>
                </c:pt>
                <c:pt idx="488">
                  <c:v>1.5538099999999999</c:v>
                </c:pt>
                <c:pt idx="489">
                  <c:v>1.5851799999999998</c:v>
                </c:pt>
                <c:pt idx="490">
                  <c:v>1.5694900000000001</c:v>
                </c:pt>
                <c:pt idx="491">
                  <c:v>1.60087</c:v>
                </c:pt>
                <c:pt idx="492">
                  <c:v>1.60087</c:v>
                </c:pt>
                <c:pt idx="493">
                  <c:v>1.5851799999999998</c:v>
                </c:pt>
                <c:pt idx="494">
                  <c:v>1.5851799999999998</c:v>
                </c:pt>
                <c:pt idx="495">
                  <c:v>1.60087</c:v>
                </c:pt>
                <c:pt idx="496">
                  <c:v>1.5851799999999998</c:v>
                </c:pt>
                <c:pt idx="497">
                  <c:v>1.6165499999999999</c:v>
                </c:pt>
                <c:pt idx="498">
                  <c:v>1.6165499999999999</c:v>
                </c:pt>
                <c:pt idx="499">
                  <c:v>1.60087</c:v>
                </c:pt>
                <c:pt idx="500">
                  <c:v>1.60087</c:v>
                </c:pt>
                <c:pt idx="501">
                  <c:v>1.6165499999999999</c:v>
                </c:pt>
                <c:pt idx="502">
                  <c:v>1.60087</c:v>
                </c:pt>
                <c:pt idx="503">
                  <c:v>1.6165499999999999</c:v>
                </c:pt>
                <c:pt idx="504">
                  <c:v>1.6165499999999999</c:v>
                </c:pt>
                <c:pt idx="505">
                  <c:v>1.6479299999999999</c:v>
                </c:pt>
                <c:pt idx="506">
                  <c:v>1.6322400000000001</c:v>
                </c:pt>
                <c:pt idx="507">
                  <c:v>1.6479299999999999</c:v>
                </c:pt>
                <c:pt idx="508">
                  <c:v>1.6165499999999999</c:v>
                </c:pt>
                <c:pt idx="509">
                  <c:v>1.6479299999999999</c:v>
                </c:pt>
                <c:pt idx="510">
                  <c:v>1.6479299999999999</c:v>
                </c:pt>
                <c:pt idx="511">
                  <c:v>1.66361</c:v>
                </c:pt>
                <c:pt idx="512">
                  <c:v>1.66361</c:v>
                </c:pt>
                <c:pt idx="513">
                  <c:v>1.6479299999999999</c:v>
                </c:pt>
                <c:pt idx="514">
                  <c:v>1.66361</c:v>
                </c:pt>
                <c:pt idx="515">
                  <c:v>1.66361</c:v>
                </c:pt>
                <c:pt idx="516">
                  <c:v>1.66361</c:v>
                </c:pt>
                <c:pt idx="517">
                  <c:v>1.6793</c:v>
                </c:pt>
                <c:pt idx="518">
                  <c:v>1.6793</c:v>
                </c:pt>
                <c:pt idx="519">
                  <c:v>1.66361</c:v>
                </c:pt>
                <c:pt idx="520">
                  <c:v>1.6793</c:v>
                </c:pt>
                <c:pt idx="521">
                  <c:v>1.6949800000000002</c:v>
                </c:pt>
                <c:pt idx="522">
                  <c:v>1.6949800000000002</c:v>
                </c:pt>
                <c:pt idx="523">
                  <c:v>1.7106699999999999</c:v>
                </c:pt>
                <c:pt idx="524">
                  <c:v>1.6949800000000002</c:v>
                </c:pt>
                <c:pt idx="525">
                  <c:v>1.7263600000000001</c:v>
                </c:pt>
                <c:pt idx="526">
                  <c:v>1.7263600000000001</c:v>
                </c:pt>
                <c:pt idx="527">
                  <c:v>1.7106699999999999</c:v>
                </c:pt>
                <c:pt idx="528">
                  <c:v>1.7106699999999999</c:v>
                </c:pt>
                <c:pt idx="529">
                  <c:v>1.7263600000000001</c:v>
                </c:pt>
                <c:pt idx="530">
                  <c:v>1.7106699999999999</c:v>
                </c:pt>
                <c:pt idx="531">
                  <c:v>1.7263600000000001</c:v>
                </c:pt>
                <c:pt idx="532">
                  <c:v>1.7263600000000001</c:v>
                </c:pt>
                <c:pt idx="533">
                  <c:v>1.74204</c:v>
                </c:pt>
                <c:pt idx="534">
                  <c:v>1.74204</c:v>
                </c:pt>
                <c:pt idx="535">
                  <c:v>1.75773</c:v>
                </c:pt>
                <c:pt idx="536">
                  <c:v>1.74204</c:v>
                </c:pt>
                <c:pt idx="537">
                  <c:v>1.75773</c:v>
                </c:pt>
                <c:pt idx="538">
                  <c:v>1.75773</c:v>
                </c:pt>
                <c:pt idx="539">
                  <c:v>1.77342</c:v>
                </c:pt>
                <c:pt idx="540">
                  <c:v>1.75773</c:v>
                </c:pt>
                <c:pt idx="541">
                  <c:v>1.77342</c:v>
                </c:pt>
                <c:pt idx="542">
                  <c:v>1.77342</c:v>
                </c:pt>
                <c:pt idx="543">
                  <c:v>1.7891000000000001</c:v>
                </c:pt>
                <c:pt idx="544">
                  <c:v>1.7891000000000001</c:v>
                </c:pt>
                <c:pt idx="545">
                  <c:v>1.75773</c:v>
                </c:pt>
                <c:pt idx="546">
                  <c:v>1.77342</c:v>
                </c:pt>
                <c:pt idx="547">
                  <c:v>1.8047900000000001</c:v>
                </c:pt>
                <c:pt idx="548">
                  <c:v>1.7891000000000001</c:v>
                </c:pt>
                <c:pt idx="549">
                  <c:v>1.8047900000000001</c:v>
                </c:pt>
                <c:pt idx="550">
                  <c:v>1.8047900000000001</c:v>
                </c:pt>
                <c:pt idx="551">
                  <c:v>1.83616</c:v>
                </c:pt>
                <c:pt idx="552">
                  <c:v>1.83616</c:v>
                </c:pt>
                <c:pt idx="553">
                  <c:v>1.83616</c:v>
                </c:pt>
                <c:pt idx="554">
                  <c:v>1.8204699999999998</c:v>
                </c:pt>
                <c:pt idx="555">
                  <c:v>1.83616</c:v>
                </c:pt>
                <c:pt idx="556">
                  <c:v>1.8204699999999998</c:v>
                </c:pt>
                <c:pt idx="557">
                  <c:v>1.83616</c:v>
                </c:pt>
                <c:pt idx="558">
                  <c:v>1.83616</c:v>
                </c:pt>
                <c:pt idx="559">
                  <c:v>1.8204699999999998</c:v>
                </c:pt>
                <c:pt idx="560">
                  <c:v>1.83616</c:v>
                </c:pt>
                <c:pt idx="561">
                  <c:v>1.8518499999999998</c:v>
                </c:pt>
                <c:pt idx="562">
                  <c:v>1.8518499999999998</c:v>
                </c:pt>
                <c:pt idx="563">
                  <c:v>1.8675299999999999</c:v>
                </c:pt>
                <c:pt idx="564">
                  <c:v>1.8518499999999998</c:v>
                </c:pt>
                <c:pt idx="565">
                  <c:v>1.8675299999999999</c:v>
                </c:pt>
                <c:pt idx="566">
                  <c:v>1.8675299999999999</c:v>
                </c:pt>
                <c:pt idx="567">
                  <c:v>1.8675299999999999</c:v>
                </c:pt>
                <c:pt idx="568">
                  <c:v>1.8675299999999999</c:v>
                </c:pt>
                <c:pt idx="569">
                  <c:v>1.8832199999999999</c:v>
                </c:pt>
                <c:pt idx="570">
                  <c:v>1.8989100000000001</c:v>
                </c:pt>
                <c:pt idx="571">
                  <c:v>1.8675299999999999</c:v>
                </c:pt>
                <c:pt idx="572">
                  <c:v>1.8832199999999999</c:v>
                </c:pt>
                <c:pt idx="573">
                  <c:v>1.8989100000000001</c:v>
                </c:pt>
                <c:pt idx="574">
                  <c:v>1.8989100000000001</c:v>
                </c:pt>
                <c:pt idx="575">
                  <c:v>1.91459</c:v>
                </c:pt>
                <c:pt idx="576">
                  <c:v>1.91459</c:v>
                </c:pt>
                <c:pt idx="577">
                  <c:v>1.8989100000000001</c:v>
                </c:pt>
                <c:pt idx="578">
                  <c:v>1.8989100000000001</c:v>
                </c:pt>
                <c:pt idx="579">
                  <c:v>1.91459</c:v>
                </c:pt>
                <c:pt idx="580">
                  <c:v>1.8989100000000001</c:v>
                </c:pt>
                <c:pt idx="581">
                  <c:v>1.91459</c:v>
                </c:pt>
                <c:pt idx="582">
                  <c:v>1.91459</c:v>
                </c:pt>
                <c:pt idx="583">
                  <c:v>1.91459</c:v>
                </c:pt>
                <c:pt idx="584">
                  <c:v>1.91459</c:v>
                </c:pt>
                <c:pt idx="585">
                  <c:v>1.94597</c:v>
                </c:pt>
                <c:pt idx="586">
                  <c:v>1.9616500000000001</c:v>
                </c:pt>
                <c:pt idx="587">
                  <c:v>1.93028</c:v>
                </c:pt>
                <c:pt idx="588">
                  <c:v>1.93028</c:v>
                </c:pt>
                <c:pt idx="589">
                  <c:v>1.94597</c:v>
                </c:pt>
                <c:pt idx="590">
                  <c:v>1.93028</c:v>
                </c:pt>
                <c:pt idx="591">
                  <c:v>1.9616500000000001</c:v>
                </c:pt>
                <c:pt idx="592">
                  <c:v>1.9616500000000001</c:v>
                </c:pt>
                <c:pt idx="593">
                  <c:v>1.9773399999999999</c:v>
                </c:pt>
                <c:pt idx="594">
                  <c:v>1.94597</c:v>
                </c:pt>
                <c:pt idx="595">
                  <c:v>1.9773399999999999</c:v>
                </c:pt>
                <c:pt idx="596">
                  <c:v>1.9773399999999999</c:v>
                </c:pt>
                <c:pt idx="597">
                  <c:v>1.94597</c:v>
                </c:pt>
                <c:pt idx="598">
                  <c:v>1.93028</c:v>
                </c:pt>
                <c:pt idx="599">
                  <c:v>1.94597</c:v>
                </c:pt>
                <c:pt idx="600">
                  <c:v>1.94597</c:v>
                </c:pt>
                <c:pt idx="601">
                  <c:v>1.9616500000000001</c:v>
                </c:pt>
                <c:pt idx="602">
                  <c:v>1.9616500000000001</c:v>
                </c:pt>
                <c:pt idx="603">
                  <c:v>1.94597</c:v>
                </c:pt>
                <c:pt idx="604">
                  <c:v>1.94597</c:v>
                </c:pt>
                <c:pt idx="605">
                  <c:v>1.93028</c:v>
                </c:pt>
                <c:pt idx="606">
                  <c:v>1.93028</c:v>
                </c:pt>
                <c:pt idx="607">
                  <c:v>1.91459</c:v>
                </c:pt>
                <c:pt idx="608">
                  <c:v>1.93028</c:v>
                </c:pt>
                <c:pt idx="609">
                  <c:v>1.94597</c:v>
                </c:pt>
                <c:pt idx="610">
                  <c:v>1.94597</c:v>
                </c:pt>
                <c:pt idx="611">
                  <c:v>1.91459</c:v>
                </c:pt>
                <c:pt idx="612">
                  <c:v>1.94597</c:v>
                </c:pt>
                <c:pt idx="613">
                  <c:v>1.91459</c:v>
                </c:pt>
                <c:pt idx="614">
                  <c:v>1.93028</c:v>
                </c:pt>
                <c:pt idx="615">
                  <c:v>1.91459</c:v>
                </c:pt>
                <c:pt idx="616">
                  <c:v>1.91459</c:v>
                </c:pt>
                <c:pt idx="617">
                  <c:v>1.93028</c:v>
                </c:pt>
                <c:pt idx="618">
                  <c:v>1.91459</c:v>
                </c:pt>
                <c:pt idx="619">
                  <c:v>1.93028</c:v>
                </c:pt>
                <c:pt idx="620">
                  <c:v>1.93028</c:v>
                </c:pt>
                <c:pt idx="621">
                  <c:v>1.8989100000000001</c:v>
                </c:pt>
                <c:pt idx="622">
                  <c:v>1.91459</c:v>
                </c:pt>
                <c:pt idx="623">
                  <c:v>1.8989100000000001</c:v>
                </c:pt>
                <c:pt idx="624">
                  <c:v>1.91459</c:v>
                </c:pt>
                <c:pt idx="625">
                  <c:v>1.8989100000000001</c:v>
                </c:pt>
                <c:pt idx="626">
                  <c:v>1.91459</c:v>
                </c:pt>
                <c:pt idx="627">
                  <c:v>1.8989100000000001</c:v>
                </c:pt>
                <c:pt idx="628">
                  <c:v>1.8989100000000001</c:v>
                </c:pt>
                <c:pt idx="629">
                  <c:v>1.91459</c:v>
                </c:pt>
                <c:pt idx="630">
                  <c:v>1.91459</c:v>
                </c:pt>
                <c:pt idx="631">
                  <c:v>1.8832199999999999</c:v>
                </c:pt>
                <c:pt idx="632">
                  <c:v>1.8832199999999999</c:v>
                </c:pt>
                <c:pt idx="633">
                  <c:v>1.91459</c:v>
                </c:pt>
                <c:pt idx="634">
                  <c:v>1.8989100000000001</c:v>
                </c:pt>
                <c:pt idx="635">
                  <c:v>1.8675299999999999</c:v>
                </c:pt>
                <c:pt idx="636">
                  <c:v>1.8832199999999999</c:v>
                </c:pt>
                <c:pt idx="637">
                  <c:v>1.8675299999999999</c:v>
                </c:pt>
                <c:pt idx="638">
                  <c:v>1.8675299999999999</c:v>
                </c:pt>
                <c:pt idx="639">
                  <c:v>1.8989100000000001</c:v>
                </c:pt>
                <c:pt idx="640">
                  <c:v>1.8675299999999999</c:v>
                </c:pt>
                <c:pt idx="641">
                  <c:v>1.8989100000000001</c:v>
                </c:pt>
                <c:pt idx="642">
                  <c:v>1.8989100000000001</c:v>
                </c:pt>
                <c:pt idx="643">
                  <c:v>1.8832199999999999</c:v>
                </c:pt>
                <c:pt idx="644">
                  <c:v>1.8989100000000001</c:v>
                </c:pt>
                <c:pt idx="645">
                  <c:v>1.8832199999999999</c:v>
                </c:pt>
                <c:pt idx="646">
                  <c:v>1.8675299999999999</c:v>
                </c:pt>
                <c:pt idx="647">
                  <c:v>1.8832199999999999</c:v>
                </c:pt>
                <c:pt idx="648">
                  <c:v>1.8832199999999999</c:v>
                </c:pt>
                <c:pt idx="649">
                  <c:v>1.8989100000000001</c:v>
                </c:pt>
                <c:pt idx="650">
                  <c:v>1.8989100000000001</c:v>
                </c:pt>
                <c:pt idx="651">
                  <c:v>1.91459</c:v>
                </c:pt>
                <c:pt idx="652">
                  <c:v>1.8989100000000001</c:v>
                </c:pt>
                <c:pt idx="653">
                  <c:v>1.91459</c:v>
                </c:pt>
                <c:pt idx="654">
                  <c:v>1.8989100000000001</c:v>
                </c:pt>
                <c:pt idx="655">
                  <c:v>1.91459</c:v>
                </c:pt>
                <c:pt idx="656">
                  <c:v>1.91459</c:v>
                </c:pt>
                <c:pt idx="657">
                  <c:v>1.94597</c:v>
                </c:pt>
                <c:pt idx="658">
                  <c:v>1.93028</c:v>
                </c:pt>
                <c:pt idx="659">
                  <c:v>1.94597</c:v>
                </c:pt>
                <c:pt idx="660">
                  <c:v>1.94597</c:v>
                </c:pt>
                <c:pt idx="661">
                  <c:v>1.93028</c:v>
                </c:pt>
                <c:pt idx="662">
                  <c:v>1.94597</c:v>
                </c:pt>
                <c:pt idx="663">
                  <c:v>1.9616500000000001</c:v>
                </c:pt>
                <c:pt idx="664">
                  <c:v>1.9616500000000001</c:v>
                </c:pt>
                <c:pt idx="665">
                  <c:v>1.9773399999999999</c:v>
                </c:pt>
                <c:pt idx="666">
                  <c:v>1.9616500000000001</c:v>
                </c:pt>
                <c:pt idx="667">
                  <c:v>1.99302</c:v>
                </c:pt>
                <c:pt idx="668">
                  <c:v>1.9773399999999999</c:v>
                </c:pt>
                <c:pt idx="669">
                  <c:v>1.94597</c:v>
                </c:pt>
                <c:pt idx="670">
                  <c:v>1.9773399999999999</c:v>
                </c:pt>
                <c:pt idx="671">
                  <c:v>1.9616500000000001</c:v>
                </c:pt>
                <c:pt idx="672">
                  <c:v>1.9616500000000001</c:v>
                </c:pt>
                <c:pt idx="673">
                  <c:v>1.9773399999999999</c:v>
                </c:pt>
                <c:pt idx="674">
                  <c:v>1.9773399999999999</c:v>
                </c:pt>
                <c:pt idx="675">
                  <c:v>1.94597</c:v>
                </c:pt>
                <c:pt idx="676">
                  <c:v>1.93028</c:v>
                </c:pt>
                <c:pt idx="677">
                  <c:v>1.9616500000000001</c:v>
                </c:pt>
                <c:pt idx="678">
                  <c:v>1.94597</c:v>
                </c:pt>
                <c:pt idx="679">
                  <c:v>1.93028</c:v>
                </c:pt>
                <c:pt idx="680">
                  <c:v>1.93028</c:v>
                </c:pt>
                <c:pt idx="681">
                  <c:v>1.94597</c:v>
                </c:pt>
                <c:pt idx="682">
                  <c:v>1.94597</c:v>
                </c:pt>
                <c:pt idx="683">
                  <c:v>1.93028</c:v>
                </c:pt>
                <c:pt idx="684">
                  <c:v>1.94597</c:v>
                </c:pt>
                <c:pt idx="685">
                  <c:v>1.93028</c:v>
                </c:pt>
                <c:pt idx="686">
                  <c:v>1.93028</c:v>
                </c:pt>
                <c:pt idx="687">
                  <c:v>1.91459</c:v>
                </c:pt>
                <c:pt idx="688">
                  <c:v>1.91459</c:v>
                </c:pt>
                <c:pt idx="689">
                  <c:v>1.8989100000000001</c:v>
                </c:pt>
                <c:pt idx="690">
                  <c:v>1.93028</c:v>
                </c:pt>
                <c:pt idx="691">
                  <c:v>1.8989100000000001</c:v>
                </c:pt>
                <c:pt idx="692">
                  <c:v>1.8989100000000001</c:v>
                </c:pt>
                <c:pt idx="693">
                  <c:v>1.91459</c:v>
                </c:pt>
                <c:pt idx="694">
                  <c:v>1.91459</c:v>
                </c:pt>
                <c:pt idx="695">
                  <c:v>1.93028</c:v>
                </c:pt>
                <c:pt idx="696">
                  <c:v>1.91459</c:v>
                </c:pt>
                <c:pt idx="697">
                  <c:v>1.93028</c:v>
                </c:pt>
                <c:pt idx="698">
                  <c:v>1.91459</c:v>
                </c:pt>
                <c:pt idx="699">
                  <c:v>1.93028</c:v>
                </c:pt>
                <c:pt idx="700">
                  <c:v>1.91459</c:v>
                </c:pt>
                <c:pt idx="701">
                  <c:v>1.8989100000000001</c:v>
                </c:pt>
                <c:pt idx="702">
                  <c:v>1.8989100000000001</c:v>
                </c:pt>
                <c:pt idx="703">
                  <c:v>1.91459</c:v>
                </c:pt>
                <c:pt idx="704">
                  <c:v>1.91459</c:v>
                </c:pt>
                <c:pt idx="705">
                  <c:v>1.8989100000000001</c:v>
                </c:pt>
                <c:pt idx="706">
                  <c:v>1.8989100000000001</c:v>
                </c:pt>
                <c:pt idx="707">
                  <c:v>1.8832199999999999</c:v>
                </c:pt>
                <c:pt idx="708">
                  <c:v>1.8989100000000001</c:v>
                </c:pt>
                <c:pt idx="709">
                  <c:v>1.91459</c:v>
                </c:pt>
                <c:pt idx="710">
                  <c:v>1.8989100000000001</c:v>
                </c:pt>
                <c:pt idx="711">
                  <c:v>1.91459</c:v>
                </c:pt>
                <c:pt idx="712">
                  <c:v>1.91459</c:v>
                </c:pt>
                <c:pt idx="713">
                  <c:v>1.8989100000000001</c:v>
                </c:pt>
                <c:pt idx="714">
                  <c:v>1.91459</c:v>
                </c:pt>
                <c:pt idx="715">
                  <c:v>1.8989100000000001</c:v>
                </c:pt>
                <c:pt idx="716">
                  <c:v>1.8989100000000001</c:v>
                </c:pt>
                <c:pt idx="717">
                  <c:v>1.8832199999999999</c:v>
                </c:pt>
                <c:pt idx="718">
                  <c:v>1.8675299999999999</c:v>
                </c:pt>
                <c:pt idx="719">
                  <c:v>1.8989100000000001</c:v>
                </c:pt>
                <c:pt idx="720">
                  <c:v>1.8989100000000001</c:v>
                </c:pt>
                <c:pt idx="721">
                  <c:v>1.93028</c:v>
                </c:pt>
                <c:pt idx="722">
                  <c:v>1.91459</c:v>
                </c:pt>
                <c:pt idx="723">
                  <c:v>1.8989100000000001</c:v>
                </c:pt>
                <c:pt idx="724">
                  <c:v>1.8989100000000001</c:v>
                </c:pt>
                <c:pt idx="725">
                  <c:v>1.91459</c:v>
                </c:pt>
                <c:pt idx="726">
                  <c:v>1.91459</c:v>
                </c:pt>
                <c:pt idx="727">
                  <c:v>1.94597</c:v>
                </c:pt>
                <c:pt idx="728">
                  <c:v>1.94597</c:v>
                </c:pt>
                <c:pt idx="729">
                  <c:v>1.93028</c:v>
                </c:pt>
                <c:pt idx="730">
                  <c:v>1.94597</c:v>
                </c:pt>
                <c:pt idx="731">
                  <c:v>1.9616500000000001</c:v>
                </c:pt>
                <c:pt idx="732">
                  <c:v>1.9616500000000001</c:v>
                </c:pt>
                <c:pt idx="733">
                  <c:v>1.9773399999999999</c:v>
                </c:pt>
                <c:pt idx="734">
                  <c:v>1.9773399999999999</c:v>
                </c:pt>
                <c:pt idx="735">
                  <c:v>1.99302</c:v>
                </c:pt>
                <c:pt idx="736">
                  <c:v>1.9773399999999999</c:v>
                </c:pt>
                <c:pt idx="737">
                  <c:v>1.9616500000000001</c:v>
                </c:pt>
                <c:pt idx="738">
                  <c:v>1.9616500000000001</c:v>
                </c:pt>
                <c:pt idx="739">
                  <c:v>1.9773399999999999</c:v>
                </c:pt>
                <c:pt idx="740">
                  <c:v>1.9616500000000001</c:v>
                </c:pt>
                <c:pt idx="741">
                  <c:v>1.9773399999999999</c:v>
                </c:pt>
                <c:pt idx="742">
                  <c:v>1.9773399999999999</c:v>
                </c:pt>
                <c:pt idx="743">
                  <c:v>1.94597</c:v>
                </c:pt>
                <c:pt idx="744">
                  <c:v>1.94597</c:v>
                </c:pt>
                <c:pt idx="745">
                  <c:v>1.93028</c:v>
                </c:pt>
                <c:pt idx="746">
                  <c:v>1.94597</c:v>
                </c:pt>
                <c:pt idx="747">
                  <c:v>1.93028</c:v>
                </c:pt>
                <c:pt idx="748">
                  <c:v>1.93028</c:v>
                </c:pt>
                <c:pt idx="749">
                  <c:v>1.94597</c:v>
                </c:pt>
                <c:pt idx="750">
                  <c:v>1.94597</c:v>
                </c:pt>
                <c:pt idx="751">
                  <c:v>1.93028</c:v>
                </c:pt>
                <c:pt idx="752">
                  <c:v>1.94597</c:v>
                </c:pt>
                <c:pt idx="753">
                  <c:v>1.91459</c:v>
                </c:pt>
                <c:pt idx="754">
                  <c:v>1.93028</c:v>
                </c:pt>
                <c:pt idx="755">
                  <c:v>1.94597</c:v>
                </c:pt>
                <c:pt idx="756">
                  <c:v>1.93028</c:v>
                </c:pt>
                <c:pt idx="757">
                  <c:v>1.91459</c:v>
                </c:pt>
                <c:pt idx="758">
                  <c:v>1.91459</c:v>
                </c:pt>
                <c:pt idx="759">
                  <c:v>1.93028</c:v>
                </c:pt>
                <c:pt idx="760">
                  <c:v>1.93028</c:v>
                </c:pt>
                <c:pt idx="761">
                  <c:v>1.94597</c:v>
                </c:pt>
                <c:pt idx="762">
                  <c:v>1.93028</c:v>
                </c:pt>
                <c:pt idx="763">
                  <c:v>1.91459</c:v>
                </c:pt>
                <c:pt idx="764">
                  <c:v>1.91459</c:v>
                </c:pt>
                <c:pt idx="765">
                  <c:v>1.8989100000000001</c:v>
                </c:pt>
                <c:pt idx="766">
                  <c:v>1.91459</c:v>
                </c:pt>
                <c:pt idx="767">
                  <c:v>1.8989100000000001</c:v>
                </c:pt>
                <c:pt idx="768">
                  <c:v>1.91459</c:v>
                </c:pt>
                <c:pt idx="769">
                  <c:v>1.91459</c:v>
                </c:pt>
                <c:pt idx="770">
                  <c:v>1.91459</c:v>
                </c:pt>
                <c:pt idx="771">
                  <c:v>1.93028</c:v>
                </c:pt>
                <c:pt idx="772">
                  <c:v>1.91459</c:v>
                </c:pt>
                <c:pt idx="773">
                  <c:v>1.91459</c:v>
                </c:pt>
                <c:pt idx="774">
                  <c:v>1.91459</c:v>
                </c:pt>
                <c:pt idx="775">
                  <c:v>1.8832199999999999</c:v>
                </c:pt>
                <c:pt idx="776">
                  <c:v>1.91459</c:v>
                </c:pt>
                <c:pt idx="777">
                  <c:v>1.91459</c:v>
                </c:pt>
                <c:pt idx="778">
                  <c:v>1.93028</c:v>
                </c:pt>
                <c:pt idx="779">
                  <c:v>1.8989100000000001</c:v>
                </c:pt>
                <c:pt idx="780">
                  <c:v>1.8989100000000001</c:v>
                </c:pt>
                <c:pt idx="781">
                  <c:v>1.8989100000000001</c:v>
                </c:pt>
                <c:pt idx="782">
                  <c:v>1.8989100000000001</c:v>
                </c:pt>
                <c:pt idx="783">
                  <c:v>1.8675299999999999</c:v>
                </c:pt>
                <c:pt idx="784">
                  <c:v>1.8989100000000001</c:v>
                </c:pt>
                <c:pt idx="785">
                  <c:v>1.8832199999999999</c:v>
                </c:pt>
                <c:pt idx="786">
                  <c:v>1.8989100000000001</c:v>
                </c:pt>
                <c:pt idx="787">
                  <c:v>1.8832199999999999</c:v>
                </c:pt>
                <c:pt idx="788">
                  <c:v>1.8989100000000001</c:v>
                </c:pt>
                <c:pt idx="789">
                  <c:v>1.93028</c:v>
                </c:pt>
                <c:pt idx="790">
                  <c:v>1.91459</c:v>
                </c:pt>
                <c:pt idx="791">
                  <c:v>1.93028</c:v>
                </c:pt>
                <c:pt idx="792">
                  <c:v>1.91459</c:v>
                </c:pt>
                <c:pt idx="793">
                  <c:v>1.93028</c:v>
                </c:pt>
                <c:pt idx="794">
                  <c:v>1.93028</c:v>
                </c:pt>
                <c:pt idx="795">
                  <c:v>1.94597</c:v>
                </c:pt>
                <c:pt idx="796">
                  <c:v>1.93028</c:v>
                </c:pt>
                <c:pt idx="797">
                  <c:v>1.9616500000000001</c:v>
                </c:pt>
                <c:pt idx="798">
                  <c:v>1.9616500000000001</c:v>
                </c:pt>
                <c:pt idx="799">
                  <c:v>1.94597</c:v>
                </c:pt>
                <c:pt idx="800">
                  <c:v>1.9616500000000001</c:v>
                </c:pt>
                <c:pt idx="801">
                  <c:v>1.94597</c:v>
                </c:pt>
                <c:pt idx="802">
                  <c:v>1.94597</c:v>
                </c:pt>
                <c:pt idx="803">
                  <c:v>1.9773399999999999</c:v>
                </c:pt>
                <c:pt idx="804">
                  <c:v>1.99302</c:v>
                </c:pt>
                <c:pt idx="805">
                  <c:v>1.9616500000000001</c:v>
                </c:pt>
                <c:pt idx="806">
                  <c:v>1.94597</c:v>
                </c:pt>
                <c:pt idx="807">
                  <c:v>1.9773399999999999</c:v>
                </c:pt>
                <c:pt idx="808">
                  <c:v>1.9616500000000001</c:v>
                </c:pt>
                <c:pt idx="809">
                  <c:v>1.94597</c:v>
                </c:pt>
                <c:pt idx="810">
                  <c:v>1.9616500000000001</c:v>
                </c:pt>
                <c:pt idx="811">
                  <c:v>1.94597</c:v>
                </c:pt>
                <c:pt idx="812">
                  <c:v>1.94597</c:v>
                </c:pt>
                <c:pt idx="813">
                  <c:v>1.93028</c:v>
                </c:pt>
                <c:pt idx="814">
                  <c:v>1.94597</c:v>
                </c:pt>
                <c:pt idx="815">
                  <c:v>1.9616500000000001</c:v>
                </c:pt>
                <c:pt idx="816">
                  <c:v>1.9616500000000001</c:v>
                </c:pt>
                <c:pt idx="817">
                  <c:v>1.93028</c:v>
                </c:pt>
                <c:pt idx="818">
                  <c:v>1.93028</c:v>
                </c:pt>
                <c:pt idx="819">
                  <c:v>1.9616500000000001</c:v>
                </c:pt>
                <c:pt idx="820">
                  <c:v>1.93028</c:v>
                </c:pt>
                <c:pt idx="821">
                  <c:v>1.91459</c:v>
                </c:pt>
                <c:pt idx="822">
                  <c:v>1.91459</c:v>
                </c:pt>
                <c:pt idx="823">
                  <c:v>1.91459</c:v>
                </c:pt>
                <c:pt idx="824">
                  <c:v>1.93028</c:v>
                </c:pt>
                <c:pt idx="825">
                  <c:v>1.93028</c:v>
                </c:pt>
                <c:pt idx="826">
                  <c:v>1.93028</c:v>
                </c:pt>
                <c:pt idx="827">
                  <c:v>1.94597</c:v>
                </c:pt>
                <c:pt idx="828">
                  <c:v>1.93028</c:v>
                </c:pt>
                <c:pt idx="829">
                  <c:v>1.91459</c:v>
                </c:pt>
                <c:pt idx="830">
                  <c:v>1.91459</c:v>
                </c:pt>
                <c:pt idx="831">
                  <c:v>1.93028</c:v>
                </c:pt>
                <c:pt idx="832">
                  <c:v>1.93028</c:v>
                </c:pt>
                <c:pt idx="833">
                  <c:v>1.91459</c:v>
                </c:pt>
                <c:pt idx="834">
                  <c:v>1.91459</c:v>
                </c:pt>
                <c:pt idx="835">
                  <c:v>1.8989100000000001</c:v>
                </c:pt>
                <c:pt idx="836">
                  <c:v>1.91459</c:v>
                </c:pt>
                <c:pt idx="837">
                  <c:v>1.8989100000000001</c:v>
                </c:pt>
                <c:pt idx="838">
                  <c:v>1.91459</c:v>
                </c:pt>
                <c:pt idx="839">
                  <c:v>1.91459</c:v>
                </c:pt>
                <c:pt idx="840">
                  <c:v>1.91459</c:v>
                </c:pt>
                <c:pt idx="841">
                  <c:v>1.8989100000000001</c:v>
                </c:pt>
                <c:pt idx="842">
                  <c:v>1.91459</c:v>
                </c:pt>
                <c:pt idx="843">
                  <c:v>1.8989100000000001</c:v>
                </c:pt>
                <c:pt idx="844">
                  <c:v>1.91459</c:v>
                </c:pt>
                <c:pt idx="845">
                  <c:v>1.91459</c:v>
                </c:pt>
                <c:pt idx="846">
                  <c:v>1.8989100000000001</c:v>
                </c:pt>
                <c:pt idx="847">
                  <c:v>1.8989100000000001</c:v>
                </c:pt>
                <c:pt idx="848">
                  <c:v>1.8832199999999999</c:v>
                </c:pt>
                <c:pt idx="849">
                  <c:v>1.91459</c:v>
                </c:pt>
                <c:pt idx="850">
                  <c:v>1.8989100000000001</c:v>
                </c:pt>
                <c:pt idx="851">
                  <c:v>1.8989100000000001</c:v>
                </c:pt>
                <c:pt idx="852">
                  <c:v>1.8989100000000001</c:v>
                </c:pt>
                <c:pt idx="853">
                  <c:v>1.8832199999999999</c:v>
                </c:pt>
                <c:pt idx="854">
                  <c:v>1.8832199999999999</c:v>
                </c:pt>
                <c:pt idx="855">
                  <c:v>1.94597</c:v>
                </c:pt>
                <c:pt idx="856">
                  <c:v>1.93028</c:v>
                </c:pt>
                <c:pt idx="857">
                  <c:v>1.91459</c:v>
                </c:pt>
                <c:pt idx="858">
                  <c:v>1.93028</c:v>
                </c:pt>
                <c:pt idx="859">
                  <c:v>1.91459</c:v>
                </c:pt>
                <c:pt idx="860">
                  <c:v>1.91459</c:v>
                </c:pt>
                <c:pt idx="861">
                  <c:v>1.93028</c:v>
                </c:pt>
                <c:pt idx="862">
                  <c:v>1.93028</c:v>
                </c:pt>
                <c:pt idx="863">
                  <c:v>1.94597</c:v>
                </c:pt>
                <c:pt idx="864">
                  <c:v>1.94597</c:v>
                </c:pt>
                <c:pt idx="865">
                  <c:v>1.9773399999999999</c:v>
                </c:pt>
                <c:pt idx="866">
                  <c:v>1.9773399999999999</c:v>
                </c:pt>
                <c:pt idx="867">
                  <c:v>1.99302</c:v>
                </c:pt>
                <c:pt idx="868">
                  <c:v>1.99302</c:v>
                </c:pt>
                <c:pt idx="869">
                  <c:v>1.94597</c:v>
                </c:pt>
                <c:pt idx="870">
                  <c:v>1.94597</c:v>
                </c:pt>
                <c:pt idx="871">
                  <c:v>1.9773399999999999</c:v>
                </c:pt>
                <c:pt idx="872">
                  <c:v>1.99302</c:v>
                </c:pt>
                <c:pt idx="873">
                  <c:v>1.94597</c:v>
                </c:pt>
                <c:pt idx="874">
                  <c:v>1.9616500000000001</c:v>
                </c:pt>
                <c:pt idx="875">
                  <c:v>1.93028</c:v>
                </c:pt>
                <c:pt idx="876">
                  <c:v>1.9616500000000001</c:v>
                </c:pt>
                <c:pt idx="877">
                  <c:v>1.9773399999999999</c:v>
                </c:pt>
                <c:pt idx="878">
                  <c:v>1.93028</c:v>
                </c:pt>
                <c:pt idx="879">
                  <c:v>1.9616500000000001</c:v>
                </c:pt>
                <c:pt idx="880">
                  <c:v>1.9616500000000001</c:v>
                </c:pt>
                <c:pt idx="881">
                  <c:v>1.93028</c:v>
                </c:pt>
                <c:pt idx="882">
                  <c:v>1.94597</c:v>
                </c:pt>
                <c:pt idx="883">
                  <c:v>1.93028</c:v>
                </c:pt>
                <c:pt idx="884">
                  <c:v>1.94597</c:v>
                </c:pt>
                <c:pt idx="885">
                  <c:v>1.8989100000000001</c:v>
                </c:pt>
                <c:pt idx="886">
                  <c:v>1.8989100000000001</c:v>
                </c:pt>
                <c:pt idx="887">
                  <c:v>1.93028</c:v>
                </c:pt>
                <c:pt idx="888">
                  <c:v>1.93028</c:v>
                </c:pt>
                <c:pt idx="889">
                  <c:v>1.91459</c:v>
                </c:pt>
                <c:pt idx="890">
                  <c:v>1.91459</c:v>
                </c:pt>
                <c:pt idx="891">
                  <c:v>1.8675299999999999</c:v>
                </c:pt>
                <c:pt idx="892">
                  <c:v>1.8832199999999999</c:v>
                </c:pt>
                <c:pt idx="893">
                  <c:v>1.83616</c:v>
                </c:pt>
                <c:pt idx="894">
                  <c:v>1.8675299999999999</c:v>
                </c:pt>
                <c:pt idx="895">
                  <c:v>1.83616</c:v>
                </c:pt>
                <c:pt idx="896">
                  <c:v>1.8204699999999998</c:v>
                </c:pt>
                <c:pt idx="897">
                  <c:v>1.83616</c:v>
                </c:pt>
                <c:pt idx="898">
                  <c:v>1.83616</c:v>
                </c:pt>
                <c:pt idx="899">
                  <c:v>1.7891000000000001</c:v>
                </c:pt>
                <c:pt idx="900">
                  <c:v>1.8047900000000001</c:v>
                </c:pt>
                <c:pt idx="901">
                  <c:v>1.77342</c:v>
                </c:pt>
                <c:pt idx="902">
                  <c:v>1.75773</c:v>
                </c:pt>
                <c:pt idx="903">
                  <c:v>1.7891000000000001</c:v>
                </c:pt>
                <c:pt idx="904">
                  <c:v>1.77342</c:v>
                </c:pt>
                <c:pt idx="905">
                  <c:v>1.74204</c:v>
                </c:pt>
                <c:pt idx="906">
                  <c:v>1.74204</c:v>
                </c:pt>
                <c:pt idx="907">
                  <c:v>1.75773</c:v>
                </c:pt>
                <c:pt idx="908">
                  <c:v>1.74204</c:v>
                </c:pt>
                <c:pt idx="909">
                  <c:v>1.6949800000000002</c:v>
                </c:pt>
                <c:pt idx="910">
                  <c:v>1.7106699999999999</c:v>
                </c:pt>
                <c:pt idx="911">
                  <c:v>1.7263600000000001</c:v>
                </c:pt>
                <c:pt idx="912">
                  <c:v>1.7106699999999999</c:v>
                </c:pt>
                <c:pt idx="913">
                  <c:v>1.6793</c:v>
                </c:pt>
                <c:pt idx="914">
                  <c:v>1.6793</c:v>
                </c:pt>
                <c:pt idx="915">
                  <c:v>1.66361</c:v>
                </c:pt>
                <c:pt idx="916">
                  <c:v>1.66361</c:v>
                </c:pt>
                <c:pt idx="917">
                  <c:v>1.6793</c:v>
                </c:pt>
                <c:pt idx="918">
                  <c:v>1.66361</c:v>
                </c:pt>
                <c:pt idx="919">
                  <c:v>1.6479299999999999</c:v>
                </c:pt>
                <c:pt idx="920">
                  <c:v>1.6479299999999999</c:v>
                </c:pt>
                <c:pt idx="921">
                  <c:v>1.6322400000000001</c:v>
                </c:pt>
                <c:pt idx="922">
                  <c:v>1.6322400000000001</c:v>
                </c:pt>
                <c:pt idx="923">
                  <c:v>1.6479299999999999</c:v>
                </c:pt>
                <c:pt idx="924">
                  <c:v>1.6165499999999999</c:v>
                </c:pt>
                <c:pt idx="925">
                  <c:v>1.60087</c:v>
                </c:pt>
                <c:pt idx="926">
                  <c:v>1.60087</c:v>
                </c:pt>
                <c:pt idx="927">
                  <c:v>1.5851799999999998</c:v>
                </c:pt>
                <c:pt idx="928">
                  <c:v>1.5851799999999998</c:v>
                </c:pt>
                <c:pt idx="929">
                  <c:v>1.60087</c:v>
                </c:pt>
                <c:pt idx="930">
                  <c:v>1.60087</c:v>
                </c:pt>
                <c:pt idx="931">
                  <c:v>1.5694900000000001</c:v>
                </c:pt>
                <c:pt idx="932">
                  <c:v>1.5538099999999999</c:v>
                </c:pt>
                <c:pt idx="933">
                  <c:v>1.5694900000000001</c:v>
                </c:pt>
                <c:pt idx="934">
                  <c:v>1.5694900000000001</c:v>
                </c:pt>
                <c:pt idx="935">
                  <c:v>1.5381200000000002</c:v>
                </c:pt>
                <c:pt idx="936">
                  <c:v>1.5381200000000002</c:v>
                </c:pt>
                <c:pt idx="937">
                  <c:v>1.52244</c:v>
                </c:pt>
                <c:pt idx="938">
                  <c:v>1.5381200000000002</c:v>
                </c:pt>
                <c:pt idx="939">
                  <c:v>1.4910599999999998</c:v>
                </c:pt>
                <c:pt idx="940">
                  <c:v>1.4910599999999998</c:v>
                </c:pt>
                <c:pt idx="941">
                  <c:v>1.50675</c:v>
                </c:pt>
                <c:pt idx="942">
                  <c:v>1.4910599999999998</c:v>
                </c:pt>
                <c:pt idx="943">
                  <c:v>1.50675</c:v>
                </c:pt>
                <c:pt idx="944">
                  <c:v>1.4910599999999998</c:v>
                </c:pt>
                <c:pt idx="945">
                  <c:v>1.4753799999999999</c:v>
                </c:pt>
                <c:pt idx="946">
                  <c:v>1.4753799999999999</c:v>
                </c:pt>
                <c:pt idx="947">
                  <c:v>1.444</c:v>
                </c:pt>
                <c:pt idx="948">
                  <c:v>1.4596899999999999</c:v>
                </c:pt>
                <c:pt idx="949">
                  <c:v>1.444</c:v>
                </c:pt>
                <c:pt idx="950">
                  <c:v>1.444</c:v>
                </c:pt>
                <c:pt idx="951">
                  <c:v>1.4283199999999998</c:v>
                </c:pt>
                <c:pt idx="952">
                  <c:v>1.4596899999999999</c:v>
                </c:pt>
                <c:pt idx="953">
                  <c:v>1.4126300000000001</c:v>
                </c:pt>
                <c:pt idx="954">
                  <c:v>1.4283199999999998</c:v>
                </c:pt>
                <c:pt idx="955">
                  <c:v>1.4126300000000001</c:v>
                </c:pt>
                <c:pt idx="956">
                  <c:v>1.4126300000000001</c:v>
                </c:pt>
                <c:pt idx="957">
                  <c:v>1.3812599999999999</c:v>
                </c:pt>
                <c:pt idx="958">
                  <c:v>1.3969500000000001</c:v>
                </c:pt>
                <c:pt idx="959">
                  <c:v>1.3969500000000001</c:v>
                </c:pt>
                <c:pt idx="960">
                  <c:v>1.3969500000000001</c:v>
                </c:pt>
                <c:pt idx="961">
                  <c:v>1.3812599999999999</c:v>
                </c:pt>
                <c:pt idx="962">
                  <c:v>1.3812599999999999</c:v>
                </c:pt>
                <c:pt idx="963">
                  <c:v>1.3812599999999999</c:v>
                </c:pt>
                <c:pt idx="964">
                  <c:v>1.3812599999999999</c:v>
                </c:pt>
                <c:pt idx="965">
                  <c:v>1.3342000000000001</c:v>
                </c:pt>
                <c:pt idx="966">
                  <c:v>1.3655700000000002</c:v>
                </c:pt>
                <c:pt idx="967">
                  <c:v>1.3342000000000001</c:v>
                </c:pt>
                <c:pt idx="968">
                  <c:v>1.34989</c:v>
                </c:pt>
                <c:pt idx="969">
                  <c:v>1.3028300000000002</c:v>
                </c:pt>
                <c:pt idx="970">
                  <c:v>1.3185099999999998</c:v>
                </c:pt>
                <c:pt idx="971">
                  <c:v>1.3185099999999998</c:v>
                </c:pt>
                <c:pt idx="972">
                  <c:v>1.3185099999999998</c:v>
                </c:pt>
                <c:pt idx="973">
                  <c:v>1.3028300000000002</c:v>
                </c:pt>
                <c:pt idx="974">
                  <c:v>1.3185099999999998</c:v>
                </c:pt>
                <c:pt idx="975">
                  <c:v>1.27146</c:v>
                </c:pt>
                <c:pt idx="976">
                  <c:v>1.27146</c:v>
                </c:pt>
                <c:pt idx="977">
                  <c:v>1.28714</c:v>
                </c:pt>
                <c:pt idx="978">
                  <c:v>1.27146</c:v>
                </c:pt>
                <c:pt idx="979">
                  <c:v>1.2400799999999998</c:v>
                </c:pt>
                <c:pt idx="980">
                  <c:v>1.2400799999999998</c:v>
                </c:pt>
                <c:pt idx="981">
                  <c:v>1.2557700000000001</c:v>
                </c:pt>
                <c:pt idx="982">
                  <c:v>1.2400799999999998</c:v>
                </c:pt>
                <c:pt idx="983">
                  <c:v>1.2243999999999999</c:v>
                </c:pt>
                <c:pt idx="984">
                  <c:v>1.2243999999999999</c:v>
                </c:pt>
                <c:pt idx="985">
                  <c:v>1.20871</c:v>
                </c:pt>
                <c:pt idx="986">
                  <c:v>1.20871</c:v>
                </c:pt>
                <c:pt idx="987">
                  <c:v>1.19302</c:v>
                </c:pt>
                <c:pt idx="988">
                  <c:v>1.20871</c:v>
                </c:pt>
                <c:pt idx="989">
                  <c:v>1.19302</c:v>
                </c:pt>
                <c:pt idx="990">
                  <c:v>1.19302</c:v>
                </c:pt>
                <c:pt idx="991">
                  <c:v>1.1773400000000001</c:v>
                </c:pt>
                <c:pt idx="992">
                  <c:v>1.1616500000000001</c:v>
                </c:pt>
                <c:pt idx="993">
                  <c:v>1.1616500000000001</c:v>
                </c:pt>
                <c:pt idx="994">
                  <c:v>1.1773400000000001</c:v>
                </c:pt>
                <c:pt idx="995">
                  <c:v>1.1459700000000002</c:v>
                </c:pt>
                <c:pt idx="996">
                  <c:v>1.1616500000000001</c:v>
                </c:pt>
                <c:pt idx="997">
                  <c:v>1.1459700000000002</c:v>
                </c:pt>
                <c:pt idx="998">
                  <c:v>1.1616500000000001</c:v>
                </c:pt>
                <c:pt idx="999">
                  <c:v>1.13028</c:v>
                </c:pt>
                <c:pt idx="1000">
                  <c:v>1.1459700000000002</c:v>
                </c:pt>
                <c:pt idx="1001">
                  <c:v>1.11459</c:v>
                </c:pt>
                <c:pt idx="1002">
                  <c:v>1.11459</c:v>
                </c:pt>
                <c:pt idx="1003">
                  <c:v>1.0989100000000001</c:v>
                </c:pt>
                <c:pt idx="1004">
                  <c:v>1.0989100000000001</c:v>
                </c:pt>
                <c:pt idx="1005">
                  <c:v>1.11459</c:v>
                </c:pt>
                <c:pt idx="1006">
                  <c:v>1.0989100000000001</c:v>
                </c:pt>
                <c:pt idx="1007">
                  <c:v>1.11459</c:v>
                </c:pt>
                <c:pt idx="1008">
                  <c:v>1.0989100000000001</c:v>
                </c:pt>
                <c:pt idx="1009">
                  <c:v>1.0675300000000001</c:v>
                </c:pt>
                <c:pt idx="1010">
                  <c:v>1.0675300000000001</c:v>
                </c:pt>
                <c:pt idx="1011">
                  <c:v>1.0832200000000001</c:v>
                </c:pt>
                <c:pt idx="1012">
                  <c:v>1.0832200000000001</c:v>
                </c:pt>
                <c:pt idx="1013">
                  <c:v>1.0675300000000001</c:v>
                </c:pt>
                <c:pt idx="1014">
                  <c:v>1.0675300000000001</c:v>
                </c:pt>
                <c:pt idx="1015">
                  <c:v>1.05185</c:v>
                </c:pt>
                <c:pt idx="1016">
                  <c:v>1.0675300000000001</c:v>
                </c:pt>
                <c:pt idx="1017">
                  <c:v>1.03616</c:v>
                </c:pt>
                <c:pt idx="1018">
                  <c:v>1.03616</c:v>
                </c:pt>
                <c:pt idx="1019">
                  <c:v>1.0047900000000001</c:v>
                </c:pt>
                <c:pt idx="1020">
                  <c:v>0.98909999999999998</c:v>
                </c:pt>
                <c:pt idx="1021">
                  <c:v>1.02047</c:v>
                </c:pt>
                <c:pt idx="1022">
                  <c:v>1.0047900000000001</c:v>
                </c:pt>
                <c:pt idx="1023">
                  <c:v>0.98909999999999998</c:v>
                </c:pt>
                <c:pt idx="1024">
                  <c:v>0.97341999999999995</c:v>
                </c:pt>
                <c:pt idx="1025">
                  <c:v>0.98909999999999998</c:v>
                </c:pt>
                <c:pt idx="1026">
                  <c:v>0.97341999999999995</c:v>
                </c:pt>
                <c:pt idx="1027">
                  <c:v>0.95772999999999997</c:v>
                </c:pt>
                <c:pt idx="1028">
                  <c:v>0.97341999999999995</c:v>
                </c:pt>
                <c:pt idx="1029">
                  <c:v>0.94203999999999999</c:v>
                </c:pt>
                <c:pt idx="1030">
                  <c:v>0.95772999999999997</c:v>
                </c:pt>
                <c:pt idx="1031">
                  <c:v>0.92635999999999996</c:v>
                </c:pt>
                <c:pt idx="1032">
                  <c:v>0.94203999999999999</c:v>
                </c:pt>
                <c:pt idx="1033">
                  <c:v>0.92635999999999996</c:v>
                </c:pt>
                <c:pt idx="1034">
                  <c:v>0.92635999999999996</c:v>
                </c:pt>
                <c:pt idx="1035">
                  <c:v>0.91066999999999998</c:v>
                </c:pt>
                <c:pt idx="1036">
                  <c:v>0.91066999999999998</c:v>
                </c:pt>
                <c:pt idx="1037">
                  <c:v>0.92635999999999996</c:v>
                </c:pt>
                <c:pt idx="1038">
                  <c:v>0.91066999999999998</c:v>
                </c:pt>
                <c:pt idx="1039">
                  <c:v>0.91066999999999998</c:v>
                </c:pt>
                <c:pt idx="1040">
                  <c:v>0.91066999999999998</c:v>
                </c:pt>
                <c:pt idx="1041">
                  <c:v>0.89497999999999989</c:v>
                </c:pt>
                <c:pt idx="1042">
                  <c:v>0.91066999999999998</c:v>
                </c:pt>
                <c:pt idx="1043">
                  <c:v>0.87929999999999997</c:v>
                </c:pt>
                <c:pt idx="1044">
                  <c:v>0.89497999999999989</c:v>
                </c:pt>
                <c:pt idx="1045">
                  <c:v>0.87929999999999997</c:v>
                </c:pt>
                <c:pt idx="1046">
                  <c:v>0.87929999999999997</c:v>
                </c:pt>
                <c:pt idx="1047">
                  <c:v>0.86360999999999999</c:v>
                </c:pt>
                <c:pt idx="1048">
                  <c:v>0.86360999999999999</c:v>
                </c:pt>
                <c:pt idx="1049">
                  <c:v>0.84792999999999996</c:v>
                </c:pt>
                <c:pt idx="1050">
                  <c:v>0.86360999999999999</c:v>
                </c:pt>
                <c:pt idx="1051">
                  <c:v>0.83224000000000009</c:v>
                </c:pt>
                <c:pt idx="1052">
                  <c:v>0.83224000000000009</c:v>
                </c:pt>
                <c:pt idx="1053">
                  <c:v>0.84792999999999996</c:v>
                </c:pt>
                <c:pt idx="1054">
                  <c:v>0.83224000000000009</c:v>
                </c:pt>
                <c:pt idx="1055">
                  <c:v>0.81655000000000011</c:v>
                </c:pt>
                <c:pt idx="1056">
                  <c:v>0.81655000000000011</c:v>
                </c:pt>
                <c:pt idx="1057">
                  <c:v>0.83224000000000009</c:v>
                </c:pt>
                <c:pt idx="1058">
                  <c:v>0.81655000000000011</c:v>
                </c:pt>
                <c:pt idx="1059">
                  <c:v>0.80087000000000008</c:v>
                </c:pt>
                <c:pt idx="1060">
                  <c:v>0.81655000000000011</c:v>
                </c:pt>
                <c:pt idx="1061">
                  <c:v>0.78517999999999999</c:v>
                </c:pt>
                <c:pt idx="1062">
                  <c:v>0.78517999999999999</c:v>
                </c:pt>
                <c:pt idx="1063">
                  <c:v>0.75381000000000009</c:v>
                </c:pt>
                <c:pt idx="1064">
                  <c:v>0.78517999999999999</c:v>
                </c:pt>
                <c:pt idx="1065">
                  <c:v>0.75381000000000009</c:v>
                </c:pt>
                <c:pt idx="1066">
                  <c:v>0.76949000000000001</c:v>
                </c:pt>
                <c:pt idx="1067">
                  <c:v>0.73812</c:v>
                </c:pt>
                <c:pt idx="1068">
                  <c:v>0.75381000000000009</c:v>
                </c:pt>
                <c:pt idx="1069">
                  <c:v>0.73812</c:v>
                </c:pt>
                <c:pt idx="1070">
                  <c:v>0.76949000000000001</c:v>
                </c:pt>
                <c:pt idx="1071">
                  <c:v>0.73812</c:v>
                </c:pt>
                <c:pt idx="1072">
                  <c:v>0.70674999999999999</c:v>
                </c:pt>
                <c:pt idx="1073">
                  <c:v>0.73812</c:v>
                </c:pt>
                <c:pt idx="1074">
                  <c:v>0.73812</c:v>
                </c:pt>
                <c:pt idx="1075">
                  <c:v>0.69106000000000001</c:v>
                </c:pt>
                <c:pt idx="1076">
                  <c:v>0.72243999999999997</c:v>
                </c:pt>
                <c:pt idx="1077">
                  <c:v>0.75381000000000009</c:v>
                </c:pt>
                <c:pt idx="1078">
                  <c:v>0.73812</c:v>
                </c:pt>
                <c:pt idx="1079">
                  <c:v>0.70674999999999999</c:v>
                </c:pt>
                <c:pt idx="1080">
                  <c:v>0.69106000000000001</c:v>
                </c:pt>
                <c:pt idx="1081">
                  <c:v>0.70674999999999999</c:v>
                </c:pt>
                <c:pt idx="1082">
                  <c:v>0.69106000000000001</c:v>
                </c:pt>
                <c:pt idx="1083">
                  <c:v>0.65969</c:v>
                </c:pt>
                <c:pt idx="1084">
                  <c:v>0.65969</c:v>
                </c:pt>
                <c:pt idx="1085">
                  <c:v>0.64400000000000002</c:v>
                </c:pt>
                <c:pt idx="1086">
                  <c:v>0.67537999999999998</c:v>
                </c:pt>
                <c:pt idx="1087">
                  <c:v>0.62831999999999999</c:v>
                </c:pt>
                <c:pt idx="1088">
                  <c:v>0.61263000000000001</c:v>
                </c:pt>
                <c:pt idx="1089">
                  <c:v>0.65969</c:v>
                </c:pt>
                <c:pt idx="1090">
                  <c:v>0.64400000000000002</c:v>
                </c:pt>
                <c:pt idx="1091">
                  <c:v>0.62831999999999999</c:v>
                </c:pt>
                <c:pt idx="1092">
                  <c:v>0.62831999999999999</c:v>
                </c:pt>
                <c:pt idx="1093">
                  <c:v>0.61263000000000001</c:v>
                </c:pt>
                <c:pt idx="1094">
                  <c:v>0.62831999999999999</c:v>
                </c:pt>
                <c:pt idx="1095">
                  <c:v>0.59694999999999998</c:v>
                </c:pt>
                <c:pt idx="1096">
                  <c:v>0.61263000000000001</c:v>
                </c:pt>
                <c:pt idx="1097">
                  <c:v>0.58126</c:v>
                </c:pt>
                <c:pt idx="1098">
                  <c:v>0.58126</c:v>
                </c:pt>
                <c:pt idx="1099">
                  <c:v>0.59694999999999998</c:v>
                </c:pt>
                <c:pt idx="1100">
                  <c:v>0.59694999999999998</c:v>
                </c:pt>
                <c:pt idx="1101">
                  <c:v>0.58126</c:v>
                </c:pt>
                <c:pt idx="1102">
                  <c:v>0.58126</c:v>
                </c:pt>
                <c:pt idx="1103">
                  <c:v>0.56557000000000002</c:v>
                </c:pt>
                <c:pt idx="1104">
                  <c:v>0.58126</c:v>
                </c:pt>
                <c:pt idx="1105">
                  <c:v>0.56557000000000002</c:v>
                </c:pt>
                <c:pt idx="1106">
                  <c:v>0.56557000000000002</c:v>
                </c:pt>
                <c:pt idx="1107">
                  <c:v>0.53420000000000001</c:v>
                </c:pt>
                <c:pt idx="1108">
                  <c:v>0.53420000000000001</c:v>
                </c:pt>
                <c:pt idx="1109">
                  <c:v>0.51851000000000003</c:v>
                </c:pt>
                <c:pt idx="1110">
                  <c:v>0.53420000000000001</c:v>
                </c:pt>
                <c:pt idx="1111">
                  <c:v>0.51851000000000003</c:v>
                </c:pt>
                <c:pt idx="1112">
                  <c:v>0.53420000000000001</c:v>
                </c:pt>
                <c:pt idx="1113">
                  <c:v>0.54988999999999999</c:v>
                </c:pt>
                <c:pt idx="1114">
                  <c:v>0.53420000000000001</c:v>
                </c:pt>
                <c:pt idx="1115">
                  <c:v>0.50283</c:v>
                </c:pt>
                <c:pt idx="1116">
                  <c:v>0.50283</c:v>
                </c:pt>
                <c:pt idx="1117">
                  <c:v>0.48714000000000002</c:v>
                </c:pt>
                <c:pt idx="1118">
                  <c:v>0.48714000000000002</c:v>
                </c:pt>
                <c:pt idx="1119">
                  <c:v>0.47145999999999999</c:v>
                </c:pt>
                <c:pt idx="1120">
                  <c:v>0.48714000000000002</c:v>
                </c:pt>
                <c:pt idx="1121">
                  <c:v>0.47145999999999999</c:v>
                </c:pt>
                <c:pt idx="1122">
                  <c:v>0.47145999999999999</c:v>
                </c:pt>
                <c:pt idx="1123">
                  <c:v>0.44007999999999997</c:v>
                </c:pt>
                <c:pt idx="1124">
                  <c:v>0.45577000000000001</c:v>
                </c:pt>
                <c:pt idx="1125">
                  <c:v>0.44007999999999997</c:v>
                </c:pt>
                <c:pt idx="1126">
                  <c:v>0.45577000000000001</c:v>
                </c:pt>
                <c:pt idx="1127">
                  <c:v>0.44007999999999997</c:v>
                </c:pt>
                <c:pt idx="1128">
                  <c:v>0.45577000000000001</c:v>
                </c:pt>
                <c:pt idx="1129">
                  <c:v>0.4244</c:v>
                </c:pt>
                <c:pt idx="1130">
                  <c:v>0.4244</c:v>
                </c:pt>
                <c:pt idx="1131">
                  <c:v>0.40870999999999996</c:v>
                </c:pt>
                <c:pt idx="1132">
                  <c:v>0.4244</c:v>
                </c:pt>
                <c:pt idx="1133">
                  <c:v>0.40870999999999996</c:v>
                </c:pt>
                <c:pt idx="1134">
                  <c:v>0.40870999999999996</c:v>
                </c:pt>
                <c:pt idx="1135">
                  <c:v>0.39301999999999998</c:v>
                </c:pt>
                <c:pt idx="1136">
                  <c:v>0.39301999999999998</c:v>
                </c:pt>
                <c:pt idx="1137">
                  <c:v>0.37733999999999995</c:v>
                </c:pt>
                <c:pt idx="1138">
                  <c:v>0.37733999999999995</c:v>
                </c:pt>
                <c:pt idx="1139">
                  <c:v>0.39301999999999998</c:v>
                </c:pt>
                <c:pt idx="1140">
                  <c:v>0.37733999999999995</c:v>
                </c:pt>
                <c:pt idx="1141">
                  <c:v>0.40870999999999996</c:v>
                </c:pt>
                <c:pt idx="1142">
                  <c:v>0.37733999999999995</c:v>
                </c:pt>
                <c:pt idx="1143">
                  <c:v>0.36165000000000003</c:v>
                </c:pt>
                <c:pt idx="1144">
                  <c:v>0.36165000000000003</c:v>
                </c:pt>
                <c:pt idx="1145">
                  <c:v>0.37733999999999995</c:v>
                </c:pt>
                <c:pt idx="1146">
                  <c:v>0.37733999999999995</c:v>
                </c:pt>
                <c:pt idx="1147">
                  <c:v>0.34597</c:v>
                </c:pt>
                <c:pt idx="1148">
                  <c:v>0.34597</c:v>
                </c:pt>
                <c:pt idx="1149">
                  <c:v>0.33028000000000002</c:v>
                </c:pt>
                <c:pt idx="1150">
                  <c:v>0.34597</c:v>
                </c:pt>
                <c:pt idx="1151">
                  <c:v>0.33028000000000002</c:v>
                </c:pt>
                <c:pt idx="1152">
                  <c:v>0.34597</c:v>
                </c:pt>
                <c:pt idx="1153">
                  <c:v>0.33028000000000002</c:v>
                </c:pt>
                <c:pt idx="1154">
                  <c:v>0.33028000000000002</c:v>
                </c:pt>
                <c:pt idx="1155">
                  <c:v>0.34597</c:v>
                </c:pt>
                <c:pt idx="1156">
                  <c:v>0.33028000000000002</c:v>
                </c:pt>
                <c:pt idx="1157">
                  <c:v>0.28322000000000003</c:v>
                </c:pt>
                <c:pt idx="1158">
                  <c:v>0.29891000000000001</c:v>
                </c:pt>
                <c:pt idx="1159">
                  <c:v>0.28322000000000003</c:v>
                </c:pt>
                <c:pt idx="1160">
                  <c:v>0.28322000000000003</c:v>
                </c:pt>
                <c:pt idx="1161">
                  <c:v>0.31459000000000004</c:v>
                </c:pt>
                <c:pt idx="1162">
                  <c:v>0.28322000000000003</c:v>
                </c:pt>
                <c:pt idx="1163">
                  <c:v>0.25185000000000002</c:v>
                </c:pt>
                <c:pt idx="1164">
                  <c:v>0.26752999999999999</c:v>
                </c:pt>
                <c:pt idx="1165">
                  <c:v>0.23616000000000001</c:v>
                </c:pt>
                <c:pt idx="1166">
                  <c:v>0.25185000000000002</c:v>
                </c:pt>
                <c:pt idx="1167">
                  <c:v>0.28322000000000003</c:v>
                </c:pt>
                <c:pt idx="1168">
                  <c:v>0.26752999999999999</c:v>
                </c:pt>
                <c:pt idx="1169">
                  <c:v>0.23616000000000001</c:v>
                </c:pt>
                <c:pt idx="1170">
                  <c:v>0.23616000000000001</c:v>
                </c:pt>
                <c:pt idx="1171">
                  <c:v>0.20479</c:v>
                </c:pt>
                <c:pt idx="1172">
                  <c:v>0.23616000000000001</c:v>
                </c:pt>
                <c:pt idx="1173">
                  <c:v>0.22047</c:v>
                </c:pt>
                <c:pt idx="1174">
                  <c:v>0.23616000000000001</c:v>
                </c:pt>
                <c:pt idx="1175">
                  <c:v>0.18909999999999999</c:v>
                </c:pt>
                <c:pt idx="1176">
                  <c:v>0.22047</c:v>
                </c:pt>
                <c:pt idx="1177">
                  <c:v>0.18909999999999999</c:v>
                </c:pt>
                <c:pt idx="1178">
                  <c:v>0.18909999999999999</c:v>
                </c:pt>
                <c:pt idx="1179">
                  <c:v>0.17341999999999999</c:v>
                </c:pt>
                <c:pt idx="1180">
                  <c:v>0.18909999999999999</c:v>
                </c:pt>
                <c:pt idx="1181">
                  <c:v>0.17341999999999999</c:v>
                </c:pt>
                <c:pt idx="1182">
                  <c:v>0.17341999999999999</c:v>
                </c:pt>
                <c:pt idx="1183">
                  <c:v>0.17341999999999999</c:v>
                </c:pt>
                <c:pt idx="1184">
                  <c:v>0.15772999999999998</c:v>
                </c:pt>
                <c:pt idx="1185">
                  <c:v>0.22047</c:v>
                </c:pt>
                <c:pt idx="1186">
                  <c:v>0.22047</c:v>
                </c:pt>
                <c:pt idx="1187">
                  <c:v>0.15772999999999998</c:v>
                </c:pt>
                <c:pt idx="1188">
                  <c:v>0.17341999999999999</c:v>
                </c:pt>
                <c:pt idx="1189">
                  <c:v>0.20479</c:v>
                </c:pt>
                <c:pt idx="1190">
                  <c:v>0.20479</c:v>
                </c:pt>
                <c:pt idx="1191">
                  <c:v>0.25185000000000002</c:v>
                </c:pt>
                <c:pt idx="1192">
                  <c:v>0.25185000000000002</c:v>
                </c:pt>
                <c:pt idx="1193">
                  <c:v>0.28322000000000003</c:v>
                </c:pt>
                <c:pt idx="1194">
                  <c:v>0.28322000000000003</c:v>
                </c:pt>
                <c:pt idx="1195">
                  <c:v>0.28322000000000003</c:v>
                </c:pt>
                <c:pt idx="1196">
                  <c:v>0.28322000000000003</c:v>
                </c:pt>
                <c:pt idx="1197">
                  <c:v>0.29891000000000001</c:v>
                </c:pt>
                <c:pt idx="1198">
                  <c:v>0.28322000000000003</c:v>
                </c:pt>
                <c:pt idx="1199">
                  <c:v>0.31459000000000004</c:v>
                </c:pt>
              </c:numCache>
            </c:numRef>
          </c:yVal>
          <c:smooth val="0"/>
          <c:extLst>
            <c:ext xmlns:c16="http://schemas.microsoft.com/office/drawing/2014/chart" uri="{C3380CC4-5D6E-409C-BE32-E72D297353CC}">
              <c16:uniqueId val="{00000002-8534-48BB-A1F9-9DA2E9733748}"/>
            </c:ext>
          </c:extLst>
        </c:ser>
        <c:ser>
          <c:idx val="3"/>
          <c:order val="3"/>
          <c:tx>
            <c:strRef>
              <c:f>'Decay Mode Data (from scope)'!$J$2</c:f>
              <c:strCache>
                <c:ptCount val="1"/>
                <c:pt idx="0">
                  <c:v>Setpoint</c:v>
                </c:pt>
              </c:strCache>
            </c:strRef>
          </c:tx>
          <c:spPr>
            <a:ln w="19050" cap="rnd">
              <a:solidFill>
                <a:schemeClr val="accent4"/>
              </a:solidFill>
              <a:round/>
            </a:ln>
            <a:effectLst/>
          </c:spPr>
          <c:marker>
            <c:symbol val="none"/>
          </c:marker>
          <c:xVal>
            <c:numRef>
              <c:f>'Decay Mode Data (from scope)'!$B$7:$B$1206</c:f>
              <c:numCache>
                <c:formatCode>General</c:formatCode>
                <c:ptCount val="1200"/>
                <c:pt idx="0">
                  <c:v>0</c:v>
                </c:pt>
                <c:pt idx="1">
                  <c:v>1E-4</c:v>
                </c:pt>
                <c:pt idx="2">
                  <c:v>2.0000000000000001E-4</c:v>
                </c:pt>
                <c:pt idx="3">
                  <c:v>3.0000000000000003E-4</c:v>
                </c:pt>
                <c:pt idx="4">
                  <c:v>4.0000000000000002E-4</c:v>
                </c:pt>
                <c:pt idx="5">
                  <c:v>5.0000000000000001E-4</c:v>
                </c:pt>
                <c:pt idx="6">
                  <c:v>6.0000000000000006E-4</c:v>
                </c:pt>
                <c:pt idx="7">
                  <c:v>6.9999999999999999E-4</c:v>
                </c:pt>
                <c:pt idx="8">
                  <c:v>8.0000000000000004E-4</c:v>
                </c:pt>
                <c:pt idx="9">
                  <c:v>9.0000000000000008E-4</c:v>
                </c:pt>
                <c:pt idx="10">
                  <c:v>1E-3</c:v>
                </c:pt>
                <c:pt idx="11">
                  <c:v>1.1000000000000001E-3</c:v>
                </c:pt>
                <c:pt idx="12">
                  <c:v>1.2000000000000001E-3</c:v>
                </c:pt>
                <c:pt idx="13">
                  <c:v>1.3000000000000002E-3</c:v>
                </c:pt>
                <c:pt idx="14">
                  <c:v>1.4E-3</c:v>
                </c:pt>
                <c:pt idx="15">
                  <c:v>1.5E-3</c:v>
                </c:pt>
                <c:pt idx="16">
                  <c:v>1.6000000000000001E-3</c:v>
                </c:pt>
                <c:pt idx="17">
                  <c:v>1.7000000000000001E-3</c:v>
                </c:pt>
                <c:pt idx="18">
                  <c:v>1.8000000000000002E-3</c:v>
                </c:pt>
                <c:pt idx="19">
                  <c:v>1.9E-3</c:v>
                </c:pt>
                <c:pt idx="20">
                  <c:v>2E-3</c:v>
                </c:pt>
                <c:pt idx="21">
                  <c:v>2.1000000000000003E-3</c:v>
                </c:pt>
                <c:pt idx="22">
                  <c:v>2.2000000000000001E-3</c:v>
                </c:pt>
                <c:pt idx="23">
                  <c:v>2.3E-3</c:v>
                </c:pt>
                <c:pt idx="24">
                  <c:v>2.4000000000000002E-3</c:v>
                </c:pt>
                <c:pt idx="25">
                  <c:v>2.5000000000000001E-3</c:v>
                </c:pt>
                <c:pt idx="26">
                  <c:v>2.6000000000000003E-3</c:v>
                </c:pt>
                <c:pt idx="27">
                  <c:v>2.7000000000000001E-3</c:v>
                </c:pt>
                <c:pt idx="28">
                  <c:v>2.8E-3</c:v>
                </c:pt>
                <c:pt idx="29">
                  <c:v>2.9000000000000002E-3</c:v>
                </c:pt>
                <c:pt idx="30">
                  <c:v>3.0000000000000001E-3</c:v>
                </c:pt>
                <c:pt idx="31">
                  <c:v>3.1000000000000003E-3</c:v>
                </c:pt>
                <c:pt idx="32">
                  <c:v>3.2000000000000002E-3</c:v>
                </c:pt>
                <c:pt idx="33">
                  <c:v>3.3E-3</c:v>
                </c:pt>
                <c:pt idx="34">
                  <c:v>3.4000000000000002E-3</c:v>
                </c:pt>
                <c:pt idx="35">
                  <c:v>3.5000000000000001E-3</c:v>
                </c:pt>
                <c:pt idx="36">
                  <c:v>3.6000000000000003E-3</c:v>
                </c:pt>
                <c:pt idx="37">
                  <c:v>3.7000000000000002E-3</c:v>
                </c:pt>
                <c:pt idx="38">
                  <c:v>3.8E-3</c:v>
                </c:pt>
                <c:pt idx="39">
                  <c:v>3.9000000000000003E-3</c:v>
                </c:pt>
                <c:pt idx="40">
                  <c:v>4.0000000000000001E-3</c:v>
                </c:pt>
                <c:pt idx="41">
                  <c:v>4.1000000000000003E-3</c:v>
                </c:pt>
                <c:pt idx="42">
                  <c:v>4.2000000000000006E-3</c:v>
                </c:pt>
                <c:pt idx="43">
                  <c:v>4.3E-3</c:v>
                </c:pt>
                <c:pt idx="44">
                  <c:v>4.4000000000000003E-3</c:v>
                </c:pt>
                <c:pt idx="45">
                  <c:v>4.5000000000000005E-3</c:v>
                </c:pt>
                <c:pt idx="46">
                  <c:v>4.5999999999999999E-3</c:v>
                </c:pt>
                <c:pt idx="47">
                  <c:v>4.7000000000000002E-3</c:v>
                </c:pt>
                <c:pt idx="48">
                  <c:v>4.8000000000000004E-3</c:v>
                </c:pt>
                <c:pt idx="49">
                  <c:v>4.8999999999999998E-3</c:v>
                </c:pt>
                <c:pt idx="50">
                  <c:v>5.0000000000000001E-3</c:v>
                </c:pt>
                <c:pt idx="51">
                  <c:v>5.1000000000000004E-3</c:v>
                </c:pt>
                <c:pt idx="52">
                  <c:v>5.2000000000000006E-3</c:v>
                </c:pt>
                <c:pt idx="53">
                  <c:v>5.3E-3</c:v>
                </c:pt>
                <c:pt idx="54">
                  <c:v>5.4000000000000003E-3</c:v>
                </c:pt>
                <c:pt idx="55">
                  <c:v>5.5000000000000005E-3</c:v>
                </c:pt>
                <c:pt idx="56">
                  <c:v>5.5999999999999999E-3</c:v>
                </c:pt>
                <c:pt idx="57">
                  <c:v>5.7000000000000002E-3</c:v>
                </c:pt>
                <c:pt idx="58">
                  <c:v>5.8000000000000005E-3</c:v>
                </c:pt>
                <c:pt idx="59">
                  <c:v>5.8999999999999999E-3</c:v>
                </c:pt>
                <c:pt idx="60">
                  <c:v>6.0000000000000001E-3</c:v>
                </c:pt>
                <c:pt idx="61">
                  <c:v>6.1000000000000004E-3</c:v>
                </c:pt>
                <c:pt idx="62">
                  <c:v>6.2000000000000006E-3</c:v>
                </c:pt>
                <c:pt idx="63">
                  <c:v>6.3E-3</c:v>
                </c:pt>
                <c:pt idx="64">
                  <c:v>6.4000000000000003E-3</c:v>
                </c:pt>
                <c:pt idx="65">
                  <c:v>6.5000000000000006E-3</c:v>
                </c:pt>
                <c:pt idx="66">
                  <c:v>6.6E-3</c:v>
                </c:pt>
                <c:pt idx="67">
                  <c:v>6.7000000000000002E-3</c:v>
                </c:pt>
                <c:pt idx="68">
                  <c:v>6.8000000000000005E-3</c:v>
                </c:pt>
                <c:pt idx="69">
                  <c:v>6.9000000000000008E-3</c:v>
                </c:pt>
                <c:pt idx="70">
                  <c:v>7.0000000000000001E-3</c:v>
                </c:pt>
                <c:pt idx="71">
                  <c:v>7.1000000000000004E-3</c:v>
                </c:pt>
                <c:pt idx="72">
                  <c:v>7.2000000000000007E-3</c:v>
                </c:pt>
                <c:pt idx="73">
                  <c:v>7.3000000000000001E-3</c:v>
                </c:pt>
                <c:pt idx="74">
                  <c:v>7.4000000000000003E-3</c:v>
                </c:pt>
                <c:pt idx="75">
                  <c:v>7.5000000000000006E-3</c:v>
                </c:pt>
                <c:pt idx="76">
                  <c:v>7.6E-3</c:v>
                </c:pt>
                <c:pt idx="77">
                  <c:v>7.7000000000000002E-3</c:v>
                </c:pt>
                <c:pt idx="78">
                  <c:v>7.8000000000000005E-3</c:v>
                </c:pt>
                <c:pt idx="79">
                  <c:v>7.9000000000000008E-3</c:v>
                </c:pt>
                <c:pt idx="80">
                  <c:v>8.0000000000000002E-3</c:v>
                </c:pt>
                <c:pt idx="81">
                  <c:v>8.0999999999999996E-3</c:v>
                </c:pt>
                <c:pt idx="82">
                  <c:v>8.2000000000000007E-3</c:v>
                </c:pt>
                <c:pt idx="83">
                  <c:v>8.3000000000000001E-3</c:v>
                </c:pt>
                <c:pt idx="84">
                  <c:v>8.4000000000000012E-3</c:v>
                </c:pt>
                <c:pt idx="85">
                  <c:v>8.5000000000000006E-3</c:v>
                </c:pt>
                <c:pt idx="86">
                  <c:v>8.6E-3</c:v>
                </c:pt>
                <c:pt idx="87">
                  <c:v>8.7000000000000011E-3</c:v>
                </c:pt>
                <c:pt idx="88">
                  <c:v>8.8000000000000005E-3</c:v>
                </c:pt>
                <c:pt idx="89">
                  <c:v>8.8999999999999999E-3</c:v>
                </c:pt>
                <c:pt idx="90">
                  <c:v>9.0000000000000011E-3</c:v>
                </c:pt>
                <c:pt idx="91">
                  <c:v>9.1000000000000004E-3</c:v>
                </c:pt>
                <c:pt idx="92">
                  <c:v>9.1999999999999998E-3</c:v>
                </c:pt>
                <c:pt idx="93">
                  <c:v>9.300000000000001E-3</c:v>
                </c:pt>
                <c:pt idx="94">
                  <c:v>9.4000000000000004E-3</c:v>
                </c:pt>
                <c:pt idx="95">
                  <c:v>9.4999999999999998E-3</c:v>
                </c:pt>
                <c:pt idx="96">
                  <c:v>9.6000000000000009E-3</c:v>
                </c:pt>
                <c:pt idx="97">
                  <c:v>9.7000000000000003E-3</c:v>
                </c:pt>
                <c:pt idx="98">
                  <c:v>9.7999999999999997E-3</c:v>
                </c:pt>
                <c:pt idx="99">
                  <c:v>9.9000000000000008E-3</c:v>
                </c:pt>
                <c:pt idx="100">
                  <c:v>0.01</c:v>
                </c:pt>
                <c:pt idx="101">
                  <c:v>1.0100000000000001E-2</c:v>
                </c:pt>
                <c:pt idx="102">
                  <c:v>1.0200000000000001E-2</c:v>
                </c:pt>
                <c:pt idx="103">
                  <c:v>1.03E-2</c:v>
                </c:pt>
                <c:pt idx="104">
                  <c:v>1.0400000000000001E-2</c:v>
                </c:pt>
                <c:pt idx="105">
                  <c:v>1.0500000000000001E-2</c:v>
                </c:pt>
                <c:pt idx="106">
                  <c:v>1.06E-2</c:v>
                </c:pt>
                <c:pt idx="107">
                  <c:v>1.0700000000000001E-2</c:v>
                </c:pt>
                <c:pt idx="108">
                  <c:v>1.0800000000000001E-2</c:v>
                </c:pt>
                <c:pt idx="109">
                  <c:v>1.09E-2</c:v>
                </c:pt>
                <c:pt idx="110">
                  <c:v>1.1000000000000001E-2</c:v>
                </c:pt>
                <c:pt idx="111">
                  <c:v>1.11E-2</c:v>
                </c:pt>
                <c:pt idx="112">
                  <c:v>1.12E-2</c:v>
                </c:pt>
                <c:pt idx="113">
                  <c:v>1.1300000000000001E-2</c:v>
                </c:pt>
                <c:pt idx="114">
                  <c:v>1.14E-2</c:v>
                </c:pt>
                <c:pt idx="115">
                  <c:v>1.15E-2</c:v>
                </c:pt>
                <c:pt idx="116">
                  <c:v>1.1600000000000001E-2</c:v>
                </c:pt>
                <c:pt idx="117">
                  <c:v>1.17E-2</c:v>
                </c:pt>
                <c:pt idx="118">
                  <c:v>1.18E-2</c:v>
                </c:pt>
                <c:pt idx="119">
                  <c:v>1.1900000000000001E-2</c:v>
                </c:pt>
                <c:pt idx="120">
                  <c:v>1.2E-2</c:v>
                </c:pt>
                <c:pt idx="121">
                  <c:v>1.2100000000000001E-2</c:v>
                </c:pt>
                <c:pt idx="122">
                  <c:v>1.2200000000000001E-2</c:v>
                </c:pt>
                <c:pt idx="123">
                  <c:v>1.23E-2</c:v>
                </c:pt>
                <c:pt idx="124">
                  <c:v>1.2400000000000001E-2</c:v>
                </c:pt>
                <c:pt idx="125">
                  <c:v>1.2500000000000001E-2</c:v>
                </c:pt>
                <c:pt idx="126">
                  <c:v>1.26E-2</c:v>
                </c:pt>
                <c:pt idx="127">
                  <c:v>1.2700000000000001E-2</c:v>
                </c:pt>
                <c:pt idx="128">
                  <c:v>1.2800000000000001E-2</c:v>
                </c:pt>
                <c:pt idx="129">
                  <c:v>1.29E-2</c:v>
                </c:pt>
                <c:pt idx="130">
                  <c:v>1.3000000000000001E-2</c:v>
                </c:pt>
                <c:pt idx="131">
                  <c:v>1.3100000000000001E-2</c:v>
                </c:pt>
                <c:pt idx="132">
                  <c:v>1.32E-2</c:v>
                </c:pt>
                <c:pt idx="133">
                  <c:v>1.3300000000000001E-2</c:v>
                </c:pt>
                <c:pt idx="134">
                  <c:v>1.34E-2</c:v>
                </c:pt>
                <c:pt idx="135">
                  <c:v>1.35E-2</c:v>
                </c:pt>
                <c:pt idx="136">
                  <c:v>1.3600000000000001E-2</c:v>
                </c:pt>
                <c:pt idx="137">
                  <c:v>1.37E-2</c:v>
                </c:pt>
                <c:pt idx="138">
                  <c:v>1.3800000000000002E-2</c:v>
                </c:pt>
                <c:pt idx="139">
                  <c:v>1.3900000000000001E-2</c:v>
                </c:pt>
                <c:pt idx="140">
                  <c:v>1.4E-2</c:v>
                </c:pt>
                <c:pt idx="141">
                  <c:v>1.4100000000000001E-2</c:v>
                </c:pt>
                <c:pt idx="142">
                  <c:v>1.4200000000000001E-2</c:v>
                </c:pt>
                <c:pt idx="143">
                  <c:v>1.43E-2</c:v>
                </c:pt>
                <c:pt idx="144">
                  <c:v>1.4400000000000001E-2</c:v>
                </c:pt>
                <c:pt idx="145">
                  <c:v>1.4500000000000001E-2</c:v>
                </c:pt>
                <c:pt idx="146">
                  <c:v>1.46E-2</c:v>
                </c:pt>
                <c:pt idx="147">
                  <c:v>1.4700000000000001E-2</c:v>
                </c:pt>
                <c:pt idx="148">
                  <c:v>1.4800000000000001E-2</c:v>
                </c:pt>
                <c:pt idx="149">
                  <c:v>1.49E-2</c:v>
                </c:pt>
                <c:pt idx="150">
                  <c:v>1.5000000000000001E-2</c:v>
                </c:pt>
                <c:pt idx="151">
                  <c:v>1.5100000000000001E-2</c:v>
                </c:pt>
                <c:pt idx="152">
                  <c:v>1.52E-2</c:v>
                </c:pt>
                <c:pt idx="153">
                  <c:v>1.5300000000000001E-2</c:v>
                </c:pt>
                <c:pt idx="154">
                  <c:v>1.54E-2</c:v>
                </c:pt>
                <c:pt idx="155">
                  <c:v>1.55E-2</c:v>
                </c:pt>
                <c:pt idx="156">
                  <c:v>1.5600000000000001E-2</c:v>
                </c:pt>
                <c:pt idx="157">
                  <c:v>1.5700000000000002E-2</c:v>
                </c:pt>
                <c:pt idx="158">
                  <c:v>1.5800000000000002E-2</c:v>
                </c:pt>
                <c:pt idx="159">
                  <c:v>1.5900000000000001E-2</c:v>
                </c:pt>
                <c:pt idx="160">
                  <c:v>1.6E-2</c:v>
                </c:pt>
                <c:pt idx="161">
                  <c:v>1.61E-2</c:v>
                </c:pt>
                <c:pt idx="162">
                  <c:v>1.6199999999999999E-2</c:v>
                </c:pt>
                <c:pt idx="163">
                  <c:v>1.6300000000000002E-2</c:v>
                </c:pt>
                <c:pt idx="164">
                  <c:v>1.6400000000000001E-2</c:v>
                </c:pt>
                <c:pt idx="165">
                  <c:v>1.6500000000000001E-2</c:v>
                </c:pt>
                <c:pt idx="166">
                  <c:v>1.66E-2</c:v>
                </c:pt>
                <c:pt idx="167">
                  <c:v>1.67E-2</c:v>
                </c:pt>
                <c:pt idx="168">
                  <c:v>1.6800000000000002E-2</c:v>
                </c:pt>
                <c:pt idx="169">
                  <c:v>1.6900000000000002E-2</c:v>
                </c:pt>
                <c:pt idx="170">
                  <c:v>1.7000000000000001E-2</c:v>
                </c:pt>
                <c:pt idx="171">
                  <c:v>1.7100000000000001E-2</c:v>
                </c:pt>
                <c:pt idx="172">
                  <c:v>1.72E-2</c:v>
                </c:pt>
                <c:pt idx="173">
                  <c:v>1.7299999999999999E-2</c:v>
                </c:pt>
                <c:pt idx="174">
                  <c:v>1.7400000000000002E-2</c:v>
                </c:pt>
                <c:pt idx="175">
                  <c:v>1.7500000000000002E-2</c:v>
                </c:pt>
                <c:pt idx="176">
                  <c:v>1.7600000000000001E-2</c:v>
                </c:pt>
                <c:pt idx="177">
                  <c:v>1.77E-2</c:v>
                </c:pt>
                <c:pt idx="178">
                  <c:v>1.78E-2</c:v>
                </c:pt>
                <c:pt idx="179">
                  <c:v>1.7899999999999999E-2</c:v>
                </c:pt>
                <c:pt idx="180">
                  <c:v>1.8000000000000002E-2</c:v>
                </c:pt>
                <c:pt idx="181">
                  <c:v>1.8100000000000002E-2</c:v>
                </c:pt>
                <c:pt idx="182">
                  <c:v>1.8200000000000001E-2</c:v>
                </c:pt>
                <c:pt idx="183">
                  <c:v>1.83E-2</c:v>
                </c:pt>
                <c:pt idx="184">
                  <c:v>1.84E-2</c:v>
                </c:pt>
                <c:pt idx="185">
                  <c:v>1.8500000000000003E-2</c:v>
                </c:pt>
                <c:pt idx="186">
                  <c:v>1.8600000000000002E-2</c:v>
                </c:pt>
                <c:pt idx="187">
                  <c:v>1.8700000000000001E-2</c:v>
                </c:pt>
                <c:pt idx="188">
                  <c:v>1.8800000000000001E-2</c:v>
                </c:pt>
                <c:pt idx="189">
                  <c:v>1.89E-2</c:v>
                </c:pt>
                <c:pt idx="190">
                  <c:v>1.9E-2</c:v>
                </c:pt>
                <c:pt idx="191">
                  <c:v>1.9100000000000002E-2</c:v>
                </c:pt>
                <c:pt idx="192">
                  <c:v>1.9200000000000002E-2</c:v>
                </c:pt>
                <c:pt idx="193">
                  <c:v>1.9300000000000001E-2</c:v>
                </c:pt>
                <c:pt idx="194">
                  <c:v>1.9400000000000001E-2</c:v>
                </c:pt>
                <c:pt idx="195">
                  <c:v>1.95E-2</c:v>
                </c:pt>
                <c:pt idx="196">
                  <c:v>1.9599999999999999E-2</c:v>
                </c:pt>
                <c:pt idx="197">
                  <c:v>1.9700000000000002E-2</c:v>
                </c:pt>
                <c:pt idx="198">
                  <c:v>1.9800000000000002E-2</c:v>
                </c:pt>
                <c:pt idx="199">
                  <c:v>1.9900000000000001E-2</c:v>
                </c:pt>
                <c:pt idx="200">
                  <c:v>0.02</c:v>
                </c:pt>
                <c:pt idx="201">
                  <c:v>2.01E-2</c:v>
                </c:pt>
                <c:pt idx="202">
                  <c:v>2.0200000000000003E-2</c:v>
                </c:pt>
                <c:pt idx="203">
                  <c:v>2.0300000000000002E-2</c:v>
                </c:pt>
                <c:pt idx="204">
                  <c:v>2.0400000000000001E-2</c:v>
                </c:pt>
                <c:pt idx="205">
                  <c:v>2.0500000000000001E-2</c:v>
                </c:pt>
                <c:pt idx="206">
                  <c:v>2.06E-2</c:v>
                </c:pt>
                <c:pt idx="207">
                  <c:v>2.07E-2</c:v>
                </c:pt>
                <c:pt idx="208">
                  <c:v>2.0800000000000003E-2</c:v>
                </c:pt>
                <c:pt idx="209">
                  <c:v>2.0900000000000002E-2</c:v>
                </c:pt>
                <c:pt idx="210">
                  <c:v>2.1000000000000001E-2</c:v>
                </c:pt>
                <c:pt idx="211">
                  <c:v>2.1100000000000001E-2</c:v>
                </c:pt>
                <c:pt idx="212">
                  <c:v>2.12E-2</c:v>
                </c:pt>
                <c:pt idx="213">
                  <c:v>2.1299999999999999E-2</c:v>
                </c:pt>
                <c:pt idx="214">
                  <c:v>2.1400000000000002E-2</c:v>
                </c:pt>
                <c:pt idx="215">
                  <c:v>2.1500000000000002E-2</c:v>
                </c:pt>
                <c:pt idx="216">
                  <c:v>2.1600000000000001E-2</c:v>
                </c:pt>
                <c:pt idx="217">
                  <c:v>2.1700000000000001E-2</c:v>
                </c:pt>
                <c:pt idx="218">
                  <c:v>2.18E-2</c:v>
                </c:pt>
                <c:pt idx="219">
                  <c:v>2.1899999999999999E-2</c:v>
                </c:pt>
                <c:pt idx="220">
                  <c:v>2.2000000000000002E-2</c:v>
                </c:pt>
                <c:pt idx="221">
                  <c:v>2.2100000000000002E-2</c:v>
                </c:pt>
                <c:pt idx="222">
                  <c:v>2.2200000000000001E-2</c:v>
                </c:pt>
                <c:pt idx="223">
                  <c:v>2.23E-2</c:v>
                </c:pt>
                <c:pt idx="224">
                  <c:v>2.24E-2</c:v>
                </c:pt>
                <c:pt idx="225">
                  <c:v>2.2500000000000003E-2</c:v>
                </c:pt>
                <c:pt idx="226">
                  <c:v>2.2600000000000002E-2</c:v>
                </c:pt>
                <c:pt idx="227">
                  <c:v>2.2700000000000001E-2</c:v>
                </c:pt>
                <c:pt idx="228">
                  <c:v>2.2800000000000001E-2</c:v>
                </c:pt>
                <c:pt idx="229">
                  <c:v>2.29E-2</c:v>
                </c:pt>
                <c:pt idx="230">
                  <c:v>2.3E-2</c:v>
                </c:pt>
                <c:pt idx="231">
                  <c:v>2.3100000000000002E-2</c:v>
                </c:pt>
                <c:pt idx="232">
                  <c:v>2.3200000000000002E-2</c:v>
                </c:pt>
                <c:pt idx="233">
                  <c:v>2.3300000000000001E-2</c:v>
                </c:pt>
                <c:pt idx="234">
                  <c:v>2.3400000000000001E-2</c:v>
                </c:pt>
                <c:pt idx="235">
                  <c:v>2.35E-2</c:v>
                </c:pt>
                <c:pt idx="236">
                  <c:v>2.3599999999999999E-2</c:v>
                </c:pt>
                <c:pt idx="237">
                  <c:v>2.3700000000000002E-2</c:v>
                </c:pt>
                <c:pt idx="238">
                  <c:v>2.3800000000000002E-2</c:v>
                </c:pt>
                <c:pt idx="239">
                  <c:v>2.3900000000000001E-2</c:v>
                </c:pt>
                <c:pt idx="240">
                  <c:v>2.4E-2</c:v>
                </c:pt>
                <c:pt idx="241">
                  <c:v>2.41E-2</c:v>
                </c:pt>
                <c:pt idx="242">
                  <c:v>2.4200000000000003E-2</c:v>
                </c:pt>
                <c:pt idx="243">
                  <c:v>2.4300000000000002E-2</c:v>
                </c:pt>
                <c:pt idx="244">
                  <c:v>2.4400000000000002E-2</c:v>
                </c:pt>
                <c:pt idx="245">
                  <c:v>2.4500000000000001E-2</c:v>
                </c:pt>
                <c:pt idx="246">
                  <c:v>2.46E-2</c:v>
                </c:pt>
                <c:pt idx="247">
                  <c:v>2.47E-2</c:v>
                </c:pt>
                <c:pt idx="248">
                  <c:v>2.4800000000000003E-2</c:v>
                </c:pt>
                <c:pt idx="249">
                  <c:v>2.4900000000000002E-2</c:v>
                </c:pt>
                <c:pt idx="250">
                  <c:v>2.5000000000000001E-2</c:v>
                </c:pt>
                <c:pt idx="251">
                  <c:v>2.5100000000000001E-2</c:v>
                </c:pt>
                <c:pt idx="252">
                  <c:v>2.52E-2</c:v>
                </c:pt>
                <c:pt idx="253">
                  <c:v>2.53E-2</c:v>
                </c:pt>
                <c:pt idx="254">
                  <c:v>2.5400000000000002E-2</c:v>
                </c:pt>
                <c:pt idx="255">
                  <c:v>2.5500000000000002E-2</c:v>
                </c:pt>
                <c:pt idx="256">
                  <c:v>2.5600000000000001E-2</c:v>
                </c:pt>
                <c:pt idx="257">
                  <c:v>2.5700000000000001E-2</c:v>
                </c:pt>
                <c:pt idx="258">
                  <c:v>2.58E-2</c:v>
                </c:pt>
                <c:pt idx="259">
                  <c:v>2.5900000000000003E-2</c:v>
                </c:pt>
                <c:pt idx="260">
                  <c:v>2.6000000000000002E-2</c:v>
                </c:pt>
                <c:pt idx="261">
                  <c:v>2.6100000000000002E-2</c:v>
                </c:pt>
                <c:pt idx="262">
                  <c:v>2.6200000000000001E-2</c:v>
                </c:pt>
                <c:pt idx="263">
                  <c:v>2.63E-2</c:v>
                </c:pt>
                <c:pt idx="264">
                  <c:v>2.64E-2</c:v>
                </c:pt>
                <c:pt idx="265">
                  <c:v>2.6500000000000003E-2</c:v>
                </c:pt>
                <c:pt idx="266">
                  <c:v>2.6600000000000002E-2</c:v>
                </c:pt>
                <c:pt idx="267">
                  <c:v>2.6700000000000002E-2</c:v>
                </c:pt>
                <c:pt idx="268">
                  <c:v>2.6800000000000001E-2</c:v>
                </c:pt>
                <c:pt idx="269">
                  <c:v>2.69E-2</c:v>
                </c:pt>
                <c:pt idx="270">
                  <c:v>2.7E-2</c:v>
                </c:pt>
                <c:pt idx="271">
                  <c:v>2.7100000000000003E-2</c:v>
                </c:pt>
                <c:pt idx="272">
                  <c:v>2.7200000000000002E-2</c:v>
                </c:pt>
                <c:pt idx="273">
                  <c:v>2.7300000000000001E-2</c:v>
                </c:pt>
                <c:pt idx="274">
                  <c:v>2.7400000000000001E-2</c:v>
                </c:pt>
                <c:pt idx="275">
                  <c:v>2.75E-2</c:v>
                </c:pt>
                <c:pt idx="276">
                  <c:v>2.7600000000000003E-2</c:v>
                </c:pt>
                <c:pt idx="277">
                  <c:v>2.7700000000000002E-2</c:v>
                </c:pt>
                <c:pt idx="278">
                  <c:v>2.7800000000000002E-2</c:v>
                </c:pt>
                <c:pt idx="279">
                  <c:v>2.7900000000000001E-2</c:v>
                </c:pt>
                <c:pt idx="280">
                  <c:v>2.8000000000000001E-2</c:v>
                </c:pt>
                <c:pt idx="281">
                  <c:v>2.81E-2</c:v>
                </c:pt>
                <c:pt idx="282">
                  <c:v>2.8200000000000003E-2</c:v>
                </c:pt>
                <c:pt idx="283">
                  <c:v>2.8300000000000002E-2</c:v>
                </c:pt>
                <c:pt idx="284">
                  <c:v>2.8400000000000002E-2</c:v>
                </c:pt>
                <c:pt idx="285">
                  <c:v>2.8500000000000001E-2</c:v>
                </c:pt>
                <c:pt idx="286">
                  <c:v>2.86E-2</c:v>
                </c:pt>
                <c:pt idx="287">
                  <c:v>2.87E-2</c:v>
                </c:pt>
                <c:pt idx="288">
                  <c:v>2.8800000000000003E-2</c:v>
                </c:pt>
                <c:pt idx="289">
                  <c:v>2.8900000000000002E-2</c:v>
                </c:pt>
                <c:pt idx="290">
                  <c:v>2.9000000000000001E-2</c:v>
                </c:pt>
                <c:pt idx="291">
                  <c:v>2.9100000000000001E-2</c:v>
                </c:pt>
                <c:pt idx="292">
                  <c:v>2.92E-2</c:v>
                </c:pt>
                <c:pt idx="293">
                  <c:v>2.9300000000000003E-2</c:v>
                </c:pt>
                <c:pt idx="294">
                  <c:v>2.9400000000000003E-2</c:v>
                </c:pt>
                <c:pt idx="295">
                  <c:v>2.9500000000000002E-2</c:v>
                </c:pt>
                <c:pt idx="296">
                  <c:v>2.9600000000000001E-2</c:v>
                </c:pt>
                <c:pt idx="297">
                  <c:v>2.9700000000000001E-2</c:v>
                </c:pt>
                <c:pt idx="298">
                  <c:v>2.98E-2</c:v>
                </c:pt>
                <c:pt idx="299">
                  <c:v>2.9900000000000003E-2</c:v>
                </c:pt>
                <c:pt idx="300">
                  <c:v>3.0000000000000002E-2</c:v>
                </c:pt>
                <c:pt idx="301">
                  <c:v>3.0100000000000002E-2</c:v>
                </c:pt>
                <c:pt idx="302">
                  <c:v>3.0200000000000001E-2</c:v>
                </c:pt>
                <c:pt idx="303">
                  <c:v>3.0300000000000001E-2</c:v>
                </c:pt>
                <c:pt idx="304">
                  <c:v>3.04E-2</c:v>
                </c:pt>
                <c:pt idx="305">
                  <c:v>3.0500000000000003E-2</c:v>
                </c:pt>
                <c:pt idx="306">
                  <c:v>3.0600000000000002E-2</c:v>
                </c:pt>
                <c:pt idx="307">
                  <c:v>3.0700000000000002E-2</c:v>
                </c:pt>
                <c:pt idx="308">
                  <c:v>3.0800000000000001E-2</c:v>
                </c:pt>
                <c:pt idx="309">
                  <c:v>3.09E-2</c:v>
                </c:pt>
                <c:pt idx="310">
                  <c:v>3.1E-2</c:v>
                </c:pt>
                <c:pt idx="311">
                  <c:v>3.1100000000000003E-2</c:v>
                </c:pt>
                <c:pt idx="312">
                  <c:v>3.1200000000000002E-2</c:v>
                </c:pt>
                <c:pt idx="313">
                  <c:v>3.1300000000000001E-2</c:v>
                </c:pt>
                <c:pt idx="314">
                  <c:v>3.1400000000000004E-2</c:v>
                </c:pt>
                <c:pt idx="315">
                  <c:v>3.15E-2</c:v>
                </c:pt>
                <c:pt idx="316">
                  <c:v>3.1600000000000003E-2</c:v>
                </c:pt>
                <c:pt idx="317">
                  <c:v>3.1699999999999999E-2</c:v>
                </c:pt>
                <c:pt idx="318">
                  <c:v>3.1800000000000002E-2</c:v>
                </c:pt>
                <c:pt idx="319">
                  <c:v>3.1900000000000005E-2</c:v>
                </c:pt>
                <c:pt idx="320">
                  <c:v>3.2000000000000001E-2</c:v>
                </c:pt>
                <c:pt idx="321">
                  <c:v>3.2100000000000004E-2</c:v>
                </c:pt>
                <c:pt idx="322">
                  <c:v>3.2199999999999999E-2</c:v>
                </c:pt>
                <c:pt idx="323">
                  <c:v>3.2300000000000002E-2</c:v>
                </c:pt>
                <c:pt idx="324">
                  <c:v>3.2399999999999998E-2</c:v>
                </c:pt>
                <c:pt idx="325">
                  <c:v>3.2500000000000001E-2</c:v>
                </c:pt>
                <c:pt idx="326">
                  <c:v>3.2600000000000004E-2</c:v>
                </c:pt>
                <c:pt idx="327">
                  <c:v>3.27E-2</c:v>
                </c:pt>
                <c:pt idx="328">
                  <c:v>3.2800000000000003E-2</c:v>
                </c:pt>
                <c:pt idx="329">
                  <c:v>3.2899999999999999E-2</c:v>
                </c:pt>
                <c:pt idx="330">
                  <c:v>3.3000000000000002E-2</c:v>
                </c:pt>
                <c:pt idx="331">
                  <c:v>3.3100000000000004E-2</c:v>
                </c:pt>
                <c:pt idx="332">
                  <c:v>3.32E-2</c:v>
                </c:pt>
                <c:pt idx="333">
                  <c:v>3.3300000000000003E-2</c:v>
                </c:pt>
                <c:pt idx="334">
                  <c:v>3.3399999999999999E-2</c:v>
                </c:pt>
                <c:pt idx="335">
                  <c:v>3.3500000000000002E-2</c:v>
                </c:pt>
                <c:pt idx="336">
                  <c:v>3.3600000000000005E-2</c:v>
                </c:pt>
                <c:pt idx="337">
                  <c:v>3.3700000000000001E-2</c:v>
                </c:pt>
                <c:pt idx="338">
                  <c:v>3.3800000000000004E-2</c:v>
                </c:pt>
                <c:pt idx="339">
                  <c:v>3.39E-2</c:v>
                </c:pt>
                <c:pt idx="340">
                  <c:v>3.4000000000000002E-2</c:v>
                </c:pt>
                <c:pt idx="341">
                  <c:v>3.4099999999999998E-2</c:v>
                </c:pt>
                <c:pt idx="342">
                  <c:v>3.4200000000000001E-2</c:v>
                </c:pt>
                <c:pt idx="343">
                  <c:v>3.4300000000000004E-2</c:v>
                </c:pt>
                <c:pt idx="344">
                  <c:v>3.44E-2</c:v>
                </c:pt>
                <c:pt idx="345">
                  <c:v>3.4500000000000003E-2</c:v>
                </c:pt>
                <c:pt idx="346">
                  <c:v>3.4599999999999999E-2</c:v>
                </c:pt>
                <c:pt idx="347">
                  <c:v>3.4700000000000002E-2</c:v>
                </c:pt>
                <c:pt idx="348">
                  <c:v>3.4800000000000005E-2</c:v>
                </c:pt>
                <c:pt idx="349">
                  <c:v>3.49E-2</c:v>
                </c:pt>
                <c:pt idx="350">
                  <c:v>3.5000000000000003E-2</c:v>
                </c:pt>
                <c:pt idx="351">
                  <c:v>3.5099999999999999E-2</c:v>
                </c:pt>
                <c:pt idx="352">
                  <c:v>3.5200000000000002E-2</c:v>
                </c:pt>
                <c:pt idx="353">
                  <c:v>3.5300000000000005E-2</c:v>
                </c:pt>
                <c:pt idx="354">
                  <c:v>3.5400000000000001E-2</c:v>
                </c:pt>
                <c:pt idx="355">
                  <c:v>3.5500000000000004E-2</c:v>
                </c:pt>
                <c:pt idx="356">
                  <c:v>3.56E-2</c:v>
                </c:pt>
                <c:pt idx="357">
                  <c:v>3.5700000000000003E-2</c:v>
                </c:pt>
                <c:pt idx="358">
                  <c:v>3.5799999999999998E-2</c:v>
                </c:pt>
                <c:pt idx="359">
                  <c:v>3.5900000000000001E-2</c:v>
                </c:pt>
                <c:pt idx="360">
                  <c:v>3.6000000000000004E-2</c:v>
                </c:pt>
                <c:pt idx="361">
                  <c:v>3.61E-2</c:v>
                </c:pt>
                <c:pt idx="362">
                  <c:v>3.6200000000000003E-2</c:v>
                </c:pt>
                <c:pt idx="363">
                  <c:v>3.6299999999999999E-2</c:v>
                </c:pt>
                <c:pt idx="364">
                  <c:v>3.6400000000000002E-2</c:v>
                </c:pt>
                <c:pt idx="365">
                  <c:v>3.6500000000000005E-2</c:v>
                </c:pt>
                <c:pt idx="366">
                  <c:v>3.6600000000000001E-2</c:v>
                </c:pt>
                <c:pt idx="367">
                  <c:v>3.6700000000000003E-2</c:v>
                </c:pt>
                <c:pt idx="368">
                  <c:v>3.6799999999999999E-2</c:v>
                </c:pt>
                <c:pt idx="369">
                  <c:v>3.6900000000000002E-2</c:v>
                </c:pt>
                <c:pt idx="370">
                  <c:v>3.7000000000000005E-2</c:v>
                </c:pt>
                <c:pt idx="371">
                  <c:v>3.7100000000000001E-2</c:v>
                </c:pt>
                <c:pt idx="372">
                  <c:v>3.7200000000000004E-2</c:v>
                </c:pt>
                <c:pt idx="373">
                  <c:v>3.73E-2</c:v>
                </c:pt>
                <c:pt idx="374">
                  <c:v>3.7400000000000003E-2</c:v>
                </c:pt>
                <c:pt idx="375">
                  <c:v>3.7499999999999999E-2</c:v>
                </c:pt>
                <c:pt idx="376">
                  <c:v>3.7600000000000001E-2</c:v>
                </c:pt>
                <c:pt idx="377">
                  <c:v>3.7700000000000004E-2</c:v>
                </c:pt>
                <c:pt idx="378">
                  <c:v>3.78E-2</c:v>
                </c:pt>
                <c:pt idx="379">
                  <c:v>3.7900000000000003E-2</c:v>
                </c:pt>
                <c:pt idx="380">
                  <c:v>3.7999999999999999E-2</c:v>
                </c:pt>
                <c:pt idx="381">
                  <c:v>3.8100000000000002E-2</c:v>
                </c:pt>
                <c:pt idx="382">
                  <c:v>3.8200000000000005E-2</c:v>
                </c:pt>
                <c:pt idx="383">
                  <c:v>3.8300000000000001E-2</c:v>
                </c:pt>
                <c:pt idx="384">
                  <c:v>3.8400000000000004E-2</c:v>
                </c:pt>
                <c:pt idx="385">
                  <c:v>3.85E-2</c:v>
                </c:pt>
                <c:pt idx="386">
                  <c:v>3.8600000000000002E-2</c:v>
                </c:pt>
                <c:pt idx="387">
                  <c:v>3.8700000000000005E-2</c:v>
                </c:pt>
                <c:pt idx="388">
                  <c:v>3.8800000000000001E-2</c:v>
                </c:pt>
                <c:pt idx="389">
                  <c:v>3.8900000000000004E-2</c:v>
                </c:pt>
                <c:pt idx="390">
                  <c:v>3.9E-2</c:v>
                </c:pt>
                <c:pt idx="391">
                  <c:v>3.9100000000000003E-2</c:v>
                </c:pt>
                <c:pt idx="392">
                  <c:v>3.9199999999999999E-2</c:v>
                </c:pt>
                <c:pt idx="393">
                  <c:v>3.9300000000000002E-2</c:v>
                </c:pt>
                <c:pt idx="394">
                  <c:v>3.9400000000000004E-2</c:v>
                </c:pt>
                <c:pt idx="395">
                  <c:v>3.95E-2</c:v>
                </c:pt>
                <c:pt idx="396">
                  <c:v>3.9600000000000003E-2</c:v>
                </c:pt>
                <c:pt idx="397">
                  <c:v>3.9699999999999999E-2</c:v>
                </c:pt>
                <c:pt idx="398">
                  <c:v>3.9800000000000002E-2</c:v>
                </c:pt>
                <c:pt idx="399">
                  <c:v>3.9900000000000005E-2</c:v>
                </c:pt>
                <c:pt idx="400">
                  <c:v>0.04</c:v>
                </c:pt>
                <c:pt idx="401">
                  <c:v>4.0100000000000004E-2</c:v>
                </c:pt>
                <c:pt idx="402">
                  <c:v>4.02E-2</c:v>
                </c:pt>
                <c:pt idx="403">
                  <c:v>4.0300000000000002E-2</c:v>
                </c:pt>
                <c:pt idx="404">
                  <c:v>4.0400000000000005E-2</c:v>
                </c:pt>
                <c:pt idx="405">
                  <c:v>4.0500000000000001E-2</c:v>
                </c:pt>
                <c:pt idx="406">
                  <c:v>4.0600000000000004E-2</c:v>
                </c:pt>
                <c:pt idx="407">
                  <c:v>4.07E-2</c:v>
                </c:pt>
                <c:pt idx="408">
                  <c:v>4.0800000000000003E-2</c:v>
                </c:pt>
                <c:pt idx="409">
                  <c:v>4.0899999999999999E-2</c:v>
                </c:pt>
                <c:pt idx="410">
                  <c:v>4.1000000000000002E-2</c:v>
                </c:pt>
                <c:pt idx="411">
                  <c:v>4.1100000000000005E-2</c:v>
                </c:pt>
                <c:pt idx="412">
                  <c:v>4.1200000000000001E-2</c:v>
                </c:pt>
                <c:pt idx="413">
                  <c:v>4.1300000000000003E-2</c:v>
                </c:pt>
                <c:pt idx="414">
                  <c:v>4.1399999999999999E-2</c:v>
                </c:pt>
                <c:pt idx="415">
                  <c:v>4.1500000000000002E-2</c:v>
                </c:pt>
                <c:pt idx="416">
                  <c:v>4.1600000000000005E-2</c:v>
                </c:pt>
                <c:pt idx="417">
                  <c:v>4.1700000000000001E-2</c:v>
                </c:pt>
                <c:pt idx="418">
                  <c:v>4.1800000000000004E-2</c:v>
                </c:pt>
                <c:pt idx="419">
                  <c:v>4.19E-2</c:v>
                </c:pt>
                <c:pt idx="420">
                  <c:v>4.2000000000000003E-2</c:v>
                </c:pt>
                <c:pt idx="421">
                  <c:v>4.2100000000000005E-2</c:v>
                </c:pt>
                <c:pt idx="422">
                  <c:v>4.2200000000000001E-2</c:v>
                </c:pt>
                <c:pt idx="423">
                  <c:v>4.2300000000000004E-2</c:v>
                </c:pt>
                <c:pt idx="424">
                  <c:v>4.24E-2</c:v>
                </c:pt>
                <c:pt idx="425">
                  <c:v>4.2500000000000003E-2</c:v>
                </c:pt>
                <c:pt idx="426">
                  <c:v>4.2599999999999999E-2</c:v>
                </c:pt>
                <c:pt idx="427">
                  <c:v>4.2700000000000002E-2</c:v>
                </c:pt>
                <c:pt idx="428">
                  <c:v>4.2800000000000005E-2</c:v>
                </c:pt>
                <c:pt idx="429">
                  <c:v>4.2900000000000001E-2</c:v>
                </c:pt>
                <c:pt idx="430">
                  <c:v>4.3000000000000003E-2</c:v>
                </c:pt>
                <c:pt idx="431">
                  <c:v>4.3099999999999999E-2</c:v>
                </c:pt>
                <c:pt idx="432">
                  <c:v>4.3200000000000002E-2</c:v>
                </c:pt>
                <c:pt idx="433">
                  <c:v>4.3300000000000005E-2</c:v>
                </c:pt>
                <c:pt idx="434">
                  <c:v>4.3400000000000001E-2</c:v>
                </c:pt>
                <c:pt idx="435">
                  <c:v>4.3500000000000004E-2</c:v>
                </c:pt>
                <c:pt idx="436">
                  <c:v>4.36E-2</c:v>
                </c:pt>
                <c:pt idx="437">
                  <c:v>4.3700000000000003E-2</c:v>
                </c:pt>
                <c:pt idx="438">
                  <c:v>4.3799999999999999E-2</c:v>
                </c:pt>
                <c:pt idx="439">
                  <c:v>4.3900000000000002E-2</c:v>
                </c:pt>
                <c:pt idx="440">
                  <c:v>4.4000000000000004E-2</c:v>
                </c:pt>
                <c:pt idx="441">
                  <c:v>4.41E-2</c:v>
                </c:pt>
                <c:pt idx="442">
                  <c:v>4.4200000000000003E-2</c:v>
                </c:pt>
                <c:pt idx="443">
                  <c:v>4.4299999999999999E-2</c:v>
                </c:pt>
                <c:pt idx="444">
                  <c:v>4.4400000000000002E-2</c:v>
                </c:pt>
                <c:pt idx="445">
                  <c:v>4.4500000000000005E-2</c:v>
                </c:pt>
                <c:pt idx="446">
                  <c:v>4.4600000000000001E-2</c:v>
                </c:pt>
                <c:pt idx="447">
                  <c:v>4.4700000000000004E-2</c:v>
                </c:pt>
                <c:pt idx="448">
                  <c:v>4.48E-2</c:v>
                </c:pt>
                <c:pt idx="449">
                  <c:v>4.4900000000000002E-2</c:v>
                </c:pt>
                <c:pt idx="450">
                  <c:v>4.5000000000000005E-2</c:v>
                </c:pt>
                <c:pt idx="451">
                  <c:v>4.5100000000000001E-2</c:v>
                </c:pt>
                <c:pt idx="452">
                  <c:v>4.5200000000000004E-2</c:v>
                </c:pt>
                <c:pt idx="453">
                  <c:v>4.53E-2</c:v>
                </c:pt>
                <c:pt idx="454">
                  <c:v>4.5400000000000003E-2</c:v>
                </c:pt>
                <c:pt idx="455">
                  <c:v>4.5499999999999999E-2</c:v>
                </c:pt>
                <c:pt idx="456">
                  <c:v>4.5600000000000002E-2</c:v>
                </c:pt>
                <c:pt idx="457">
                  <c:v>4.5700000000000005E-2</c:v>
                </c:pt>
                <c:pt idx="458">
                  <c:v>4.58E-2</c:v>
                </c:pt>
                <c:pt idx="459">
                  <c:v>4.5900000000000003E-2</c:v>
                </c:pt>
                <c:pt idx="460">
                  <c:v>4.5999999999999999E-2</c:v>
                </c:pt>
                <c:pt idx="461">
                  <c:v>4.6100000000000002E-2</c:v>
                </c:pt>
                <c:pt idx="462">
                  <c:v>4.6200000000000005E-2</c:v>
                </c:pt>
                <c:pt idx="463">
                  <c:v>4.6300000000000001E-2</c:v>
                </c:pt>
                <c:pt idx="464">
                  <c:v>4.6400000000000004E-2</c:v>
                </c:pt>
                <c:pt idx="465">
                  <c:v>4.65E-2</c:v>
                </c:pt>
                <c:pt idx="466">
                  <c:v>4.6600000000000003E-2</c:v>
                </c:pt>
                <c:pt idx="467">
                  <c:v>4.6700000000000005E-2</c:v>
                </c:pt>
                <c:pt idx="468">
                  <c:v>4.6800000000000001E-2</c:v>
                </c:pt>
                <c:pt idx="469">
                  <c:v>4.6900000000000004E-2</c:v>
                </c:pt>
                <c:pt idx="470">
                  <c:v>4.7E-2</c:v>
                </c:pt>
                <c:pt idx="471">
                  <c:v>4.7100000000000003E-2</c:v>
                </c:pt>
                <c:pt idx="472">
                  <c:v>4.7199999999999999E-2</c:v>
                </c:pt>
                <c:pt idx="473">
                  <c:v>4.7300000000000002E-2</c:v>
                </c:pt>
                <c:pt idx="474">
                  <c:v>4.7400000000000005E-2</c:v>
                </c:pt>
                <c:pt idx="475">
                  <c:v>4.7500000000000001E-2</c:v>
                </c:pt>
                <c:pt idx="476">
                  <c:v>4.7600000000000003E-2</c:v>
                </c:pt>
                <c:pt idx="477">
                  <c:v>4.7699999999999999E-2</c:v>
                </c:pt>
                <c:pt idx="478">
                  <c:v>4.7800000000000002E-2</c:v>
                </c:pt>
                <c:pt idx="479">
                  <c:v>4.7900000000000005E-2</c:v>
                </c:pt>
                <c:pt idx="480">
                  <c:v>4.8000000000000001E-2</c:v>
                </c:pt>
                <c:pt idx="481">
                  <c:v>4.8100000000000004E-2</c:v>
                </c:pt>
                <c:pt idx="482">
                  <c:v>4.82E-2</c:v>
                </c:pt>
                <c:pt idx="483">
                  <c:v>4.8300000000000003E-2</c:v>
                </c:pt>
                <c:pt idx="484">
                  <c:v>4.8400000000000006E-2</c:v>
                </c:pt>
                <c:pt idx="485">
                  <c:v>4.8500000000000001E-2</c:v>
                </c:pt>
                <c:pt idx="486">
                  <c:v>4.8600000000000004E-2</c:v>
                </c:pt>
                <c:pt idx="487">
                  <c:v>4.87E-2</c:v>
                </c:pt>
                <c:pt idx="488">
                  <c:v>4.8800000000000003E-2</c:v>
                </c:pt>
                <c:pt idx="489">
                  <c:v>4.8899999999999999E-2</c:v>
                </c:pt>
                <c:pt idx="490">
                  <c:v>4.9000000000000002E-2</c:v>
                </c:pt>
                <c:pt idx="491">
                  <c:v>4.9100000000000005E-2</c:v>
                </c:pt>
                <c:pt idx="492">
                  <c:v>4.9200000000000001E-2</c:v>
                </c:pt>
                <c:pt idx="493">
                  <c:v>4.9300000000000004E-2</c:v>
                </c:pt>
                <c:pt idx="494">
                  <c:v>4.9399999999999999E-2</c:v>
                </c:pt>
                <c:pt idx="495">
                  <c:v>4.9500000000000002E-2</c:v>
                </c:pt>
                <c:pt idx="496">
                  <c:v>4.9600000000000005E-2</c:v>
                </c:pt>
                <c:pt idx="497">
                  <c:v>4.9700000000000001E-2</c:v>
                </c:pt>
                <c:pt idx="498">
                  <c:v>4.9800000000000004E-2</c:v>
                </c:pt>
                <c:pt idx="499">
                  <c:v>4.99E-2</c:v>
                </c:pt>
                <c:pt idx="500">
                  <c:v>0.05</c:v>
                </c:pt>
                <c:pt idx="501">
                  <c:v>5.0100000000000006E-2</c:v>
                </c:pt>
                <c:pt idx="502">
                  <c:v>5.0200000000000002E-2</c:v>
                </c:pt>
                <c:pt idx="503">
                  <c:v>5.0300000000000004E-2</c:v>
                </c:pt>
                <c:pt idx="504">
                  <c:v>5.04E-2</c:v>
                </c:pt>
                <c:pt idx="505">
                  <c:v>5.0500000000000003E-2</c:v>
                </c:pt>
                <c:pt idx="506">
                  <c:v>5.0599999999999999E-2</c:v>
                </c:pt>
                <c:pt idx="507">
                  <c:v>5.0700000000000002E-2</c:v>
                </c:pt>
                <c:pt idx="508">
                  <c:v>5.0800000000000005E-2</c:v>
                </c:pt>
                <c:pt idx="509">
                  <c:v>5.0900000000000001E-2</c:v>
                </c:pt>
                <c:pt idx="510">
                  <c:v>5.1000000000000004E-2</c:v>
                </c:pt>
                <c:pt idx="511">
                  <c:v>5.11E-2</c:v>
                </c:pt>
                <c:pt idx="512">
                  <c:v>5.1200000000000002E-2</c:v>
                </c:pt>
                <c:pt idx="513">
                  <c:v>5.1300000000000005E-2</c:v>
                </c:pt>
                <c:pt idx="514">
                  <c:v>5.1400000000000001E-2</c:v>
                </c:pt>
                <c:pt idx="515">
                  <c:v>5.1500000000000004E-2</c:v>
                </c:pt>
                <c:pt idx="516">
                  <c:v>5.16E-2</c:v>
                </c:pt>
                <c:pt idx="517">
                  <c:v>5.1700000000000003E-2</c:v>
                </c:pt>
                <c:pt idx="518">
                  <c:v>5.1800000000000006E-2</c:v>
                </c:pt>
                <c:pt idx="519">
                  <c:v>5.1900000000000002E-2</c:v>
                </c:pt>
                <c:pt idx="520">
                  <c:v>5.2000000000000005E-2</c:v>
                </c:pt>
                <c:pt idx="521">
                  <c:v>5.21E-2</c:v>
                </c:pt>
                <c:pt idx="522">
                  <c:v>5.2200000000000003E-2</c:v>
                </c:pt>
                <c:pt idx="523">
                  <c:v>5.2299999999999999E-2</c:v>
                </c:pt>
                <c:pt idx="524">
                  <c:v>5.2400000000000002E-2</c:v>
                </c:pt>
                <c:pt idx="525">
                  <c:v>5.2500000000000005E-2</c:v>
                </c:pt>
                <c:pt idx="526">
                  <c:v>5.2600000000000001E-2</c:v>
                </c:pt>
                <c:pt idx="527">
                  <c:v>5.2700000000000004E-2</c:v>
                </c:pt>
                <c:pt idx="528">
                  <c:v>5.28E-2</c:v>
                </c:pt>
                <c:pt idx="529">
                  <c:v>5.2900000000000003E-2</c:v>
                </c:pt>
                <c:pt idx="530">
                  <c:v>5.3000000000000005E-2</c:v>
                </c:pt>
                <c:pt idx="531">
                  <c:v>5.3100000000000001E-2</c:v>
                </c:pt>
                <c:pt idx="532">
                  <c:v>5.3200000000000004E-2</c:v>
                </c:pt>
                <c:pt idx="533">
                  <c:v>5.33E-2</c:v>
                </c:pt>
                <c:pt idx="534">
                  <c:v>5.3400000000000003E-2</c:v>
                </c:pt>
                <c:pt idx="535">
                  <c:v>5.3500000000000006E-2</c:v>
                </c:pt>
                <c:pt idx="536">
                  <c:v>5.3600000000000002E-2</c:v>
                </c:pt>
                <c:pt idx="537">
                  <c:v>5.3700000000000005E-2</c:v>
                </c:pt>
                <c:pt idx="538">
                  <c:v>5.3800000000000001E-2</c:v>
                </c:pt>
                <c:pt idx="539">
                  <c:v>5.3900000000000003E-2</c:v>
                </c:pt>
                <c:pt idx="540">
                  <c:v>5.3999999999999999E-2</c:v>
                </c:pt>
                <c:pt idx="541">
                  <c:v>5.4100000000000002E-2</c:v>
                </c:pt>
                <c:pt idx="542">
                  <c:v>5.4200000000000005E-2</c:v>
                </c:pt>
                <c:pt idx="543">
                  <c:v>5.4300000000000001E-2</c:v>
                </c:pt>
                <c:pt idx="544">
                  <c:v>5.4400000000000004E-2</c:v>
                </c:pt>
                <c:pt idx="545">
                  <c:v>5.45E-2</c:v>
                </c:pt>
                <c:pt idx="546">
                  <c:v>5.4600000000000003E-2</c:v>
                </c:pt>
                <c:pt idx="547">
                  <c:v>5.4700000000000006E-2</c:v>
                </c:pt>
                <c:pt idx="548">
                  <c:v>5.4800000000000001E-2</c:v>
                </c:pt>
                <c:pt idx="549">
                  <c:v>5.4900000000000004E-2</c:v>
                </c:pt>
                <c:pt idx="550">
                  <c:v>5.5E-2</c:v>
                </c:pt>
                <c:pt idx="551">
                  <c:v>5.5100000000000003E-2</c:v>
                </c:pt>
                <c:pt idx="552">
                  <c:v>5.5200000000000006E-2</c:v>
                </c:pt>
                <c:pt idx="553">
                  <c:v>5.5300000000000002E-2</c:v>
                </c:pt>
                <c:pt idx="554">
                  <c:v>5.5400000000000005E-2</c:v>
                </c:pt>
                <c:pt idx="555">
                  <c:v>5.5500000000000001E-2</c:v>
                </c:pt>
                <c:pt idx="556">
                  <c:v>5.5600000000000004E-2</c:v>
                </c:pt>
                <c:pt idx="557">
                  <c:v>5.57E-2</c:v>
                </c:pt>
                <c:pt idx="558">
                  <c:v>5.5800000000000002E-2</c:v>
                </c:pt>
                <c:pt idx="559">
                  <c:v>5.5900000000000005E-2</c:v>
                </c:pt>
                <c:pt idx="560">
                  <c:v>5.6000000000000001E-2</c:v>
                </c:pt>
                <c:pt idx="561">
                  <c:v>5.6100000000000004E-2</c:v>
                </c:pt>
                <c:pt idx="562">
                  <c:v>5.62E-2</c:v>
                </c:pt>
                <c:pt idx="563">
                  <c:v>5.6300000000000003E-2</c:v>
                </c:pt>
                <c:pt idx="564">
                  <c:v>5.6400000000000006E-2</c:v>
                </c:pt>
                <c:pt idx="565">
                  <c:v>5.6500000000000002E-2</c:v>
                </c:pt>
                <c:pt idx="566">
                  <c:v>5.6600000000000004E-2</c:v>
                </c:pt>
                <c:pt idx="567">
                  <c:v>5.67E-2</c:v>
                </c:pt>
                <c:pt idx="568">
                  <c:v>5.6800000000000003E-2</c:v>
                </c:pt>
                <c:pt idx="569">
                  <c:v>5.6900000000000006E-2</c:v>
                </c:pt>
                <c:pt idx="570">
                  <c:v>5.7000000000000002E-2</c:v>
                </c:pt>
                <c:pt idx="571">
                  <c:v>5.7100000000000005E-2</c:v>
                </c:pt>
                <c:pt idx="572">
                  <c:v>5.7200000000000001E-2</c:v>
                </c:pt>
                <c:pt idx="573">
                  <c:v>5.7300000000000004E-2</c:v>
                </c:pt>
                <c:pt idx="574">
                  <c:v>5.74E-2</c:v>
                </c:pt>
                <c:pt idx="575">
                  <c:v>5.7500000000000002E-2</c:v>
                </c:pt>
                <c:pt idx="576">
                  <c:v>5.7600000000000005E-2</c:v>
                </c:pt>
                <c:pt idx="577">
                  <c:v>5.7700000000000001E-2</c:v>
                </c:pt>
                <c:pt idx="578">
                  <c:v>5.7800000000000004E-2</c:v>
                </c:pt>
                <c:pt idx="579">
                  <c:v>5.79E-2</c:v>
                </c:pt>
                <c:pt idx="580">
                  <c:v>5.8000000000000003E-2</c:v>
                </c:pt>
                <c:pt idx="581">
                  <c:v>5.8100000000000006E-2</c:v>
                </c:pt>
                <c:pt idx="582">
                  <c:v>5.8200000000000002E-2</c:v>
                </c:pt>
                <c:pt idx="583">
                  <c:v>5.8300000000000005E-2</c:v>
                </c:pt>
                <c:pt idx="584">
                  <c:v>5.8400000000000001E-2</c:v>
                </c:pt>
                <c:pt idx="585">
                  <c:v>5.8500000000000003E-2</c:v>
                </c:pt>
                <c:pt idx="586">
                  <c:v>5.8600000000000006E-2</c:v>
                </c:pt>
                <c:pt idx="587">
                  <c:v>5.8700000000000002E-2</c:v>
                </c:pt>
                <c:pt idx="588">
                  <c:v>5.8800000000000005E-2</c:v>
                </c:pt>
                <c:pt idx="589">
                  <c:v>5.8900000000000001E-2</c:v>
                </c:pt>
                <c:pt idx="590">
                  <c:v>5.9000000000000004E-2</c:v>
                </c:pt>
                <c:pt idx="591">
                  <c:v>5.91E-2</c:v>
                </c:pt>
                <c:pt idx="592">
                  <c:v>5.9200000000000003E-2</c:v>
                </c:pt>
                <c:pt idx="593">
                  <c:v>5.9300000000000005E-2</c:v>
                </c:pt>
                <c:pt idx="594">
                  <c:v>5.9400000000000001E-2</c:v>
                </c:pt>
                <c:pt idx="595">
                  <c:v>5.9500000000000004E-2</c:v>
                </c:pt>
                <c:pt idx="596">
                  <c:v>5.96E-2</c:v>
                </c:pt>
                <c:pt idx="597">
                  <c:v>5.9700000000000003E-2</c:v>
                </c:pt>
                <c:pt idx="598">
                  <c:v>5.9800000000000006E-2</c:v>
                </c:pt>
                <c:pt idx="599">
                  <c:v>5.9900000000000002E-2</c:v>
                </c:pt>
                <c:pt idx="600">
                  <c:v>6.0000000000000005E-2</c:v>
                </c:pt>
                <c:pt idx="601">
                  <c:v>6.0100000000000001E-2</c:v>
                </c:pt>
                <c:pt idx="602">
                  <c:v>6.0200000000000004E-2</c:v>
                </c:pt>
                <c:pt idx="603">
                  <c:v>6.0299999999999999E-2</c:v>
                </c:pt>
                <c:pt idx="604">
                  <c:v>6.0400000000000002E-2</c:v>
                </c:pt>
                <c:pt idx="605">
                  <c:v>6.0500000000000005E-2</c:v>
                </c:pt>
                <c:pt idx="606">
                  <c:v>6.0600000000000001E-2</c:v>
                </c:pt>
                <c:pt idx="607">
                  <c:v>6.0700000000000004E-2</c:v>
                </c:pt>
                <c:pt idx="608">
                  <c:v>6.08E-2</c:v>
                </c:pt>
                <c:pt idx="609">
                  <c:v>6.0900000000000003E-2</c:v>
                </c:pt>
                <c:pt idx="610">
                  <c:v>6.1000000000000006E-2</c:v>
                </c:pt>
                <c:pt idx="611">
                  <c:v>6.1100000000000002E-2</c:v>
                </c:pt>
                <c:pt idx="612">
                  <c:v>6.1200000000000004E-2</c:v>
                </c:pt>
                <c:pt idx="613">
                  <c:v>6.13E-2</c:v>
                </c:pt>
                <c:pt idx="614">
                  <c:v>6.1400000000000003E-2</c:v>
                </c:pt>
                <c:pt idx="615">
                  <c:v>6.1500000000000006E-2</c:v>
                </c:pt>
                <c:pt idx="616">
                  <c:v>6.1600000000000002E-2</c:v>
                </c:pt>
                <c:pt idx="617">
                  <c:v>6.1700000000000005E-2</c:v>
                </c:pt>
                <c:pt idx="618">
                  <c:v>6.1800000000000001E-2</c:v>
                </c:pt>
                <c:pt idx="619">
                  <c:v>6.1900000000000004E-2</c:v>
                </c:pt>
                <c:pt idx="620">
                  <c:v>6.2E-2</c:v>
                </c:pt>
                <c:pt idx="621">
                  <c:v>6.2100000000000002E-2</c:v>
                </c:pt>
                <c:pt idx="622">
                  <c:v>6.2200000000000005E-2</c:v>
                </c:pt>
                <c:pt idx="623">
                  <c:v>6.2300000000000001E-2</c:v>
                </c:pt>
                <c:pt idx="624">
                  <c:v>6.2400000000000004E-2</c:v>
                </c:pt>
                <c:pt idx="625">
                  <c:v>6.25E-2</c:v>
                </c:pt>
                <c:pt idx="626">
                  <c:v>6.2600000000000003E-2</c:v>
                </c:pt>
                <c:pt idx="627">
                  <c:v>6.2700000000000006E-2</c:v>
                </c:pt>
                <c:pt idx="628">
                  <c:v>6.2800000000000009E-2</c:v>
                </c:pt>
                <c:pt idx="629">
                  <c:v>6.2899999999999998E-2</c:v>
                </c:pt>
                <c:pt idx="630">
                  <c:v>6.3E-2</c:v>
                </c:pt>
                <c:pt idx="631">
                  <c:v>6.3100000000000003E-2</c:v>
                </c:pt>
                <c:pt idx="632">
                  <c:v>6.3200000000000006E-2</c:v>
                </c:pt>
                <c:pt idx="633">
                  <c:v>6.3300000000000009E-2</c:v>
                </c:pt>
                <c:pt idx="634">
                  <c:v>6.3399999999999998E-2</c:v>
                </c:pt>
                <c:pt idx="635">
                  <c:v>6.3500000000000001E-2</c:v>
                </c:pt>
                <c:pt idx="636">
                  <c:v>6.3600000000000004E-2</c:v>
                </c:pt>
                <c:pt idx="637">
                  <c:v>6.3700000000000007E-2</c:v>
                </c:pt>
                <c:pt idx="638">
                  <c:v>6.3800000000000009E-2</c:v>
                </c:pt>
                <c:pt idx="639">
                  <c:v>6.3899999999999998E-2</c:v>
                </c:pt>
                <c:pt idx="640">
                  <c:v>6.4000000000000001E-2</c:v>
                </c:pt>
                <c:pt idx="641">
                  <c:v>6.4100000000000004E-2</c:v>
                </c:pt>
                <c:pt idx="642">
                  <c:v>6.4200000000000007E-2</c:v>
                </c:pt>
                <c:pt idx="643">
                  <c:v>6.430000000000001E-2</c:v>
                </c:pt>
                <c:pt idx="644">
                  <c:v>6.4399999999999999E-2</c:v>
                </c:pt>
                <c:pt idx="645">
                  <c:v>6.4500000000000002E-2</c:v>
                </c:pt>
                <c:pt idx="646">
                  <c:v>6.4600000000000005E-2</c:v>
                </c:pt>
                <c:pt idx="647">
                  <c:v>6.4700000000000008E-2</c:v>
                </c:pt>
                <c:pt idx="648">
                  <c:v>6.4799999999999996E-2</c:v>
                </c:pt>
                <c:pt idx="649">
                  <c:v>6.4899999999999999E-2</c:v>
                </c:pt>
                <c:pt idx="650">
                  <c:v>6.5000000000000002E-2</c:v>
                </c:pt>
                <c:pt idx="651">
                  <c:v>6.5100000000000005E-2</c:v>
                </c:pt>
                <c:pt idx="652">
                  <c:v>6.5200000000000008E-2</c:v>
                </c:pt>
                <c:pt idx="653">
                  <c:v>6.5299999999999997E-2</c:v>
                </c:pt>
                <c:pt idx="654">
                  <c:v>6.54E-2</c:v>
                </c:pt>
                <c:pt idx="655">
                  <c:v>6.5500000000000003E-2</c:v>
                </c:pt>
                <c:pt idx="656">
                  <c:v>6.5600000000000006E-2</c:v>
                </c:pt>
                <c:pt idx="657">
                  <c:v>6.5700000000000008E-2</c:v>
                </c:pt>
                <c:pt idx="658">
                  <c:v>6.5799999999999997E-2</c:v>
                </c:pt>
                <c:pt idx="659">
                  <c:v>6.59E-2</c:v>
                </c:pt>
                <c:pt idx="660">
                  <c:v>6.6000000000000003E-2</c:v>
                </c:pt>
                <c:pt idx="661">
                  <c:v>6.6100000000000006E-2</c:v>
                </c:pt>
                <c:pt idx="662">
                  <c:v>6.6200000000000009E-2</c:v>
                </c:pt>
                <c:pt idx="663">
                  <c:v>6.6299999999999998E-2</c:v>
                </c:pt>
                <c:pt idx="664">
                  <c:v>6.6400000000000001E-2</c:v>
                </c:pt>
                <c:pt idx="665">
                  <c:v>6.6500000000000004E-2</c:v>
                </c:pt>
                <c:pt idx="666">
                  <c:v>6.6600000000000006E-2</c:v>
                </c:pt>
                <c:pt idx="667">
                  <c:v>6.6700000000000009E-2</c:v>
                </c:pt>
                <c:pt idx="668">
                  <c:v>6.6799999999999998E-2</c:v>
                </c:pt>
                <c:pt idx="669">
                  <c:v>6.6900000000000001E-2</c:v>
                </c:pt>
                <c:pt idx="670">
                  <c:v>6.7000000000000004E-2</c:v>
                </c:pt>
                <c:pt idx="671">
                  <c:v>6.7100000000000007E-2</c:v>
                </c:pt>
                <c:pt idx="672">
                  <c:v>6.720000000000001E-2</c:v>
                </c:pt>
                <c:pt idx="673">
                  <c:v>6.7299999999999999E-2</c:v>
                </c:pt>
                <c:pt idx="674">
                  <c:v>6.7400000000000002E-2</c:v>
                </c:pt>
                <c:pt idx="675">
                  <c:v>6.7500000000000004E-2</c:v>
                </c:pt>
                <c:pt idx="676">
                  <c:v>6.7600000000000007E-2</c:v>
                </c:pt>
                <c:pt idx="677">
                  <c:v>6.770000000000001E-2</c:v>
                </c:pt>
                <c:pt idx="678">
                  <c:v>6.7799999999999999E-2</c:v>
                </c:pt>
                <c:pt idx="679">
                  <c:v>6.7900000000000002E-2</c:v>
                </c:pt>
                <c:pt idx="680">
                  <c:v>6.8000000000000005E-2</c:v>
                </c:pt>
                <c:pt idx="681">
                  <c:v>6.8100000000000008E-2</c:v>
                </c:pt>
                <c:pt idx="682">
                  <c:v>6.8199999999999997E-2</c:v>
                </c:pt>
                <c:pt idx="683">
                  <c:v>6.83E-2</c:v>
                </c:pt>
                <c:pt idx="684">
                  <c:v>6.8400000000000002E-2</c:v>
                </c:pt>
                <c:pt idx="685">
                  <c:v>6.8500000000000005E-2</c:v>
                </c:pt>
                <c:pt idx="686">
                  <c:v>6.8600000000000008E-2</c:v>
                </c:pt>
                <c:pt idx="687">
                  <c:v>6.8699999999999997E-2</c:v>
                </c:pt>
                <c:pt idx="688">
                  <c:v>6.88E-2</c:v>
                </c:pt>
                <c:pt idx="689">
                  <c:v>6.8900000000000003E-2</c:v>
                </c:pt>
                <c:pt idx="690">
                  <c:v>6.9000000000000006E-2</c:v>
                </c:pt>
                <c:pt idx="691">
                  <c:v>6.9100000000000009E-2</c:v>
                </c:pt>
                <c:pt idx="692">
                  <c:v>6.9199999999999998E-2</c:v>
                </c:pt>
                <c:pt idx="693">
                  <c:v>6.93E-2</c:v>
                </c:pt>
                <c:pt idx="694">
                  <c:v>6.9400000000000003E-2</c:v>
                </c:pt>
                <c:pt idx="695">
                  <c:v>6.9500000000000006E-2</c:v>
                </c:pt>
                <c:pt idx="696">
                  <c:v>6.9600000000000009E-2</c:v>
                </c:pt>
                <c:pt idx="697">
                  <c:v>6.9699999999999998E-2</c:v>
                </c:pt>
                <c:pt idx="698">
                  <c:v>6.9800000000000001E-2</c:v>
                </c:pt>
                <c:pt idx="699">
                  <c:v>6.9900000000000004E-2</c:v>
                </c:pt>
                <c:pt idx="700">
                  <c:v>7.0000000000000007E-2</c:v>
                </c:pt>
                <c:pt idx="701">
                  <c:v>7.010000000000001E-2</c:v>
                </c:pt>
                <c:pt idx="702">
                  <c:v>7.0199999999999999E-2</c:v>
                </c:pt>
                <c:pt idx="703">
                  <c:v>7.0300000000000001E-2</c:v>
                </c:pt>
                <c:pt idx="704">
                  <c:v>7.0400000000000004E-2</c:v>
                </c:pt>
                <c:pt idx="705">
                  <c:v>7.0500000000000007E-2</c:v>
                </c:pt>
                <c:pt idx="706">
                  <c:v>7.060000000000001E-2</c:v>
                </c:pt>
                <c:pt idx="707">
                  <c:v>7.0699999999999999E-2</c:v>
                </c:pt>
                <c:pt idx="708">
                  <c:v>7.0800000000000002E-2</c:v>
                </c:pt>
                <c:pt idx="709">
                  <c:v>7.0900000000000005E-2</c:v>
                </c:pt>
                <c:pt idx="710">
                  <c:v>7.1000000000000008E-2</c:v>
                </c:pt>
                <c:pt idx="711">
                  <c:v>7.1099999999999997E-2</c:v>
                </c:pt>
                <c:pt idx="712">
                  <c:v>7.1199999999999999E-2</c:v>
                </c:pt>
                <c:pt idx="713">
                  <c:v>7.1300000000000002E-2</c:v>
                </c:pt>
                <c:pt idx="714">
                  <c:v>7.1400000000000005E-2</c:v>
                </c:pt>
                <c:pt idx="715">
                  <c:v>7.1500000000000008E-2</c:v>
                </c:pt>
                <c:pt idx="716">
                  <c:v>7.1599999999999997E-2</c:v>
                </c:pt>
                <c:pt idx="717">
                  <c:v>7.17E-2</c:v>
                </c:pt>
                <c:pt idx="718">
                  <c:v>7.1800000000000003E-2</c:v>
                </c:pt>
                <c:pt idx="719">
                  <c:v>7.1900000000000006E-2</c:v>
                </c:pt>
                <c:pt idx="720">
                  <c:v>7.2000000000000008E-2</c:v>
                </c:pt>
                <c:pt idx="721">
                  <c:v>7.2099999999999997E-2</c:v>
                </c:pt>
                <c:pt idx="722">
                  <c:v>7.22E-2</c:v>
                </c:pt>
                <c:pt idx="723">
                  <c:v>7.2300000000000003E-2</c:v>
                </c:pt>
                <c:pt idx="724">
                  <c:v>7.2400000000000006E-2</c:v>
                </c:pt>
                <c:pt idx="725">
                  <c:v>7.2500000000000009E-2</c:v>
                </c:pt>
                <c:pt idx="726">
                  <c:v>7.2599999999999998E-2</c:v>
                </c:pt>
                <c:pt idx="727">
                  <c:v>7.2700000000000001E-2</c:v>
                </c:pt>
                <c:pt idx="728">
                  <c:v>7.2800000000000004E-2</c:v>
                </c:pt>
                <c:pt idx="729">
                  <c:v>7.2900000000000006E-2</c:v>
                </c:pt>
                <c:pt idx="730">
                  <c:v>7.3000000000000009E-2</c:v>
                </c:pt>
                <c:pt idx="731">
                  <c:v>7.3099999999999998E-2</c:v>
                </c:pt>
                <c:pt idx="732">
                  <c:v>7.3200000000000001E-2</c:v>
                </c:pt>
                <c:pt idx="733">
                  <c:v>7.3300000000000004E-2</c:v>
                </c:pt>
                <c:pt idx="734">
                  <c:v>7.3400000000000007E-2</c:v>
                </c:pt>
                <c:pt idx="735">
                  <c:v>7.350000000000001E-2</c:v>
                </c:pt>
                <c:pt idx="736">
                  <c:v>7.3599999999999999E-2</c:v>
                </c:pt>
                <c:pt idx="737">
                  <c:v>7.3700000000000002E-2</c:v>
                </c:pt>
                <c:pt idx="738">
                  <c:v>7.3800000000000004E-2</c:v>
                </c:pt>
                <c:pt idx="739">
                  <c:v>7.3900000000000007E-2</c:v>
                </c:pt>
                <c:pt idx="740">
                  <c:v>7.400000000000001E-2</c:v>
                </c:pt>
                <c:pt idx="741">
                  <c:v>7.4099999999999999E-2</c:v>
                </c:pt>
                <c:pt idx="742">
                  <c:v>7.4200000000000002E-2</c:v>
                </c:pt>
                <c:pt idx="743">
                  <c:v>7.4300000000000005E-2</c:v>
                </c:pt>
                <c:pt idx="744">
                  <c:v>7.4400000000000008E-2</c:v>
                </c:pt>
                <c:pt idx="745">
                  <c:v>7.4499999999999997E-2</c:v>
                </c:pt>
                <c:pt idx="746">
                  <c:v>7.46E-2</c:v>
                </c:pt>
                <c:pt idx="747">
                  <c:v>7.4700000000000003E-2</c:v>
                </c:pt>
                <c:pt idx="748">
                  <c:v>7.4800000000000005E-2</c:v>
                </c:pt>
                <c:pt idx="749">
                  <c:v>7.4900000000000008E-2</c:v>
                </c:pt>
                <c:pt idx="750">
                  <c:v>7.4999999999999997E-2</c:v>
                </c:pt>
                <c:pt idx="751">
                  <c:v>7.51E-2</c:v>
                </c:pt>
                <c:pt idx="752">
                  <c:v>7.5200000000000003E-2</c:v>
                </c:pt>
                <c:pt idx="753">
                  <c:v>7.5300000000000006E-2</c:v>
                </c:pt>
                <c:pt idx="754">
                  <c:v>7.5400000000000009E-2</c:v>
                </c:pt>
                <c:pt idx="755">
                  <c:v>7.5499999999999998E-2</c:v>
                </c:pt>
                <c:pt idx="756">
                  <c:v>7.5600000000000001E-2</c:v>
                </c:pt>
                <c:pt idx="757">
                  <c:v>7.5700000000000003E-2</c:v>
                </c:pt>
                <c:pt idx="758">
                  <c:v>7.5800000000000006E-2</c:v>
                </c:pt>
                <c:pt idx="759">
                  <c:v>7.5900000000000009E-2</c:v>
                </c:pt>
                <c:pt idx="760">
                  <c:v>7.5999999999999998E-2</c:v>
                </c:pt>
                <c:pt idx="761">
                  <c:v>7.6100000000000001E-2</c:v>
                </c:pt>
                <c:pt idx="762">
                  <c:v>7.6200000000000004E-2</c:v>
                </c:pt>
                <c:pt idx="763">
                  <c:v>7.6300000000000007E-2</c:v>
                </c:pt>
                <c:pt idx="764">
                  <c:v>7.640000000000001E-2</c:v>
                </c:pt>
                <c:pt idx="765">
                  <c:v>7.6499999999999999E-2</c:v>
                </c:pt>
                <c:pt idx="766">
                  <c:v>7.6600000000000001E-2</c:v>
                </c:pt>
                <c:pt idx="767">
                  <c:v>7.6700000000000004E-2</c:v>
                </c:pt>
                <c:pt idx="768">
                  <c:v>7.6800000000000007E-2</c:v>
                </c:pt>
                <c:pt idx="769">
                  <c:v>7.690000000000001E-2</c:v>
                </c:pt>
                <c:pt idx="770">
                  <c:v>7.6999999999999999E-2</c:v>
                </c:pt>
                <c:pt idx="771">
                  <c:v>7.7100000000000002E-2</c:v>
                </c:pt>
                <c:pt idx="772">
                  <c:v>7.7200000000000005E-2</c:v>
                </c:pt>
                <c:pt idx="773">
                  <c:v>7.7300000000000008E-2</c:v>
                </c:pt>
                <c:pt idx="774">
                  <c:v>7.740000000000001E-2</c:v>
                </c:pt>
                <c:pt idx="775">
                  <c:v>7.7499999999999999E-2</c:v>
                </c:pt>
                <c:pt idx="776">
                  <c:v>7.7600000000000002E-2</c:v>
                </c:pt>
                <c:pt idx="777">
                  <c:v>7.7700000000000005E-2</c:v>
                </c:pt>
                <c:pt idx="778">
                  <c:v>7.7800000000000008E-2</c:v>
                </c:pt>
                <c:pt idx="779">
                  <c:v>7.7899999999999997E-2</c:v>
                </c:pt>
                <c:pt idx="780">
                  <c:v>7.8E-2</c:v>
                </c:pt>
                <c:pt idx="781">
                  <c:v>7.8100000000000003E-2</c:v>
                </c:pt>
                <c:pt idx="782">
                  <c:v>7.8200000000000006E-2</c:v>
                </c:pt>
                <c:pt idx="783">
                  <c:v>7.8300000000000008E-2</c:v>
                </c:pt>
                <c:pt idx="784">
                  <c:v>7.8399999999999997E-2</c:v>
                </c:pt>
                <c:pt idx="785">
                  <c:v>7.85E-2</c:v>
                </c:pt>
                <c:pt idx="786">
                  <c:v>7.8600000000000003E-2</c:v>
                </c:pt>
                <c:pt idx="787">
                  <c:v>7.8700000000000006E-2</c:v>
                </c:pt>
                <c:pt idx="788">
                  <c:v>7.8800000000000009E-2</c:v>
                </c:pt>
                <c:pt idx="789">
                  <c:v>7.8899999999999998E-2</c:v>
                </c:pt>
                <c:pt idx="790">
                  <c:v>7.9000000000000001E-2</c:v>
                </c:pt>
                <c:pt idx="791">
                  <c:v>7.9100000000000004E-2</c:v>
                </c:pt>
                <c:pt idx="792">
                  <c:v>7.9200000000000007E-2</c:v>
                </c:pt>
                <c:pt idx="793">
                  <c:v>7.9300000000000009E-2</c:v>
                </c:pt>
                <c:pt idx="794">
                  <c:v>7.9399999999999998E-2</c:v>
                </c:pt>
                <c:pt idx="795">
                  <c:v>7.9500000000000001E-2</c:v>
                </c:pt>
                <c:pt idx="796">
                  <c:v>7.9600000000000004E-2</c:v>
                </c:pt>
                <c:pt idx="797">
                  <c:v>7.9700000000000007E-2</c:v>
                </c:pt>
                <c:pt idx="798">
                  <c:v>7.980000000000001E-2</c:v>
                </c:pt>
                <c:pt idx="799">
                  <c:v>7.9899999999999999E-2</c:v>
                </c:pt>
                <c:pt idx="800">
                  <c:v>0.08</c:v>
                </c:pt>
                <c:pt idx="801">
                  <c:v>8.0100000000000005E-2</c:v>
                </c:pt>
                <c:pt idx="802">
                  <c:v>8.0200000000000007E-2</c:v>
                </c:pt>
                <c:pt idx="803">
                  <c:v>8.030000000000001E-2</c:v>
                </c:pt>
                <c:pt idx="804">
                  <c:v>8.0399999999999999E-2</c:v>
                </c:pt>
                <c:pt idx="805">
                  <c:v>8.0500000000000002E-2</c:v>
                </c:pt>
                <c:pt idx="806">
                  <c:v>8.0600000000000005E-2</c:v>
                </c:pt>
                <c:pt idx="807">
                  <c:v>8.0700000000000008E-2</c:v>
                </c:pt>
                <c:pt idx="808">
                  <c:v>8.0800000000000011E-2</c:v>
                </c:pt>
                <c:pt idx="809">
                  <c:v>8.09E-2</c:v>
                </c:pt>
                <c:pt idx="810">
                  <c:v>8.1000000000000003E-2</c:v>
                </c:pt>
                <c:pt idx="811">
                  <c:v>8.1100000000000005E-2</c:v>
                </c:pt>
                <c:pt idx="812">
                  <c:v>8.1200000000000008E-2</c:v>
                </c:pt>
                <c:pt idx="813">
                  <c:v>8.1299999999999997E-2</c:v>
                </c:pt>
                <c:pt idx="814">
                  <c:v>8.14E-2</c:v>
                </c:pt>
                <c:pt idx="815">
                  <c:v>8.1500000000000003E-2</c:v>
                </c:pt>
                <c:pt idx="816">
                  <c:v>8.1600000000000006E-2</c:v>
                </c:pt>
                <c:pt idx="817">
                  <c:v>8.1700000000000009E-2</c:v>
                </c:pt>
                <c:pt idx="818">
                  <c:v>8.1799999999999998E-2</c:v>
                </c:pt>
                <c:pt idx="819">
                  <c:v>8.1900000000000001E-2</c:v>
                </c:pt>
                <c:pt idx="820">
                  <c:v>8.2000000000000003E-2</c:v>
                </c:pt>
                <c:pt idx="821">
                  <c:v>8.2100000000000006E-2</c:v>
                </c:pt>
                <c:pt idx="822">
                  <c:v>8.2200000000000009E-2</c:v>
                </c:pt>
                <c:pt idx="823">
                  <c:v>8.2299999999999998E-2</c:v>
                </c:pt>
                <c:pt idx="824">
                  <c:v>8.2400000000000001E-2</c:v>
                </c:pt>
                <c:pt idx="825">
                  <c:v>8.2500000000000004E-2</c:v>
                </c:pt>
                <c:pt idx="826">
                  <c:v>8.2600000000000007E-2</c:v>
                </c:pt>
                <c:pt idx="827">
                  <c:v>8.270000000000001E-2</c:v>
                </c:pt>
                <c:pt idx="828">
                  <c:v>8.2799999999999999E-2</c:v>
                </c:pt>
                <c:pt idx="829">
                  <c:v>8.2900000000000001E-2</c:v>
                </c:pt>
                <c:pt idx="830">
                  <c:v>8.3000000000000004E-2</c:v>
                </c:pt>
                <c:pt idx="831">
                  <c:v>8.3100000000000007E-2</c:v>
                </c:pt>
                <c:pt idx="832">
                  <c:v>8.320000000000001E-2</c:v>
                </c:pt>
                <c:pt idx="833">
                  <c:v>8.3299999999999999E-2</c:v>
                </c:pt>
                <c:pt idx="834">
                  <c:v>8.3400000000000002E-2</c:v>
                </c:pt>
                <c:pt idx="835">
                  <c:v>8.3500000000000005E-2</c:v>
                </c:pt>
                <c:pt idx="836">
                  <c:v>8.3600000000000008E-2</c:v>
                </c:pt>
                <c:pt idx="837">
                  <c:v>8.3700000000000011E-2</c:v>
                </c:pt>
                <c:pt idx="838">
                  <c:v>8.3799999999999999E-2</c:v>
                </c:pt>
                <c:pt idx="839">
                  <c:v>8.3900000000000002E-2</c:v>
                </c:pt>
                <c:pt idx="840">
                  <c:v>8.4000000000000005E-2</c:v>
                </c:pt>
                <c:pt idx="841">
                  <c:v>8.4100000000000008E-2</c:v>
                </c:pt>
                <c:pt idx="842">
                  <c:v>8.4200000000000011E-2</c:v>
                </c:pt>
                <c:pt idx="843">
                  <c:v>8.43E-2</c:v>
                </c:pt>
                <c:pt idx="844">
                  <c:v>8.4400000000000003E-2</c:v>
                </c:pt>
                <c:pt idx="845">
                  <c:v>8.4500000000000006E-2</c:v>
                </c:pt>
                <c:pt idx="846">
                  <c:v>8.4600000000000009E-2</c:v>
                </c:pt>
                <c:pt idx="847">
                  <c:v>8.4699999999999998E-2</c:v>
                </c:pt>
                <c:pt idx="848">
                  <c:v>8.48E-2</c:v>
                </c:pt>
                <c:pt idx="849">
                  <c:v>8.4900000000000003E-2</c:v>
                </c:pt>
                <c:pt idx="850">
                  <c:v>8.5000000000000006E-2</c:v>
                </c:pt>
                <c:pt idx="851">
                  <c:v>8.5100000000000009E-2</c:v>
                </c:pt>
                <c:pt idx="852">
                  <c:v>8.5199999999999998E-2</c:v>
                </c:pt>
                <c:pt idx="853">
                  <c:v>8.5300000000000001E-2</c:v>
                </c:pt>
                <c:pt idx="854">
                  <c:v>8.5400000000000004E-2</c:v>
                </c:pt>
                <c:pt idx="855">
                  <c:v>8.5500000000000007E-2</c:v>
                </c:pt>
                <c:pt idx="856">
                  <c:v>8.5600000000000009E-2</c:v>
                </c:pt>
                <c:pt idx="857">
                  <c:v>8.5699999999999998E-2</c:v>
                </c:pt>
                <c:pt idx="858">
                  <c:v>8.5800000000000001E-2</c:v>
                </c:pt>
                <c:pt idx="859">
                  <c:v>8.5900000000000004E-2</c:v>
                </c:pt>
                <c:pt idx="860">
                  <c:v>8.6000000000000007E-2</c:v>
                </c:pt>
                <c:pt idx="861">
                  <c:v>8.610000000000001E-2</c:v>
                </c:pt>
                <c:pt idx="862">
                  <c:v>8.6199999999999999E-2</c:v>
                </c:pt>
                <c:pt idx="863">
                  <c:v>8.6300000000000002E-2</c:v>
                </c:pt>
                <c:pt idx="864">
                  <c:v>8.6400000000000005E-2</c:v>
                </c:pt>
                <c:pt idx="865">
                  <c:v>8.6500000000000007E-2</c:v>
                </c:pt>
                <c:pt idx="866">
                  <c:v>8.660000000000001E-2</c:v>
                </c:pt>
                <c:pt idx="867">
                  <c:v>8.6699999999999999E-2</c:v>
                </c:pt>
                <c:pt idx="868">
                  <c:v>8.6800000000000002E-2</c:v>
                </c:pt>
                <c:pt idx="869">
                  <c:v>8.6900000000000005E-2</c:v>
                </c:pt>
                <c:pt idx="870">
                  <c:v>8.7000000000000008E-2</c:v>
                </c:pt>
                <c:pt idx="871">
                  <c:v>8.7100000000000011E-2</c:v>
                </c:pt>
                <c:pt idx="872">
                  <c:v>8.72E-2</c:v>
                </c:pt>
                <c:pt idx="873">
                  <c:v>8.7300000000000003E-2</c:v>
                </c:pt>
                <c:pt idx="874">
                  <c:v>8.7400000000000005E-2</c:v>
                </c:pt>
                <c:pt idx="875">
                  <c:v>8.7500000000000008E-2</c:v>
                </c:pt>
                <c:pt idx="876">
                  <c:v>8.7599999999999997E-2</c:v>
                </c:pt>
                <c:pt idx="877">
                  <c:v>8.77E-2</c:v>
                </c:pt>
                <c:pt idx="878">
                  <c:v>8.7800000000000003E-2</c:v>
                </c:pt>
                <c:pt idx="879">
                  <c:v>8.7900000000000006E-2</c:v>
                </c:pt>
                <c:pt idx="880">
                  <c:v>8.8000000000000009E-2</c:v>
                </c:pt>
                <c:pt idx="881">
                  <c:v>8.8099999999999998E-2</c:v>
                </c:pt>
                <c:pt idx="882">
                  <c:v>8.8200000000000001E-2</c:v>
                </c:pt>
                <c:pt idx="883">
                  <c:v>8.8300000000000003E-2</c:v>
                </c:pt>
                <c:pt idx="884">
                  <c:v>8.8400000000000006E-2</c:v>
                </c:pt>
                <c:pt idx="885">
                  <c:v>8.8500000000000009E-2</c:v>
                </c:pt>
                <c:pt idx="886">
                  <c:v>8.8599999999999998E-2</c:v>
                </c:pt>
                <c:pt idx="887">
                  <c:v>8.8700000000000001E-2</c:v>
                </c:pt>
                <c:pt idx="888">
                  <c:v>8.8800000000000004E-2</c:v>
                </c:pt>
                <c:pt idx="889">
                  <c:v>8.8900000000000007E-2</c:v>
                </c:pt>
                <c:pt idx="890">
                  <c:v>8.900000000000001E-2</c:v>
                </c:pt>
                <c:pt idx="891">
                  <c:v>8.9099999999999999E-2</c:v>
                </c:pt>
                <c:pt idx="892">
                  <c:v>8.9200000000000002E-2</c:v>
                </c:pt>
                <c:pt idx="893">
                  <c:v>8.9300000000000004E-2</c:v>
                </c:pt>
                <c:pt idx="894">
                  <c:v>8.9400000000000007E-2</c:v>
                </c:pt>
                <c:pt idx="895">
                  <c:v>8.950000000000001E-2</c:v>
                </c:pt>
                <c:pt idx="896">
                  <c:v>8.9599999999999999E-2</c:v>
                </c:pt>
                <c:pt idx="897">
                  <c:v>8.9700000000000002E-2</c:v>
                </c:pt>
                <c:pt idx="898">
                  <c:v>8.9800000000000005E-2</c:v>
                </c:pt>
                <c:pt idx="899">
                  <c:v>8.9900000000000008E-2</c:v>
                </c:pt>
                <c:pt idx="900">
                  <c:v>9.0000000000000011E-2</c:v>
                </c:pt>
                <c:pt idx="901">
                  <c:v>9.01E-2</c:v>
                </c:pt>
                <c:pt idx="902">
                  <c:v>9.0200000000000002E-2</c:v>
                </c:pt>
                <c:pt idx="903">
                  <c:v>9.0300000000000005E-2</c:v>
                </c:pt>
                <c:pt idx="904">
                  <c:v>9.0400000000000008E-2</c:v>
                </c:pt>
                <c:pt idx="905">
                  <c:v>9.0500000000000011E-2</c:v>
                </c:pt>
                <c:pt idx="906">
                  <c:v>9.06E-2</c:v>
                </c:pt>
                <c:pt idx="907">
                  <c:v>9.0700000000000003E-2</c:v>
                </c:pt>
                <c:pt idx="908">
                  <c:v>9.0800000000000006E-2</c:v>
                </c:pt>
                <c:pt idx="909">
                  <c:v>9.0900000000000009E-2</c:v>
                </c:pt>
                <c:pt idx="910">
                  <c:v>9.0999999999999998E-2</c:v>
                </c:pt>
                <c:pt idx="911">
                  <c:v>9.11E-2</c:v>
                </c:pt>
                <c:pt idx="912">
                  <c:v>9.1200000000000003E-2</c:v>
                </c:pt>
                <c:pt idx="913">
                  <c:v>9.1300000000000006E-2</c:v>
                </c:pt>
                <c:pt idx="914">
                  <c:v>9.1400000000000009E-2</c:v>
                </c:pt>
                <c:pt idx="915">
                  <c:v>9.1499999999999998E-2</c:v>
                </c:pt>
                <c:pt idx="916">
                  <c:v>9.1600000000000001E-2</c:v>
                </c:pt>
                <c:pt idx="917">
                  <c:v>9.1700000000000004E-2</c:v>
                </c:pt>
                <c:pt idx="918">
                  <c:v>9.1800000000000007E-2</c:v>
                </c:pt>
                <c:pt idx="919">
                  <c:v>9.1900000000000009E-2</c:v>
                </c:pt>
                <c:pt idx="920">
                  <c:v>9.1999999999999998E-2</c:v>
                </c:pt>
                <c:pt idx="921">
                  <c:v>9.2100000000000001E-2</c:v>
                </c:pt>
                <c:pt idx="922">
                  <c:v>9.2200000000000004E-2</c:v>
                </c:pt>
                <c:pt idx="923">
                  <c:v>9.2300000000000007E-2</c:v>
                </c:pt>
                <c:pt idx="924">
                  <c:v>9.240000000000001E-2</c:v>
                </c:pt>
                <c:pt idx="925">
                  <c:v>9.2499999999999999E-2</c:v>
                </c:pt>
                <c:pt idx="926">
                  <c:v>9.2600000000000002E-2</c:v>
                </c:pt>
                <c:pt idx="927">
                  <c:v>9.2700000000000005E-2</c:v>
                </c:pt>
                <c:pt idx="928">
                  <c:v>9.2800000000000007E-2</c:v>
                </c:pt>
                <c:pt idx="929">
                  <c:v>9.290000000000001E-2</c:v>
                </c:pt>
                <c:pt idx="930">
                  <c:v>9.2999999999999999E-2</c:v>
                </c:pt>
                <c:pt idx="931">
                  <c:v>9.3100000000000002E-2</c:v>
                </c:pt>
                <c:pt idx="932">
                  <c:v>9.3200000000000005E-2</c:v>
                </c:pt>
                <c:pt idx="933">
                  <c:v>9.3300000000000008E-2</c:v>
                </c:pt>
                <c:pt idx="934">
                  <c:v>9.3400000000000011E-2</c:v>
                </c:pt>
                <c:pt idx="935">
                  <c:v>9.35E-2</c:v>
                </c:pt>
                <c:pt idx="936">
                  <c:v>9.3600000000000003E-2</c:v>
                </c:pt>
                <c:pt idx="937">
                  <c:v>9.3700000000000006E-2</c:v>
                </c:pt>
                <c:pt idx="938">
                  <c:v>9.3800000000000008E-2</c:v>
                </c:pt>
                <c:pt idx="939">
                  <c:v>9.3900000000000011E-2</c:v>
                </c:pt>
                <c:pt idx="940">
                  <c:v>9.4E-2</c:v>
                </c:pt>
                <c:pt idx="941">
                  <c:v>9.4100000000000003E-2</c:v>
                </c:pt>
                <c:pt idx="942">
                  <c:v>9.4200000000000006E-2</c:v>
                </c:pt>
                <c:pt idx="943">
                  <c:v>9.4300000000000009E-2</c:v>
                </c:pt>
                <c:pt idx="944">
                  <c:v>9.4399999999999998E-2</c:v>
                </c:pt>
                <c:pt idx="945">
                  <c:v>9.4500000000000001E-2</c:v>
                </c:pt>
                <c:pt idx="946">
                  <c:v>9.4600000000000004E-2</c:v>
                </c:pt>
                <c:pt idx="947">
                  <c:v>9.4700000000000006E-2</c:v>
                </c:pt>
                <c:pt idx="948">
                  <c:v>9.4800000000000009E-2</c:v>
                </c:pt>
                <c:pt idx="949">
                  <c:v>9.4899999999999998E-2</c:v>
                </c:pt>
                <c:pt idx="950">
                  <c:v>9.5000000000000001E-2</c:v>
                </c:pt>
                <c:pt idx="951">
                  <c:v>9.5100000000000004E-2</c:v>
                </c:pt>
                <c:pt idx="952">
                  <c:v>9.5200000000000007E-2</c:v>
                </c:pt>
                <c:pt idx="953">
                  <c:v>9.530000000000001E-2</c:v>
                </c:pt>
                <c:pt idx="954">
                  <c:v>9.5399999999999999E-2</c:v>
                </c:pt>
                <c:pt idx="955">
                  <c:v>9.5500000000000002E-2</c:v>
                </c:pt>
                <c:pt idx="956">
                  <c:v>9.5600000000000004E-2</c:v>
                </c:pt>
                <c:pt idx="957">
                  <c:v>9.5700000000000007E-2</c:v>
                </c:pt>
                <c:pt idx="958">
                  <c:v>9.580000000000001E-2</c:v>
                </c:pt>
                <c:pt idx="959">
                  <c:v>9.5899999999999999E-2</c:v>
                </c:pt>
                <c:pt idx="960">
                  <c:v>9.6000000000000002E-2</c:v>
                </c:pt>
                <c:pt idx="961">
                  <c:v>9.6100000000000005E-2</c:v>
                </c:pt>
                <c:pt idx="962">
                  <c:v>9.6200000000000008E-2</c:v>
                </c:pt>
                <c:pt idx="963">
                  <c:v>9.6300000000000011E-2</c:v>
                </c:pt>
                <c:pt idx="964">
                  <c:v>9.64E-2</c:v>
                </c:pt>
                <c:pt idx="965">
                  <c:v>9.6500000000000002E-2</c:v>
                </c:pt>
                <c:pt idx="966">
                  <c:v>9.6600000000000005E-2</c:v>
                </c:pt>
                <c:pt idx="967">
                  <c:v>9.6700000000000008E-2</c:v>
                </c:pt>
                <c:pt idx="968">
                  <c:v>9.6800000000000011E-2</c:v>
                </c:pt>
                <c:pt idx="969">
                  <c:v>9.69E-2</c:v>
                </c:pt>
                <c:pt idx="970">
                  <c:v>9.7000000000000003E-2</c:v>
                </c:pt>
                <c:pt idx="971">
                  <c:v>9.7100000000000006E-2</c:v>
                </c:pt>
                <c:pt idx="972">
                  <c:v>9.7200000000000009E-2</c:v>
                </c:pt>
                <c:pt idx="973">
                  <c:v>9.7300000000000011E-2</c:v>
                </c:pt>
                <c:pt idx="974">
                  <c:v>9.74E-2</c:v>
                </c:pt>
                <c:pt idx="975">
                  <c:v>9.7500000000000003E-2</c:v>
                </c:pt>
                <c:pt idx="976">
                  <c:v>9.7600000000000006E-2</c:v>
                </c:pt>
                <c:pt idx="977">
                  <c:v>9.7700000000000009E-2</c:v>
                </c:pt>
                <c:pt idx="978">
                  <c:v>9.7799999999999998E-2</c:v>
                </c:pt>
                <c:pt idx="979">
                  <c:v>9.7900000000000001E-2</c:v>
                </c:pt>
                <c:pt idx="980">
                  <c:v>9.8000000000000004E-2</c:v>
                </c:pt>
                <c:pt idx="981">
                  <c:v>9.8100000000000007E-2</c:v>
                </c:pt>
                <c:pt idx="982">
                  <c:v>9.820000000000001E-2</c:v>
                </c:pt>
                <c:pt idx="983">
                  <c:v>9.8299999999999998E-2</c:v>
                </c:pt>
                <c:pt idx="984">
                  <c:v>9.8400000000000001E-2</c:v>
                </c:pt>
                <c:pt idx="985">
                  <c:v>9.8500000000000004E-2</c:v>
                </c:pt>
                <c:pt idx="986">
                  <c:v>9.8600000000000007E-2</c:v>
                </c:pt>
                <c:pt idx="987">
                  <c:v>9.870000000000001E-2</c:v>
                </c:pt>
                <c:pt idx="988">
                  <c:v>9.8799999999999999E-2</c:v>
                </c:pt>
                <c:pt idx="989">
                  <c:v>9.8900000000000002E-2</c:v>
                </c:pt>
                <c:pt idx="990">
                  <c:v>9.9000000000000005E-2</c:v>
                </c:pt>
                <c:pt idx="991">
                  <c:v>9.9100000000000008E-2</c:v>
                </c:pt>
                <c:pt idx="992">
                  <c:v>9.920000000000001E-2</c:v>
                </c:pt>
                <c:pt idx="993">
                  <c:v>9.9299999999999999E-2</c:v>
                </c:pt>
                <c:pt idx="994">
                  <c:v>9.9400000000000002E-2</c:v>
                </c:pt>
                <c:pt idx="995">
                  <c:v>9.9500000000000005E-2</c:v>
                </c:pt>
                <c:pt idx="996">
                  <c:v>9.9600000000000008E-2</c:v>
                </c:pt>
                <c:pt idx="997">
                  <c:v>9.9700000000000011E-2</c:v>
                </c:pt>
                <c:pt idx="998">
                  <c:v>9.98E-2</c:v>
                </c:pt>
                <c:pt idx="999">
                  <c:v>9.9900000000000003E-2</c:v>
                </c:pt>
                <c:pt idx="1000">
                  <c:v>0.1</c:v>
                </c:pt>
                <c:pt idx="1001">
                  <c:v>0.10010000000000001</c:v>
                </c:pt>
                <c:pt idx="1002">
                  <c:v>0.10020000000000001</c:v>
                </c:pt>
                <c:pt idx="1003">
                  <c:v>0.1003</c:v>
                </c:pt>
                <c:pt idx="1004">
                  <c:v>0.1004</c:v>
                </c:pt>
                <c:pt idx="1005">
                  <c:v>0.10050000000000001</c:v>
                </c:pt>
                <c:pt idx="1006">
                  <c:v>0.10060000000000001</c:v>
                </c:pt>
                <c:pt idx="1007">
                  <c:v>0.10070000000000001</c:v>
                </c:pt>
                <c:pt idx="1008">
                  <c:v>0.1008</c:v>
                </c:pt>
                <c:pt idx="1009">
                  <c:v>0.1009</c:v>
                </c:pt>
                <c:pt idx="1010">
                  <c:v>0.10100000000000001</c:v>
                </c:pt>
                <c:pt idx="1011">
                  <c:v>0.10110000000000001</c:v>
                </c:pt>
                <c:pt idx="1012">
                  <c:v>0.1012</c:v>
                </c:pt>
                <c:pt idx="1013">
                  <c:v>0.1013</c:v>
                </c:pt>
                <c:pt idx="1014">
                  <c:v>0.1014</c:v>
                </c:pt>
                <c:pt idx="1015">
                  <c:v>0.10150000000000001</c:v>
                </c:pt>
                <c:pt idx="1016">
                  <c:v>0.10160000000000001</c:v>
                </c:pt>
                <c:pt idx="1017">
                  <c:v>0.1017</c:v>
                </c:pt>
                <c:pt idx="1018">
                  <c:v>0.1018</c:v>
                </c:pt>
                <c:pt idx="1019">
                  <c:v>0.1019</c:v>
                </c:pt>
                <c:pt idx="1020">
                  <c:v>0.10200000000000001</c:v>
                </c:pt>
                <c:pt idx="1021">
                  <c:v>0.10210000000000001</c:v>
                </c:pt>
                <c:pt idx="1022">
                  <c:v>0.1022</c:v>
                </c:pt>
                <c:pt idx="1023">
                  <c:v>0.1023</c:v>
                </c:pt>
                <c:pt idx="1024">
                  <c:v>0.1024</c:v>
                </c:pt>
                <c:pt idx="1025">
                  <c:v>0.10250000000000001</c:v>
                </c:pt>
                <c:pt idx="1026">
                  <c:v>0.10260000000000001</c:v>
                </c:pt>
                <c:pt idx="1027">
                  <c:v>0.1027</c:v>
                </c:pt>
                <c:pt idx="1028">
                  <c:v>0.1028</c:v>
                </c:pt>
                <c:pt idx="1029">
                  <c:v>0.10290000000000001</c:v>
                </c:pt>
                <c:pt idx="1030">
                  <c:v>0.10300000000000001</c:v>
                </c:pt>
                <c:pt idx="1031">
                  <c:v>0.10310000000000001</c:v>
                </c:pt>
                <c:pt idx="1032">
                  <c:v>0.1032</c:v>
                </c:pt>
                <c:pt idx="1033">
                  <c:v>0.1033</c:v>
                </c:pt>
                <c:pt idx="1034">
                  <c:v>0.10340000000000001</c:v>
                </c:pt>
                <c:pt idx="1035">
                  <c:v>0.10350000000000001</c:v>
                </c:pt>
                <c:pt idx="1036">
                  <c:v>0.10360000000000001</c:v>
                </c:pt>
                <c:pt idx="1037">
                  <c:v>0.1037</c:v>
                </c:pt>
                <c:pt idx="1038">
                  <c:v>0.1038</c:v>
                </c:pt>
                <c:pt idx="1039">
                  <c:v>0.10390000000000001</c:v>
                </c:pt>
                <c:pt idx="1040">
                  <c:v>0.10400000000000001</c:v>
                </c:pt>
                <c:pt idx="1041">
                  <c:v>0.1041</c:v>
                </c:pt>
                <c:pt idx="1042">
                  <c:v>0.1042</c:v>
                </c:pt>
                <c:pt idx="1043">
                  <c:v>0.1043</c:v>
                </c:pt>
                <c:pt idx="1044">
                  <c:v>0.10440000000000001</c:v>
                </c:pt>
                <c:pt idx="1045">
                  <c:v>0.10450000000000001</c:v>
                </c:pt>
                <c:pt idx="1046">
                  <c:v>0.1046</c:v>
                </c:pt>
                <c:pt idx="1047">
                  <c:v>0.1047</c:v>
                </c:pt>
                <c:pt idx="1048">
                  <c:v>0.1048</c:v>
                </c:pt>
                <c:pt idx="1049">
                  <c:v>0.10490000000000001</c:v>
                </c:pt>
                <c:pt idx="1050">
                  <c:v>0.10500000000000001</c:v>
                </c:pt>
                <c:pt idx="1051">
                  <c:v>0.1051</c:v>
                </c:pt>
                <c:pt idx="1052">
                  <c:v>0.1052</c:v>
                </c:pt>
                <c:pt idx="1053">
                  <c:v>0.1053</c:v>
                </c:pt>
                <c:pt idx="1054">
                  <c:v>0.10540000000000001</c:v>
                </c:pt>
                <c:pt idx="1055">
                  <c:v>0.10550000000000001</c:v>
                </c:pt>
                <c:pt idx="1056">
                  <c:v>0.1056</c:v>
                </c:pt>
                <c:pt idx="1057">
                  <c:v>0.1057</c:v>
                </c:pt>
                <c:pt idx="1058">
                  <c:v>0.10580000000000001</c:v>
                </c:pt>
                <c:pt idx="1059">
                  <c:v>0.10590000000000001</c:v>
                </c:pt>
                <c:pt idx="1060">
                  <c:v>0.10600000000000001</c:v>
                </c:pt>
                <c:pt idx="1061">
                  <c:v>0.1061</c:v>
                </c:pt>
                <c:pt idx="1062">
                  <c:v>0.1062</c:v>
                </c:pt>
                <c:pt idx="1063">
                  <c:v>0.10630000000000001</c:v>
                </c:pt>
                <c:pt idx="1064">
                  <c:v>0.10640000000000001</c:v>
                </c:pt>
                <c:pt idx="1065">
                  <c:v>0.10650000000000001</c:v>
                </c:pt>
                <c:pt idx="1066">
                  <c:v>0.1066</c:v>
                </c:pt>
                <c:pt idx="1067">
                  <c:v>0.1067</c:v>
                </c:pt>
                <c:pt idx="1068">
                  <c:v>0.10680000000000001</c:v>
                </c:pt>
                <c:pt idx="1069">
                  <c:v>0.10690000000000001</c:v>
                </c:pt>
                <c:pt idx="1070">
                  <c:v>0.10700000000000001</c:v>
                </c:pt>
                <c:pt idx="1071">
                  <c:v>0.1071</c:v>
                </c:pt>
                <c:pt idx="1072">
                  <c:v>0.1072</c:v>
                </c:pt>
                <c:pt idx="1073">
                  <c:v>0.10730000000000001</c:v>
                </c:pt>
                <c:pt idx="1074">
                  <c:v>0.10740000000000001</c:v>
                </c:pt>
                <c:pt idx="1075">
                  <c:v>0.1075</c:v>
                </c:pt>
                <c:pt idx="1076">
                  <c:v>0.1076</c:v>
                </c:pt>
                <c:pt idx="1077">
                  <c:v>0.1077</c:v>
                </c:pt>
                <c:pt idx="1078">
                  <c:v>0.10780000000000001</c:v>
                </c:pt>
                <c:pt idx="1079">
                  <c:v>0.10790000000000001</c:v>
                </c:pt>
                <c:pt idx="1080">
                  <c:v>0.108</c:v>
                </c:pt>
                <c:pt idx="1081">
                  <c:v>0.1081</c:v>
                </c:pt>
                <c:pt idx="1082">
                  <c:v>0.1082</c:v>
                </c:pt>
                <c:pt idx="1083">
                  <c:v>0.10830000000000001</c:v>
                </c:pt>
                <c:pt idx="1084">
                  <c:v>0.10840000000000001</c:v>
                </c:pt>
                <c:pt idx="1085">
                  <c:v>0.1085</c:v>
                </c:pt>
                <c:pt idx="1086">
                  <c:v>0.1086</c:v>
                </c:pt>
                <c:pt idx="1087">
                  <c:v>0.1087</c:v>
                </c:pt>
                <c:pt idx="1088">
                  <c:v>0.10880000000000001</c:v>
                </c:pt>
                <c:pt idx="1089">
                  <c:v>0.10890000000000001</c:v>
                </c:pt>
                <c:pt idx="1090">
                  <c:v>0.109</c:v>
                </c:pt>
                <c:pt idx="1091">
                  <c:v>0.1091</c:v>
                </c:pt>
                <c:pt idx="1092">
                  <c:v>0.10920000000000001</c:v>
                </c:pt>
                <c:pt idx="1093">
                  <c:v>0.10930000000000001</c:v>
                </c:pt>
                <c:pt idx="1094">
                  <c:v>0.10940000000000001</c:v>
                </c:pt>
                <c:pt idx="1095">
                  <c:v>0.1095</c:v>
                </c:pt>
                <c:pt idx="1096">
                  <c:v>0.1096</c:v>
                </c:pt>
                <c:pt idx="1097">
                  <c:v>0.10970000000000001</c:v>
                </c:pt>
                <c:pt idx="1098">
                  <c:v>0.10980000000000001</c:v>
                </c:pt>
                <c:pt idx="1099">
                  <c:v>0.10990000000000001</c:v>
                </c:pt>
                <c:pt idx="1100">
                  <c:v>0.11</c:v>
                </c:pt>
                <c:pt idx="1101">
                  <c:v>0.1101</c:v>
                </c:pt>
                <c:pt idx="1102">
                  <c:v>0.11020000000000001</c:v>
                </c:pt>
                <c:pt idx="1103">
                  <c:v>0.11030000000000001</c:v>
                </c:pt>
                <c:pt idx="1104">
                  <c:v>0.11040000000000001</c:v>
                </c:pt>
                <c:pt idx="1105">
                  <c:v>0.1105</c:v>
                </c:pt>
                <c:pt idx="1106">
                  <c:v>0.1106</c:v>
                </c:pt>
                <c:pt idx="1107">
                  <c:v>0.11070000000000001</c:v>
                </c:pt>
                <c:pt idx="1108">
                  <c:v>0.11080000000000001</c:v>
                </c:pt>
                <c:pt idx="1109">
                  <c:v>0.1109</c:v>
                </c:pt>
                <c:pt idx="1110">
                  <c:v>0.111</c:v>
                </c:pt>
                <c:pt idx="1111">
                  <c:v>0.1111</c:v>
                </c:pt>
                <c:pt idx="1112">
                  <c:v>0.11120000000000001</c:v>
                </c:pt>
                <c:pt idx="1113">
                  <c:v>0.11130000000000001</c:v>
                </c:pt>
                <c:pt idx="1114">
                  <c:v>0.1114</c:v>
                </c:pt>
                <c:pt idx="1115">
                  <c:v>0.1115</c:v>
                </c:pt>
                <c:pt idx="1116">
                  <c:v>0.1116</c:v>
                </c:pt>
                <c:pt idx="1117">
                  <c:v>0.11170000000000001</c:v>
                </c:pt>
                <c:pt idx="1118">
                  <c:v>0.11180000000000001</c:v>
                </c:pt>
                <c:pt idx="1119">
                  <c:v>0.1119</c:v>
                </c:pt>
                <c:pt idx="1120">
                  <c:v>0.112</c:v>
                </c:pt>
                <c:pt idx="1121">
                  <c:v>0.11210000000000001</c:v>
                </c:pt>
                <c:pt idx="1122">
                  <c:v>0.11220000000000001</c:v>
                </c:pt>
                <c:pt idx="1123">
                  <c:v>0.11230000000000001</c:v>
                </c:pt>
                <c:pt idx="1124">
                  <c:v>0.1124</c:v>
                </c:pt>
                <c:pt idx="1125">
                  <c:v>0.1125</c:v>
                </c:pt>
                <c:pt idx="1126">
                  <c:v>0.11260000000000001</c:v>
                </c:pt>
                <c:pt idx="1127">
                  <c:v>0.11270000000000001</c:v>
                </c:pt>
                <c:pt idx="1128">
                  <c:v>0.11280000000000001</c:v>
                </c:pt>
                <c:pt idx="1129">
                  <c:v>0.1129</c:v>
                </c:pt>
                <c:pt idx="1130">
                  <c:v>0.113</c:v>
                </c:pt>
                <c:pt idx="1131">
                  <c:v>0.11310000000000001</c:v>
                </c:pt>
                <c:pt idx="1132">
                  <c:v>0.11320000000000001</c:v>
                </c:pt>
                <c:pt idx="1133">
                  <c:v>0.11330000000000001</c:v>
                </c:pt>
                <c:pt idx="1134">
                  <c:v>0.1134</c:v>
                </c:pt>
                <c:pt idx="1135">
                  <c:v>0.1135</c:v>
                </c:pt>
                <c:pt idx="1136">
                  <c:v>0.11360000000000001</c:v>
                </c:pt>
                <c:pt idx="1137">
                  <c:v>0.11370000000000001</c:v>
                </c:pt>
                <c:pt idx="1138">
                  <c:v>0.11380000000000001</c:v>
                </c:pt>
                <c:pt idx="1139">
                  <c:v>0.1139</c:v>
                </c:pt>
                <c:pt idx="1140">
                  <c:v>0.114</c:v>
                </c:pt>
                <c:pt idx="1141">
                  <c:v>0.11410000000000001</c:v>
                </c:pt>
                <c:pt idx="1142">
                  <c:v>0.11420000000000001</c:v>
                </c:pt>
                <c:pt idx="1143">
                  <c:v>0.1143</c:v>
                </c:pt>
                <c:pt idx="1144">
                  <c:v>0.1144</c:v>
                </c:pt>
                <c:pt idx="1145">
                  <c:v>0.1145</c:v>
                </c:pt>
                <c:pt idx="1146">
                  <c:v>0.11460000000000001</c:v>
                </c:pt>
                <c:pt idx="1147">
                  <c:v>0.11470000000000001</c:v>
                </c:pt>
                <c:pt idx="1148">
                  <c:v>0.1148</c:v>
                </c:pt>
                <c:pt idx="1149">
                  <c:v>0.1149</c:v>
                </c:pt>
                <c:pt idx="1150">
                  <c:v>0.115</c:v>
                </c:pt>
                <c:pt idx="1151">
                  <c:v>0.11510000000000001</c:v>
                </c:pt>
                <c:pt idx="1152">
                  <c:v>0.11520000000000001</c:v>
                </c:pt>
                <c:pt idx="1153">
                  <c:v>0.1153</c:v>
                </c:pt>
                <c:pt idx="1154">
                  <c:v>0.1154</c:v>
                </c:pt>
                <c:pt idx="1155">
                  <c:v>0.11550000000000001</c:v>
                </c:pt>
                <c:pt idx="1156">
                  <c:v>0.11560000000000001</c:v>
                </c:pt>
                <c:pt idx="1157">
                  <c:v>0.11570000000000001</c:v>
                </c:pt>
                <c:pt idx="1158">
                  <c:v>0.1158</c:v>
                </c:pt>
                <c:pt idx="1159">
                  <c:v>0.1159</c:v>
                </c:pt>
                <c:pt idx="1160">
                  <c:v>0.11600000000000001</c:v>
                </c:pt>
                <c:pt idx="1161">
                  <c:v>0.11610000000000001</c:v>
                </c:pt>
                <c:pt idx="1162">
                  <c:v>0.11620000000000001</c:v>
                </c:pt>
                <c:pt idx="1163">
                  <c:v>0.1163</c:v>
                </c:pt>
                <c:pt idx="1164">
                  <c:v>0.1164</c:v>
                </c:pt>
                <c:pt idx="1165">
                  <c:v>0.11650000000000001</c:v>
                </c:pt>
                <c:pt idx="1166">
                  <c:v>0.11660000000000001</c:v>
                </c:pt>
                <c:pt idx="1167">
                  <c:v>0.11670000000000001</c:v>
                </c:pt>
                <c:pt idx="1168">
                  <c:v>0.1168</c:v>
                </c:pt>
                <c:pt idx="1169">
                  <c:v>0.1169</c:v>
                </c:pt>
                <c:pt idx="1170">
                  <c:v>0.11700000000000001</c:v>
                </c:pt>
                <c:pt idx="1171">
                  <c:v>0.11710000000000001</c:v>
                </c:pt>
                <c:pt idx="1172">
                  <c:v>0.11720000000000001</c:v>
                </c:pt>
                <c:pt idx="1173">
                  <c:v>0.1173</c:v>
                </c:pt>
                <c:pt idx="1174">
                  <c:v>0.1174</c:v>
                </c:pt>
                <c:pt idx="1175">
                  <c:v>0.11750000000000001</c:v>
                </c:pt>
                <c:pt idx="1176">
                  <c:v>0.11760000000000001</c:v>
                </c:pt>
                <c:pt idx="1177">
                  <c:v>0.1177</c:v>
                </c:pt>
                <c:pt idx="1178">
                  <c:v>0.1178</c:v>
                </c:pt>
                <c:pt idx="1179">
                  <c:v>0.1179</c:v>
                </c:pt>
                <c:pt idx="1180">
                  <c:v>0.11800000000000001</c:v>
                </c:pt>
                <c:pt idx="1181">
                  <c:v>0.11810000000000001</c:v>
                </c:pt>
                <c:pt idx="1182">
                  <c:v>0.1182</c:v>
                </c:pt>
                <c:pt idx="1183">
                  <c:v>0.1183</c:v>
                </c:pt>
                <c:pt idx="1184">
                  <c:v>0.11840000000000001</c:v>
                </c:pt>
                <c:pt idx="1185">
                  <c:v>0.11850000000000001</c:v>
                </c:pt>
                <c:pt idx="1186">
                  <c:v>0.11860000000000001</c:v>
                </c:pt>
                <c:pt idx="1187">
                  <c:v>0.1187</c:v>
                </c:pt>
                <c:pt idx="1188">
                  <c:v>0.1188</c:v>
                </c:pt>
                <c:pt idx="1189">
                  <c:v>0.11890000000000001</c:v>
                </c:pt>
                <c:pt idx="1190">
                  <c:v>0.11900000000000001</c:v>
                </c:pt>
                <c:pt idx="1191">
                  <c:v>0.11910000000000001</c:v>
                </c:pt>
                <c:pt idx="1192">
                  <c:v>0.1192</c:v>
                </c:pt>
                <c:pt idx="1193">
                  <c:v>0.1193</c:v>
                </c:pt>
                <c:pt idx="1194">
                  <c:v>0.11940000000000001</c:v>
                </c:pt>
                <c:pt idx="1195">
                  <c:v>0.11950000000000001</c:v>
                </c:pt>
                <c:pt idx="1196">
                  <c:v>0.11960000000000001</c:v>
                </c:pt>
                <c:pt idx="1197">
                  <c:v>0.1197</c:v>
                </c:pt>
                <c:pt idx="1198">
                  <c:v>0.1198</c:v>
                </c:pt>
                <c:pt idx="1199">
                  <c:v>0.11990000000000001</c:v>
                </c:pt>
              </c:numCache>
            </c:numRef>
          </c:xVal>
          <c:yVal>
            <c:numRef>
              <c:f>'Decay Mode Data (from scope)'!$J$7:$J$1206</c:f>
              <c:numCache>
                <c:formatCode>General</c:formatCode>
                <c:ptCount val="1200"/>
                <c:pt idx="0">
                  <c:v>2</c:v>
                </c:pt>
                <c:pt idx="1">
                  <c:v>2</c:v>
                </c:pt>
                <c:pt idx="2">
                  <c:v>2</c:v>
                </c:pt>
                <c:pt idx="3">
                  <c:v>2</c:v>
                </c:pt>
                <c:pt idx="4">
                  <c:v>2</c:v>
                </c:pt>
                <c:pt idx="5">
                  <c:v>2</c:v>
                </c:pt>
                <c:pt idx="6">
                  <c:v>2</c:v>
                </c:pt>
                <c:pt idx="7">
                  <c:v>2</c:v>
                </c:pt>
                <c:pt idx="8">
                  <c:v>2</c:v>
                </c:pt>
                <c:pt idx="9">
                  <c:v>2</c:v>
                </c:pt>
                <c:pt idx="10">
                  <c:v>2</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2</c:v>
                </c:pt>
                <c:pt idx="66">
                  <c:v>2</c:v>
                </c:pt>
                <c:pt idx="67">
                  <c:v>2</c:v>
                </c:pt>
                <c:pt idx="68">
                  <c:v>2</c:v>
                </c:pt>
                <c:pt idx="69">
                  <c:v>2</c:v>
                </c:pt>
                <c:pt idx="70">
                  <c:v>2</c:v>
                </c:pt>
                <c:pt idx="71">
                  <c:v>2</c:v>
                </c:pt>
                <c:pt idx="72">
                  <c:v>2</c:v>
                </c:pt>
                <c:pt idx="73">
                  <c:v>2</c:v>
                </c:pt>
                <c:pt idx="74">
                  <c:v>2</c:v>
                </c:pt>
                <c:pt idx="75">
                  <c:v>2</c:v>
                </c:pt>
                <c:pt idx="76">
                  <c:v>2</c:v>
                </c:pt>
                <c:pt idx="77">
                  <c:v>2</c:v>
                </c:pt>
                <c:pt idx="78">
                  <c:v>2</c:v>
                </c:pt>
                <c:pt idx="79">
                  <c:v>2</c:v>
                </c:pt>
                <c:pt idx="80">
                  <c:v>2</c:v>
                </c:pt>
                <c:pt idx="81">
                  <c:v>2</c:v>
                </c:pt>
                <c:pt idx="82">
                  <c:v>2</c:v>
                </c:pt>
                <c:pt idx="83">
                  <c:v>2</c:v>
                </c:pt>
                <c:pt idx="84">
                  <c:v>2</c:v>
                </c:pt>
                <c:pt idx="85">
                  <c:v>2</c:v>
                </c:pt>
                <c:pt idx="86">
                  <c:v>2</c:v>
                </c:pt>
                <c:pt idx="87">
                  <c:v>2</c:v>
                </c:pt>
                <c:pt idx="88">
                  <c:v>2</c:v>
                </c:pt>
                <c:pt idx="89">
                  <c:v>2</c:v>
                </c:pt>
                <c:pt idx="90">
                  <c:v>2</c:v>
                </c:pt>
                <c:pt idx="91">
                  <c:v>2</c:v>
                </c:pt>
                <c:pt idx="92">
                  <c:v>2</c:v>
                </c:pt>
                <c:pt idx="93">
                  <c:v>2</c:v>
                </c:pt>
                <c:pt idx="94">
                  <c:v>2</c:v>
                </c:pt>
                <c:pt idx="95">
                  <c:v>2</c:v>
                </c:pt>
                <c:pt idx="96">
                  <c:v>2</c:v>
                </c:pt>
                <c:pt idx="97">
                  <c:v>2</c:v>
                </c:pt>
                <c:pt idx="98">
                  <c:v>2</c:v>
                </c:pt>
                <c:pt idx="99">
                  <c:v>2</c:v>
                </c:pt>
                <c:pt idx="100">
                  <c:v>2</c:v>
                </c:pt>
                <c:pt idx="101">
                  <c:v>2</c:v>
                </c:pt>
                <c:pt idx="102">
                  <c:v>2</c:v>
                </c:pt>
                <c:pt idx="103">
                  <c:v>2</c:v>
                </c:pt>
                <c:pt idx="104">
                  <c:v>2</c:v>
                </c:pt>
                <c:pt idx="105">
                  <c:v>2</c:v>
                </c:pt>
                <c:pt idx="106">
                  <c:v>2</c:v>
                </c:pt>
                <c:pt idx="107">
                  <c:v>2</c:v>
                </c:pt>
                <c:pt idx="108">
                  <c:v>2</c:v>
                </c:pt>
                <c:pt idx="109">
                  <c:v>2</c:v>
                </c:pt>
                <c:pt idx="110">
                  <c:v>2</c:v>
                </c:pt>
                <c:pt idx="111">
                  <c:v>2</c:v>
                </c:pt>
                <c:pt idx="112">
                  <c:v>2</c:v>
                </c:pt>
                <c:pt idx="113">
                  <c:v>2</c:v>
                </c:pt>
                <c:pt idx="114">
                  <c:v>2</c:v>
                </c:pt>
                <c:pt idx="115">
                  <c:v>2</c:v>
                </c:pt>
                <c:pt idx="116">
                  <c:v>2</c:v>
                </c:pt>
                <c:pt idx="117">
                  <c:v>2</c:v>
                </c:pt>
                <c:pt idx="118">
                  <c:v>2</c:v>
                </c:pt>
                <c:pt idx="119">
                  <c:v>2</c:v>
                </c:pt>
                <c:pt idx="120">
                  <c:v>2</c:v>
                </c:pt>
                <c:pt idx="121">
                  <c:v>2</c:v>
                </c:pt>
                <c:pt idx="122">
                  <c:v>2</c:v>
                </c:pt>
                <c:pt idx="123">
                  <c:v>2</c:v>
                </c:pt>
                <c:pt idx="124">
                  <c:v>2</c:v>
                </c:pt>
                <c:pt idx="125">
                  <c:v>2</c:v>
                </c:pt>
                <c:pt idx="126">
                  <c:v>2</c:v>
                </c:pt>
                <c:pt idx="127">
                  <c:v>2</c:v>
                </c:pt>
                <c:pt idx="128">
                  <c:v>2</c:v>
                </c:pt>
                <c:pt idx="129">
                  <c:v>2</c:v>
                </c:pt>
                <c:pt idx="130">
                  <c:v>2</c:v>
                </c:pt>
                <c:pt idx="131">
                  <c:v>2</c:v>
                </c:pt>
                <c:pt idx="132">
                  <c:v>2</c:v>
                </c:pt>
                <c:pt idx="133">
                  <c:v>2</c:v>
                </c:pt>
                <c:pt idx="134">
                  <c:v>2</c:v>
                </c:pt>
                <c:pt idx="135">
                  <c:v>2</c:v>
                </c:pt>
                <c:pt idx="136">
                  <c:v>2</c:v>
                </c:pt>
                <c:pt idx="137">
                  <c:v>2</c:v>
                </c:pt>
                <c:pt idx="138">
                  <c:v>2</c:v>
                </c:pt>
                <c:pt idx="139">
                  <c:v>2</c:v>
                </c:pt>
                <c:pt idx="140">
                  <c:v>2</c:v>
                </c:pt>
                <c:pt idx="141">
                  <c:v>2</c:v>
                </c:pt>
                <c:pt idx="142">
                  <c:v>2</c:v>
                </c:pt>
                <c:pt idx="143">
                  <c:v>2</c:v>
                </c:pt>
                <c:pt idx="144">
                  <c:v>2</c:v>
                </c:pt>
                <c:pt idx="145">
                  <c:v>2</c:v>
                </c:pt>
                <c:pt idx="146">
                  <c:v>2</c:v>
                </c:pt>
                <c:pt idx="147">
                  <c:v>2</c:v>
                </c:pt>
                <c:pt idx="148">
                  <c:v>2</c:v>
                </c:pt>
                <c:pt idx="149">
                  <c:v>2</c:v>
                </c:pt>
                <c:pt idx="150">
                  <c:v>2</c:v>
                </c:pt>
                <c:pt idx="151">
                  <c:v>2</c:v>
                </c:pt>
                <c:pt idx="152">
                  <c:v>2</c:v>
                </c:pt>
                <c:pt idx="153">
                  <c:v>2</c:v>
                </c:pt>
                <c:pt idx="154">
                  <c:v>2</c:v>
                </c:pt>
                <c:pt idx="155">
                  <c:v>2</c:v>
                </c:pt>
                <c:pt idx="156">
                  <c:v>2</c:v>
                </c:pt>
                <c:pt idx="157">
                  <c:v>2</c:v>
                </c:pt>
                <c:pt idx="158">
                  <c:v>2</c:v>
                </c:pt>
                <c:pt idx="159">
                  <c:v>2</c:v>
                </c:pt>
                <c:pt idx="160">
                  <c:v>2</c:v>
                </c:pt>
                <c:pt idx="161">
                  <c:v>2</c:v>
                </c:pt>
                <c:pt idx="162">
                  <c:v>2</c:v>
                </c:pt>
                <c:pt idx="163">
                  <c:v>2</c:v>
                </c:pt>
                <c:pt idx="164">
                  <c:v>2</c:v>
                </c:pt>
                <c:pt idx="165">
                  <c:v>2</c:v>
                </c:pt>
                <c:pt idx="166">
                  <c:v>2</c:v>
                </c:pt>
                <c:pt idx="167">
                  <c:v>2</c:v>
                </c:pt>
                <c:pt idx="168">
                  <c:v>2</c:v>
                </c:pt>
                <c:pt idx="169">
                  <c:v>2</c:v>
                </c:pt>
                <c:pt idx="170">
                  <c:v>2</c:v>
                </c:pt>
                <c:pt idx="171">
                  <c:v>2</c:v>
                </c:pt>
                <c:pt idx="172">
                  <c:v>2</c:v>
                </c:pt>
                <c:pt idx="173">
                  <c:v>2</c:v>
                </c:pt>
                <c:pt idx="174">
                  <c:v>2</c:v>
                </c:pt>
                <c:pt idx="175">
                  <c:v>2</c:v>
                </c:pt>
                <c:pt idx="176">
                  <c:v>2</c:v>
                </c:pt>
                <c:pt idx="177">
                  <c:v>2</c:v>
                </c:pt>
                <c:pt idx="178">
                  <c:v>2</c:v>
                </c:pt>
                <c:pt idx="179">
                  <c:v>2</c:v>
                </c:pt>
                <c:pt idx="180">
                  <c:v>2</c:v>
                </c:pt>
                <c:pt idx="181">
                  <c:v>2</c:v>
                </c:pt>
                <c:pt idx="182">
                  <c:v>2</c:v>
                </c:pt>
                <c:pt idx="183">
                  <c:v>2</c:v>
                </c:pt>
                <c:pt idx="184">
                  <c:v>2</c:v>
                </c:pt>
                <c:pt idx="185">
                  <c:v>2</c:v>
                </c:pt>
                <c:pt idx="186">
                  <c:v>2</c:v>
                </c:pt>
                <c:pt idx="187">
                  <c:v>2</c:v>
                </c:pt>
                <c:pt idx="188">
                  <c:v>2</c:v>
                </c:pt>
                <c:pt idx="189">
                  <c:v>2</c:v>
                </c:pt>
                <c:pt idx="190">
                  <c:v>2</c:v>
                </c:pt>
                <c:pt idx="191">
                  <c:v>2</c:v>
                </c:pt>
                <c:pt idx="192">
                  <c:v>2</c:v>
                </c:pt>
                <c:pt idx="193">
                  <c:v>2</c:v>
                </c:pt>
                <c:pt idx="194">
                  <c:v>2</c:v>
                </c:pt>
                <c:pt idx="195">
                  <c:v>2</c:v>
                </c:pt>
                <c:pt idx="196">
                  <c:v>2</c:v>
                </c:pt>
                <c:pt idx="197">
                  <c:v>2</c:v>
                </c:pt>
                <c:pt idx="198">
                  <c:v>2</c:v>
                </c:pt>
                <c:pt idx="199">
                  <c:v>2</c:v>
                </c:pt>
                <c:pt idx="200">
                  <c:v>2</c:v>
                </c:pt>
                <c:pt idx="201">
                  <c:v>2</c:v>
                </c:pt>
                <c:pt idx="202">
                  <c:v>2</c:v>
                </c:pt>
                <c:pt idx="203">
                  <c:v>2</c:v>
                </c:pt>
                <c:pt idx="204">
                  <c:v>2</c:v>
                </c:pt>
                <c:pt idx="205">
                  <c:v>2</c:v>
                </c:pt>
                <c:pt idx="206">
                  <c:v>2</c:v>
                </c:pt>
                <c:pt idx="207">
                  <c:v>2</c:v>
                </c:pt>
                <c:pt idx="208">
                  <c:v>2</c:v>
                </c:pt>
                <c:pt idx="209">
                  <c:v>2</c:v>
                </c:pt>
                <c:pt idx="210">
                  <c:v>2</c:v>
                </c:pt>
                <c:pt idx="211">
                  <c:v>2</c:v>
                </c:pt>
                <c:pt idx="212">
                  <c:v>2</c:v>
                </c:pt>
                <c:pt idx="213">
                  <c:v>2</c:v>
                </c:pt>
                <c:pt idx="214">
                  <c:v>2</c:v>
                </c:pt>
                <c:pt idx="215">
                  <c:v>2</c:v>
                </c:pt>
                <c:pt idx="216">
                  <c:v>2</c:v>
                </c:pt>
                <c:pt idx="217">
                  <c:v>2</c:v>
                </c:pt>
                <c:pt idx="218">
                  <c:v>2</c:v>
                </c:pt>
                <c:pt idx="219">
                  <c:v>2</c:v>
                </c:pt>
                <c:pt idx="220">
                  <c:v>2</c:v>
                </c:pt>
                <c:pt idx="221">
                  <c:v>2</c:v>
                </c:pt>
                <c:pt idx="222">
                  <c:v>2</c:v>
                </c:pt>
                <c:pt idx="223">
                  <c:v>2</c:v>
                </c:pt>
                <c:pt idx="224">
                  <c:v>2</c:v>
                </c:pt>
                <c:pt idx="225">
                  <c:v>2</c:v>
                </c:pt>
                <c:pt idx="226">
                  <c:v>2</c:v>
                </c:pt>
                <c:pt idx="227">
                  <c:v>2</c:v>
                </c:pt>
                <c:pt idx="228">
                  <c:v>2</c:v>
                </c:pt>
                <c:pt idx="229">
                  <c:v>2</c:v>
                </c:pt>
                <c:pt idx="230">
                  <c:v>2</c:v>
                </c:pt>
                <c:pt idx="231">
                  <c:v>2</c:v>
                </c:pt>
                <c:pt idx="232">
                  <c:v>2</c:v>
                </c:pt>
                <c:pt idx="233">
                  <c:v>2</c:v>
                </c:pt>
                <c:pt idx="234">
                  <c:v>2</c:v>
                </c:pt>
                <c:pt idx="235">
                  <c:v>2</c:v>
                </c:pt>
                <c:pt idx="236">
                  <c:v>2</c:v>
                </c:pt>
                <c:pt idx="237">
                  <c:v>2</c:v>
                </c:pt>
                <c:pt idx="238">
                  <c:v>2</c:v>
                </c:pt>
                <c:pt idx="239">
                  <c:v>2</c:v>
                </c:pt>
                <c:pt idx="240">
                  <c:v>2</c:v>
                </c:pt>
                <c:pt idx="241">
                  <c:v>2</c:v>
                </c:pt>
                <c:pt idx="242">
                  <c:v>2</c:v>
                </c:pt>
                <c:pt idx="243">
                  <c:v>2</c:v>
                </c:pt>
                <c:pt idx="244">
                  <c:v>2</c:v>
                </c:pt>
                <c:pt idx="245">
                  <c:v>2</c:v>
                </c:pt>
                <c:pt idx="246">
                  <c:v>2</c:v>
                </c:pt>
                <c:pt idx="247">
                  <c:v>2</c:v>
                </c:pt>
                <c:pt idx="248">
                  <c:v>2</c:v>
                </c:pt>
                <c:pt idx="249">
                  <c:v>2</c:v>
                </c:pt>
                <c:pt idx="250">
                  <c:v>2</c:v>
                </c:pt>
                <c:pt idx="251">
                  <c:v>2</c:v>
                </c:pt>
                <c:pt idx="252">
                  <c:v>2</c:v>
                </c:pt>
                <c:pt idx="253">
                  <c:v>2</c:v>
                </c:pt>
                <c:pt idx="254">
                  <c:v>2</c:v>
                </c:pt>
                <c:pt idx="255">
                  <c:v>2</c:v>
                </c:pt>
                <c:pt idx="256">
                  <c:v>2</c:v>
                </c:pt>
                <c:pt idx="257">
                  <c:v>2</c:v>
                </c:pt>
                <c:pt idx="258">
                  <c:v>2</c:v>
                </c:pt>
                <c:pt idx="259">
                  <c:v>2</c:v>
                </c:pt>
                <c:pt idx="260">
                  <c:v>2</c:v>
                </c:pt>
                <c:pt idx="261">
                  <c:v>2</c:v>
                </c:pt>
                <c:pt idx="262">
                  <c:v>2</c:v>
                </c:pt>
                <c:pt idx="263">
                  <c:v>2</c:v>
                </c:pt>
                <c:pt idx="264">
                  <c:v>2</c:v>
                </c:pt>
                <c:pt idx="265">
                  <c:v>2</c:v>
                </c:pt>
                <c:pt idx="266">
                  <c:v>2</c:v>
                </c:pt>
                <c:pt idx="267">
                  <c:v>2</c:v>
                </c:pt>
                <c:pt idx="268">
                  <c:v>2</c:v>
                </c:pt>
                <c:pt idx="269">
                  <c:v>2</c:v>
                </c:pt>
                <c:pt idx="270">
                  <c:v>2</c:v>
                </c:pt>
                <c:pt idx="271">
                  <c:v>2</c:v>
                </c:pt>
                <c:pt idx="272">
                  <c:v>2</c:v>
                </c:pt>
                <c:pt idx="273">
                  <c:v>2</c:v>
                </c:pt>
                <c:pt idx="274">
                  <c:v>2</c:v>
                </c:pt>
                <c:pt idx="275">
                  <c:v>2</c:v>
                </c:pt>
                <c:pt idx="276">
                  <c:v>2</c:v>
                </c:pt>
                <c:pt idx="277">
                  <c:v>2</c:v>
                </c:pt>
                <c:pt idx="278">
                  <c:v>2</c:v>
                </c:pt>
                <c:pt idx="279">
                  <c:v>2</c:v>
                </c:pt>
                <c:pt idx="280">
                  <c:v>2</c:v>
                </c:pt>
                <c:pt idx="281">
                  <c:v>2</c:v>
                </c:pt>
                <c:pt idx="282">
                  <c:v>2</c:v>
                </c:pt>
                <c:pt idx="283">
                  <c:v>2</c:v>
                </c:pt>
                <c:pt idx="284">
                  <c:v>2</c:v>
                </c:pt>
                <c:pt idx="285">
                  <c:v>2</c:v>
                </c:pt>
                <c:pt idx="286">
                  <c:v>2</c:v>
                </c:pt>
                <c:pt idx="287">
                  <c:v>2</c:v>
                </c:pt>
                <c:pt idx="288">
                  <c:v>2</c:v>
                </c:pt>
                <c:pt idx="289">
                  <c:v>2</c:v>
                </c:pt>
                <c:pt idx="290">
                  <c:v>2</c:v>
                </c:pt>
                <c:pt idx="291">
                  <c:v>2</c:v>
                </c:pt>
                <c:pt idx="292">
                  <c:v>2</c:v>
                </c:pt>
                <c:pt idx="293">
                  <c:v>2</c:v>
                </c:pt>
                <c:pt idx="294">
                  <c:v>2</c:v>
                </c:pt>
                <c:pt idx="295">
                  <c:v>2</c:v>
                </c:pt>
                <c:pt idx="296">
                  <c:v>2</c:v>
                </c:pt>
                <c:pt idx="297">
                  <c:v>2</c:v>
                </c:pt>
                <c:pt idx="298">
                  <c:v>2</c:v>
                </c:pt>
                <c:pt idx="299">
                  <c:v>2</c:v>
                </c:pt>
                <c:pt idx="300">
                  <c:v>2</c:v>
                </c:pt>
                <c:pt idx="301">
                  <c:v>2</c:v>
                </c:pt>
                <c:pt idx="302">
                  <c:v>2</c:v>
                </c:pt>
                <c:pt idx="303">
                  <c:v>2</c:v>
                </c:pt>
                <c:pt idx="304">
                  <c:v>2</c:v>
                </c:pt>
                <c:pt idx="305">
                  <c:v>2</c:v>
                </c:pt>
                <c:pt idx="306">
                  <c:v>2</c:v>
                </c:pt>
                <c:pt idx="307">
                  <c:v>2</c:v>
                </c:pt>
                <c:pt idx="308">
                  <c:v>2</c:v>
                </c:pt>
                <c:pt idx="309">
                  <c:v>2</c:v>
                </c:pt>
                <c:pt idx="310">
                  <c:v>2</c:v>
                </c:pt>
                <c:pt idx="311">
                  <c:v>2</c:v>
                </c:pt>
                <c:pt idx="312">
                  <c:v>2</c:v>
                </c:pt>
                <c:pt idx="313">
                  <c:v>2</c:v>
                </c:pt>
                <c:pt idx="314">
                  <c:v>2</c:v>
                </c:pt>
                <c:pt idx="315">
                  <c:v>2</c:v>
                </c:pt>
                <c:pt idx="316">
                  <c:v>2</c:v>
                </c:pt>
                <c:pt idx="317">
                  <c:v>2</c:v>
                </c:pt>
                <c:pt idx="318">
                  <c:v>2</c:v>
                </c:pt>
                <c:pt idx="319">
                  <c:v>2</c:v>
                </c:pt>
                <c:pt idx="320">
                  <c:v>2</c:v>
                </c:pt>
                <c:pt idx="321">
                  <c:v>2</c:v>
                </c:pt>
                <c:pt idx="322">
                  <c:v>2</c:v>
                </c:pt>
                <c:pt idx="323">
                  <c:v>2</c:v>
                </c:pt>
                <c:pt idx="324">
                  <c:v>2</c:v>
                </c:pt>
                <c:pt idx="325">
                  <c:v>2</c:v>
                </c:pt>
                <c:pt idx="326">
                  <c:v>2</c:v>
                </c:pt>
                <c:pt idx="327">
                  <c:v>2</c:v>
                </c:pt>
                <c:pt idx="328">
                  <c:v>2</c:v>
                </c:pt>
                <c:pt idx="329">
                  <c:v>2</c:v>
                </c:pt>
                <c:pt idx="330">
                  <c:v>2</c:v>
                </c:pt>
                <c:pt idx="331">
                  <c:v>2</c:v>
                </c:pt>
                <c:pt idx="332">
                  <c:v>2</c:v>
                </c:pt>
                <c:pt idx="333">
                  <c:v>2</c:v>
                </c:pt>
                <c:pt idx="334">
                  <c:v>2</c:v>
                </c:pt>
                <c:pt idx="335">
                  <c:v>2</c:v>
                </c:pt>
                <c:pt idx="336">
                  <c:v>2</c:v>
                </c:pt>
                <c:pt idx="337">
                  <c:v>2</c:v>
                </c:pt>
                <c:pt idx="338">
                  <c:v>2</c:v>
                </c:pt>
                <c:pt idx="339">
                  <c:v>2</c:v>
                </c:pt>
                <c:pt idx="340">
                  <c:v>2</c:v>
                </c:pt>
                <c:pt idx="341">
                  <c:v>2</c:v>
                </c:pt>
                <c:pt idx="342">
                  <c:v>2</c:v>
                </c:pt>
                <c:pt idx="343">
                  <c:v>2</c:v>
                </c:pt>
                <c:pt idx="344">
                  <c:v>2</c:v>
                </c:pt>
                <c:pt idx="345">
                  <c:v>2</c:v>
                </c:pt>
                <c:pt idx="346">
                  <c:v>2</c:v>
                </c:pt>
                <c:pt idx="347">
                  <c:v>2</c:v>
                </c:pt>
                <c:pt idx="348">
                  <c:v>2</c:v>
                </c:pt>
                <c:pt idx="349">
                  <c:v>2</c:v>
                </c:pt>
                <c:pt idx="350">
                  <c:v>2</c:v>
                </c:pt>
                <c:pt idx="351">
                  <c:v>2</c:v>
                </c:pt>
                <c:pt idx="352">
                  <c:v>2</c:v>
                </c:pt>
                <c:pt idx="353">
                  <c:v>2</c:v>
                </c:pt>
                <c:pt idx="354">
                  <c:v>2</c:v>
                </c:pt>
                <c:pt idx="355">
                  <c:v>2</c:v>
                </c:pt>
                <c:pt idx="356">
                  <c:v>2</c:v>
                </c:pt>
                <c:pt idx="357">
                  <c:v>2</c:v>
                </c:pt>
                <c:pt idx="358">
                  <c:v>2</c:v>
                </c:pt>
                <c:pt idx="359">
                  <c:v>2</c:v>
                </c:pt>
                <c:pt idx="360">
                  <c:v>2</c:v>
                </c:pt>
                <c:pt idx="361">
                  <c:v>2</c:v>
                </c:pt>
                <c:pt idx="362">
                  <c:v>2</c:v>
                </c:pt>
                <c:pt idx="363">
                  <c:v>2</c:v>
                </c:pt>
                <c:pt idx="364">
                  <c:v>2</c:v>
                </c:pt>
                <c:pt idx="365">
                  <c:v>2</c:v>
                </c:pt>
                <c:pt idx="366">
                  <c:v>2</c:v>
                </c:pt>
                <c:pt idx="367">
                  <c:v>2</c:v>
                </c:pt>
                <c:pt idx="368">
                  <c:v>2</c:v>
                </c:pt>
                <c:pt idx="369">
                  <c:v>2</c:v>
                </c:pt>
                <c:pt idx="370">
                  <c:v>2</c:v>
                </c:pt>
                <c:pt idx="371">
                  <c:v>2</c:v>
                </c:pt>
                <c:pt idx="372">
                  <c:v>2</c:v>
                </c:pt>
                <c:pt idx="373">
                  <c:v>2</c:v>
                </c:pt>
                <c:pt idx="374">
                  <c:v>2</c:v>
                </c:pt>
                <c:pt idx="375">
                  <c:v>2</c:v>
                </c:pt>
                <c:pt idx="376">
                  <c:v>2</c:v>
                </c:pt>
                <c:pt idx="377">
                  <c:v>2</c:v>
                </c:pt>
                <c:pt idx="378">
                  <c:v>2</c:v>
                </c:pt>
                <c:pt idx="379">
                  <c:v>2</c:v>
                </c:pt>
                <c:pt idx="380">
                  <c:v>2</c:v>
                </c:pt>
                <c:pt idx="381">
                  <c:v>2</c:v>
                </c:pt>
                <c:pt idx="382">
                  <c:v>2</c:v>
                </c:pt>
                <c:pt idx="383">
                  <c:v>2</c:v>
                </c:pt>
                <c:pt idx="384">
                  <c:v>2</c:v>
                </c:pt>
                <c:pt idx="385">
                  <c:v>2</c:v>
                </c:pt>
                <c:pt idx="386">
                  <c:v>2</c:v>
                </c:pt>
                <c:pt idx="387">
                  <c:v>2</c:v>
                </c:pt>
                <c:pt idx="388">
                  <c:v>2</c:v>
                </c:pt>
                <c:pt idx="389">
                  <c:v>2</c:v>
                </c:pt>
                <c:pt idx="390">
                  <c:v>2</c:v>
                </c:pt>
                <c:pt idx="391">
                  <c:v>2</c:v>
                </c:pt>
                <c:pt idx="392">
                  <c:v>2</c:v>
                </c:pt>
                <c:pt idx="393">
                  <c:v>2</c:v>
                </c:pt>
                <c:pt idx="394">
                  <c:v>2</c:v>
                </c:pt>
                <c:pt idx="395">
                  <c:v>2</c:v>
                </c:pt>
                <c:pt idx="396">
                  <c:v>2</c:v>
                </c:pt>
                <c:pt idx="397">
                  <c:v>2</c:v>
                </c:pt>
                <c:pt idx="398">
                  <c:v>2</c:v>
                </c:pt>
                <c:pt idx="399">
                  <c:v>2</c:v>
                </c:pt>
                <c:pt idx="400">
                  <c:v>2</c:v>
                </c:pt>
                <c:pt idx="401">
                  <c:v>2</c:v>
                </c:pt>
                <c:pt idx="402">
                  <c:v>2</c:v>
                </c:pt>
                <c:pt idx="403">
                  <c:v>2</c:v>
                </c:pt>
                <c:pt idx="404">
                  <c:v>2</c:v>
                </c:pt>
                <c:pt idx="405">
                  <c:v>2</c:v>
                </c:pt>
                <c:pt idx="406">
                  <c:v>2</c:v>
                </c:pt>
                <c:pt idx="407">
                  <c:v>2</c:v>
                </c:pt>
                <c:pt idx="408">
                  <c:v>2</c:v>
                </c:pt>
                <c:pt idx="409">
                  <c:v>2</c:v>
                </c:pt>
                <c:pt idx="410">
                  <c:v>2</c:v>
                </c:pt>
                <c:pt idx="411">
                  <c:v>2</c:v>
                </c:pt>
                <c:pt idx="412">
                  <c:v>2</c:v>
                </c:pt>
                <c:pt idx="413">
                  <c:v>2</c:v>
                </c:pt>
                <c:pt idx="414">
                  <c:v>2</c:v>
                </c:pt>
                <c:pt idx="415">
                  <c:v>2</c:v>
                </c:pt>
                <c:pt idx="416">
                  <c:v>2</c:v>
                </c:pt>
                <c:pt idx="417">
                  <c:v>2</c:v>
                </c:pt>
                <c:pt idx="418">
                  <c:v>2</c:v>
                </c:pt>
                <c:pt idx="419">
                  <c:v>2</c:v>
                </c:pt>
                <c:pt idx="420">
                  <c:v>2</c:v>
                </c:pt>
                <c:pt idx="421">
                  <c:v>2</c:v>
                </c:pt>
                <c:pt idx="422">
                  <c:v>2</c:v>
                </c:pt>
                <c:pt idx="423">
                  <c:v>2</c:v>
                </c:pt>
                <c:pt idx="424">
                  <c:v>2</c:v>
                </c:pt>
                <c:pt idx="425">
                  <c:v>2</c:v>
                </c:pt>
                <c:pt idx="426">
                  <c:v>2</c:v>
                </c:pt>
                <c:pt idx="427">
                  <c:v>2</c:v>
                </c:pt>
                <c:pt idx="428">
                  <c:v>2</c:v>
                </c:pt>
                <c:pt idx="429">
                  <c:v>2</c:v>
                </c:pt>
                <c:pt idx="430">
                  <c:v>2</c:v>
                </c:pt>
                <c:pt idx="431">
                  <c:v>2</c:v>
                </c:pt>
                <c:pt idx="432">
                  <c:v>2</c:v>
                </c:pt>
                <c:pt idx="433">
                  <c:v>2</c:v>
                </c:pt>
                <c:pt idx="434">
                  <c:v>2</c:v>
                </c:pt>
                <c:pt idx="435">
                  <c:v>2</c:v>
                </c:pt>
                <c:pt idx="436">
                  <c:v>2</c:v>
                </c:pt>
                <c:pt idx="437">
                  <c:v>2</c:v>
                </c:pt>
                <c:pt idx="438">
                  <c:v>2</c:v>
                </c:pt>
                <c:pt idx="439">
                  <c:v>2</c:v>
                </c:pt>
                <c:pt idx="440">
                  <c:v>2</c:v>
                </c:pt>
                <c:pt idx="441">
                  <c:v>2</c:v>
                </c:pt>
                <c:pt idx="442">
                  <c:v>2</c:v>
                </c:pt>
                <c:pt idx="443">
                  <c:v>2</c:v>
                </c:pt>
                <c:pt idx="444">
                  <c:v>2</c:v>
                </c:pt>
                <c:pt idx="445">
                  <c:v>2</c:v>
                </c:pt>
                <c:pt idx="446">
                  <c:v>2</c:v>
                </c:pt>
                <c:pt idx="447">
                  <c:v>2</c:v>
                </c:pt>
                <c:pt idx="448">
                  <c:v>2</c:v>
                </c:pt>
                <c:pt idx="449">
                  <c:v>2</c:v>
                </c:pt>
                <c:pt idx="450">
                  <c:v>2</c:v>
                </c:pt>
                <c:pt idx="451">
                  <c:v>2</c:v>
                </c:pt>
                <c:pt idx="452">
                  <c:v>2</c:v>
                </c:pt>
                <c:pt idx="453">
                  <c:v>2</c:v>
                </c:pt>
                <c:pt idx="454">
                  <c:v>2</c:v>
                </c:pt>
                <c:pt idx="455">
                  <c:v>2</c:v>
                </c:pt>
                <c:pt idx="456">
                  <c:v>2</c:v>
                </c:pt>
                <c:pt idx="457">
                  <c:v>2</c:v>
                </c:pt>
                <c:pt idx="458">
                  <c:v>2</c:v>
                </c:pt>
                <c:pt idx="459">
                  <c:v>2</c:v>
                </c:pt>
                <c:pt idx="460">
                  <c:v>2</c:v>
                </c:pt>
                <c:pt idx="461">
                  <c:v>2</c:v>
                </c:pt>
                <c:pt idx="462">
                  <c:v>2</c:v>
                </c:pt>
                <c:pt idx="463">
                  <c:v>2</c:v>
                </c:pt>
                <c:pt idx="464">
                  <c:v>2</c:v>
                </c:pt>
                <c:pt idx="465">
                  <c:v>2</c:v>
                </c:pt>
                <c:pt idx="466">
                  <c:v>2</c:v>
                </c:pt>
                <c:pt idx="467">
                  <c:v>2</c:v>
                </c:pt>
                <c:pt idx="468">
                  <c:v>2</c:v>
                </c:pt>
                <c:pt idx="469">
                  <c:v>2</c:v>
                </c:pt>
                <c:pt idx="470">
                  <c:v>2</c:v>
                </c:pt>
                <c:pt idx="471">
                  <c:v>2</c:v>
                </c:pt>
                <c:pt idx="472">
                  <c:v>2</c:v>
                </c:pt>
                <c:pt idx="473">
                  <c:v>2</c:v>
                </c:pt>
                <c:pt idx="474">
                  <c:v>2</c:v>
                </c:pt>
                <c:pt idx="475">
                  <c:v>2</c:v>
                </c:pt>
                <c:pt idx="476">
                  <c:v>2</c:v>
                </c:pt>
                <c:pt idx="477">
                  <c:v>2</c:v>
                </c:pt>
                <c:pt idx="478">
                  <c:v>2</c:v>
                </c:pt>
                <c:pt idx="479">
                  <c:v>2</c:v>
                </c:pt>
                <c:pt idx="480">
                  <c:v>2</c:v>
                </c:pt>
                <c:pt idx="481">
                  <c:v>2</c:v>
                </c:pt>
                <c:pt idx="482">
                  <c:v>2</c:v>
                </c:pt>
                <c:pt idx="483">
                  <c:v>2</c:v>
                </c:pt>
                <c:pt idx="484">
                  <c:v>2</c:v>
                </c:pt>
                <c:pt idx="485">
                  <c:v>2</c:v>
                </c:pt>
                <c:pt idx="486">
                  <c:v>2</c:v>
                </c:pt>
                <c:pt idx="487">
                  <c:v>2</c:v>
                </c:pt>
                <c:pt idx="488">
                  <c:v>2</c:v>
                </c:pt>
                <c:pt idx="489">
                  <c:v>2</c:v>
                </c:pt>
                <c:pt idx="490">
                  <c:v>2</c:v>
                </c:pt>
                <c:pt idx="491">
                  <c:v>2</c:v>
                </c:pt>
                <c:pt idx="492">
                  <c:v>2</c:v>
                </c:pt>
                <c:pt idx="493">
                  <c:v>2</c:v>
                </c:pt>
                <c:pt idx="494">
                  <c:v>2</c:v>
                </c:pt>
                <c:pt idx="495">
                  <c:v>2</c:v>
                </c:pt>
                <c:pt idx="496">
                  <c:v>2</c:v>
                </c:pt>
                <c:pt idx="497">
                  <c:v>2</c:v>
                </c:pt>
                <c:pt idx="498">
                  <c:v>2</c:v>
                </c:pt>
                <c:pt idx="499">
                  <c:v>2</c:v>
                </c:pt>
                <c:pt idx="500">
                  <c:v>2</c:v>
                </c:pt>
                <c:pt idx="501">
                  <c:v>2</c:v>
                </c:pt>
                <c:pt idx="502">
                  <c:v>2</c:v>
                </c:pt>
                <c:pt idx="503">
                  <c:v>2</c:v>
                </c:pt>
                <c:pt idx="504">
                  <c:v>2</c:v>
                </c:pt>
                <c:pt idx="505">
                  <c:v>2</c:v>
                </c:pt>
                <c:pt idx="506">
                  <c:v>2</c:v>
                </c:pt>
                <c:pt idx="507">
                  <c:v>2</c:v>
                </c:pt>
                <c:pt idx="508">
                  <c:v>2</c:v>
                </c:pt>
                <c:pt idx="509">
                  <c:v>2</c:v>
                </c:pt>
                <c:pt idx="510">
                  <c:v>2</c:v>
                </c:pt>
                <c:pt idx="511">
                  <c:v>2</c:v>
                </c:pt>
                <c:pt idx="512">
                  <c:v>2</c:v>
                </c:pt>
                <c:pt idx="513">
                  <c:v>2</c:v>
                </c:pt>
                <c:pt idx="514">
                  <c:v>2</c:v>
                </c:pt>
                <c:pt idx="515">
                  <c:v>2</c:v>
                </c:pt>
                <c:pt idx="516">
                  <c:v>2</c:v>
                </c:pt>
                <c:pt idx="517">
                  <c:v>2</c:v>
                </c:pt>
                <c:pt idx="518">
                  <c:v>2</c:v>
                </c:pt>
                <c:pt idx="519">
                  <c:v>2</c:v>
                </c:pt>
                <c:pt idx="520">
                  <c:v>2</c:v>
                </c:pt>
                <c:pt idx="521">
                  <c:v>2</c:v>
                </c:pt>
                <c:pt idx="522">
                  <c:v>2</c:v>
                </c:pt>
                <c:pt idx="523">
                  <c:v>2</c:v>
                </c:pt>
                <c:pt idx="524">
                  <c:v>2</c:v>
                </c:pt>
                <c:pt idx="525">
                  <c:v>2</c:v>
                </c:pt>
                <c:pt idx="526">
                  <c:v>2</c:v>
                </c:pt>
                <c:pt idx="527">
                  <c:v>2</c:v>
                </c:pt>
                <c:pt idx="528">
                  <c:v>2</c:v>
                </c:pt>
                <c:pt idx="529">
                  <c:v>2</c:v>
                </c:pt>
                <c:pt idx="530">
                  <c:v>2</c:v>
                </c:pt>
                <c:pt idx="531">
                  <c:v>2</c:v>
                </c:pt>
                <c:pt idx="532">
                  <c:v>2</c:v>
                </c:pt>
                <c:pt idx="533">
                  <c:v>2</c:v>
                </c:pt>
                <c:pt idx="534">
                  <c:v>2</c:v>
                </c:pt>
                <c:pt idx="535">
                  <c:v>2</c:v>
                </c:pt>
                <c:pt idx="536">
                  <c:v>2</c:v>
                </c:pt>
                <c:pt idx="537">
                  <c:v>2</c:v>
                </c:pt>
                <c:pt idx="538">
                  <c:v>2</c:v>
                </c:pt>
                <c:pt idx="539">
                  <c:v>2</c:v>
                </c:pt>
                <c:pt idx="540">
                  <c:v>2</c:v>
                </c:pt>
                <c:pt idx="541">
                  <c:v>2</c:v>
                </c:pt>
                <c:pt idx="542">
                  <c:v>2</c:v>
                </c:pt>
                <c:pt idx="543">
                  <c:v>2</c:v>
                </c:pt>
                <c:pt idx="544">
                  <c:v>2</c:v>
                </c:pt>
                <c:pt idx="545">
                  <c:v>2</c:v>
                </c:pt>
                <c:pt idx="546">
                  <c:v>2</c:v>
                </c:pt>
                <c:pt idx="547">
                  <c:v>2</c:v>
                </c:pt>
                <c:pt idx="548">
                  <c:v>2</c:v>
                </c:pt>
                <c:pt idx="549">
                  <c:v>2</c:v>
                </c:pt>
                <c:pt idx="550">
                  <c:v>2</c:v>
                </c:pt>
                <c:pt idx="551">
                  <c:v>2</c:v>
                </c:pt>
                <c:pt idx="552">
                  <c:v>2</c:v>
                </c:pt>
                <c:pt idx="553">
                  <c:v>2</c:v>
                </c:pt>
                <c:pt idx="554">
                  <c:v>2</c:v>
                </c:pt>
                <c:pt idx="555">
                  <c:v>2</c:v>
                </c:pt>
                <c:pt idx="556">
                  <c:v>2</c:v>
                </c:pt>
                <c:pt idx="557">
                  <c:v>2</c:v>
                </c:pt>
                <c:pt idx="558">
                  <c:v>2</c:v>
                </c:pt>
                <c:pt idx="559">
                  <c:v>2</c:v>
                </c:pt>
                <c:pt idx="560">
                  <c:v>2</c:v>
                </c:pt>
                <c:pt idx="561">
                  <c:v>2</c:v>
                </c:pt>
                <c:pt idx="562">
                  <c:v>2</c:v>
                </c:pt>
                <c:pt idx="563">
                  <c:v>2</c:v>
                </c:pt>
                <c:pt idx="564">
                  <c:v>2</c:v>
                </c:pt>
                <c:pt idx="565">
                  <c:v>2</c:v>
                </c:pt>
                <c:pt idx="566">
                  <c:v>2</c:v>
                </c:pt>
                <c:pt idx="567">
                  <c:v>2</c:v>
                </c:pt>
                <c:pt idx="568">
                  <c:v>2</c:v>
                </c:pt>
                <c:pt idx="569">
                  <c:v>2</c:v>
                </c:pt>
                <c:pt idx="570">
                  <c:v>2</c:v>
                </c:pt>
                <c:pt idx="571">
                  <c:v>2</c:v>
                </c:pt>
                <c:pt idx="572">
                  <c:v>2</c:v>
                </c:pt>
                <c:pt idx="573">
                  <c:v>2</c:v>
                </c:pt>
                <c:pt idx="574">
                  <c:v>2</c:v>
                </c:pt>
                <c:pt idx="575">
                  <c:v>2</c:v>
                </c:pt>
                <c:pt idx="576">
                  <c:v>2</c:v>
                </c:pt>
                <c:pt idx="577">
                  <c:v>2</c:v>
                </c:pt>
                <c:pt idx="578">
                  <c:v>2</c:v>
                </c:pt>
                <c:pt idx="579">
                  <c:v>2</c:v>
                </c:pt>
                <c:pt idx="580">
                  <c:v>2</c:v>
                </c:pt>
                <c:pt idx="581">
                  <c:v>2</c:v>
                </c:pt>
                <c:pt idx="582">
                  <c:v>2</c:v>
                </c:pt>
                <c:pt idx="583">
                  <c:v>2</c:v>
                </c:pt>
                <c:pt idx="584">
                  <c:v>2</c:v>
                </c:pt>
                <c:pt idx="585">
                  <c:v>2</c:v>
                </c:pt>
                <c:pt idx="586">
                  <c:v>2</c:v>
                </c:pt>
                <c:pt idx="587">
                  <c:v>2</c:v>
                </c:pt>
                <c:pt idx="588">
                  <c:v>2</c:v>
                </c:pt>
                <c:pt idx="589">
                  <c:v>2</c:v>
                </c:pt>
                <c:pt idx="590">
                  <c:v>2</c:v>
                </c:pt>
                <c:pt idx="591">
                  <c:v>2</c:v>
                </c:pt>
                <c:pt idx="592">
                  <c:v>2</c:v>
                </c:pt>
                <c:pt idx="593">
                  <c:v>2</c:v>
                </c:pt>
                <c:pt idx="594">
                  <c:v>2</c:v>
                </c:pt>
                <c:pt idx="595">
                  <c:v>2</c:v>
                </c:pt>
                <c:pt idx="596">
                  <c:v>2</c:v>
                </c:pt>
                <c:pt idx="597">
                  <c:v>2</c:v>
                </c:pt>
                <c:pt idx="598">
                  <c:v>2</c:v>
                </c:pt>
                <c:pt idx="599">
                  <c:v>2</c:v>
                </c:pt>
                <c:pt idx="600">
                  <c:v>2</c:v>
                </c:pt>
                <c:pt idx="601">
                  <c:v>2</c:v>
                </c:pt>
                <c:pt idx="602">
                  <c:v>2</c:v>
                </c:pt>
                <c:pt idx="603">
                  <c:v>2</c:v>
                </c:pt>
                <c:pt idx="604">
                  <c:v>2</c:v>
                </c:pt>
                <c:pt idx="605">
                  <c:v>2</c:v>
                </c:pt>
                <c:pt idx="606">
                  <c:v>2</c:v>
                </c:pt>
                <c:pt idx="607">
                  <c:v>2</c:v>
                </c:pt>
                <c:pt idx="608">
                  <c:v>2</c:v>
                </c:pt>
                <c:pt idx="609">
                  <c:v>2</c:v>
                </c:pt>
                <c:pt idx="610">
                  <c:v>2</c:v>
                </c:pt>
                <c:pt idx="611">
                  <c:v>2</c:v>
                </c:pt>
                <c:pt idx="612">
                  <c:v>2</c:v>
                </c:pt>
                <c:pt idx="613">
                  <c:v>2</c:v>
                </c:pt>
                <c:pt idx="614">
                  <c:v>2</c:v>
                </c:pt>
                <c:pt idx="615">
                  <c:v>2</c:v>
                </c:pt>
                <c:pt idx="616">
                  <c:v>2</c:v>
                </c:pt>
                <c:pt idx="617">
                  <c:v>2</c:v>
                </c:pt>
                <c:pt idx="618">
                  <c:v>2</c:v>
                </c:pt>
                <c:pt idx="619">
                  <c:v>2</c:v>
                </c:pt>
                <c:pt idx="620">
                  <c:v>2</c:v>
                </c:pt>
                <c:pt idx="621">
                  <c:v>2</c:v>
                </c:pt>
                <c:pt idx="622">
                  <c:v>2</c:v>
                </c:pt>
                <c:pt idx="623">
                  <c:v>2</c:v>
                </c:pt>
                <c:pt idx="624">
                  <c:v>2</c:v>
                </c:pt>
                <c:pt idx="625">
                  <c:v>2</c:v>
                </c:pt>
                <c:pt idx="626">
                  <c:v>2</c:v>
                </c:pt>
                <c:pt idx="627">
                  <c:v>2</c:v>
                </c:pt>
                <c:pt idx="628">
                  <c:v>2</c:v>
                </c:pt>
                <c:pt idx="629">
                  <c:v>2</c:v>
                </c:pt>
                <c:pt idx="630">
                  <c:v>2</c:v>
                </c:pt>
                <c:pt idx="631">
                  <c:v>2</c:v>
                </c:pt>
                <c:pt idx="632">
                  <c:v>2</c:v>
                </c:pt>
                <c:pt idx="633">
                  <c:v>2</c:v>
                </c:pt>
                <c:pt idx="634">
                  <c:v>2</c:v>
                </c:pt>
                <c:pt idx="635">
                  <c:v>2</c:v>
                </c:pt>
                <c:pt idx="636">
                  <c:v>2</c:v>
                </c:pt>
                <c:pt idx="637">
                  <c:v>2</c:v>
                </c:pt>
                <c:pt idx="638">
                  <c:v>2</c:v>
                </c:pt>
                <c:pt idx="639">
                  <c:v>2</c:v>
                </c:pt>
                <c:pt idx="640">
                  <c:v>2</c:v>
                </c:pt>
                <c:pt idx="641">
                  <c:v>2</c:v>
                </c:pt>
                <c:pt idx="642">
                  <c:v>2</c:v>
                </c:pt>
                <c:pt idx="643">
                  <c:v>2</c:v>
                </c:pt>
                <c:pt idx="644">
                  <c:v>2</c:v>
                </c:pt>
                <c:pt idx="645">
                  <c:v>2</c:v>
                </c:pt>
                <c:pt idx="646">
                  <c:v>2</c:v>
                </c:pt>
                <c:pt idx="647">
                  <c:v>2</c:v>
                </c:pt>
                <c:pt idx="648">
                  <c:v>2</c:v>
                </c:pt>
                <c:pt idx="649">
                  <c:v>2</c:v>
                </c:pt>
                <c:pt idx="650">
                  <c:v>2</c:v>
                </c:pt>
                <c:pt idx="651">
                  <c:v>2</c:v>
                </c:pt>
                <c:pt idx="652">
                  <c:v>2</c:v>
                </c:pt>
                <c:pt idx="653">
                  <c:v>2</c:v>
                </c:pt>
                <c:pt idx="654">
                  <c:v>2</c:v>
                </c:pt>
                <c:pt idx="655">
                  <c:v>2</c:v>
                </c:pt>
                <c:pt idx="656">
                  <c:v>2</c:v>
                </c:pt>
                <c:pt idx="657">
                  <c:v>2</c:v>
                </c:pt>
                <c:pt idx="658">
                  <c:v>2</c:v>
                </c:pt>
                <c:pt idx="659">
                  <c:v>2</c:v>
                </c:pt>
                <c:pt idx="660">
                  <c:v>2</c:v>
                </c:pt>
                <c:pt idx="661">
                  <c:v>2</c:v>
                </c:pt>
                <c:pt idx="662">
                  <c:v>2</c:v>
                </c:pt>
                <c:pt idx="663">
                  <c:v>2</c:v>
                </c:pt>
                <c:pt idx="664">
                  <c:v>2</c:v>
                </c:pt>
                <c:pt idx="665">
                  <c:v>2</c:v>
                </c:pt>
                <c:pt idx="666">
                  <c:v>2</c:v>
                </c:pt>
                <c:pt idx="667">
                  <c:v>2</c:v>
                </c:pt>
                <c:pt idx="668">
                  <c:v>2</c:v>
                </c:pt>
                <c:pt idx="669">
                  <c:v>2</c:v>
                </c:pt>
                <c:pt idx="670">
                  <c:v>2</c:v>
                </c:pt>
                <c:pt idx="671">
                  <c:v>2</c:v>
                </c:pt>
                <c:pt idx="672">
                  <c:v>2</c:v>
                </c:pt>
                <c:pt idx="673">
                  <c:v>2</c:v>
                </c:pt>
                <c:pt idx="674">
                  <c:v>2</c:v>
                </c:pt>
                <c:pt idx="675">
                  <c:v>2</c:v>
                </c:pt>
                <c:pt idx="676">
                  <c:v>2</c:v>
                </c:pt>
                <c:pt idx="677">
                  <c:v>2</c:v>
                </c:pt>
                <c:pt idx="678">
                  <c:v>2</c:v>
                </c:pt>
                <c:pt idx="679">
                  <c:v>2</c:v>
                </c:pt>
                <c:pt idx="680">
                  <c:v>2</c:v>
                </c:pt>
                <c:pt idx="681">
                  <c:v>2</c:v>
                </c:pt>
                <c:pt idx="682">
                  <c:v>2</c:v>
                </c:pt>
                <c:pt idx="683">
                  <c:v>2</c:v>
                </c:pt>
                <c:pt idx="684">
                  <c:v>2</c:v>
                </c:pt>
                <c:pt idx="685">
                  <c:v>2</c:v>
                </c:pt>
                <c:pt idx="686">
                  <c:v>2</c:v>
                </c:pt>
                <c:pt idx="687">
                  <c:v>2</c:v>
                </c:pt>
                <c:pt idx="688">
                  <c:v>2</c:v>
                </c:pt>
                <c:pt idx="689">
                  <c:v>2</c:v>
                </c:pt>
                <c:pt idx="690">
                  <c:v>2</c:v>
                </c:pt>
                <c:pt idx="691">
                  <c:v>2</c:v>
                </c:pt>
                <c:pt idx="692">
                  <c:v>2</c:v>
                </c:pt>
                <c:pt idx="693">
                  <c:v>2</c:v>
                </c:pt>
                <c:pt idx="694">
                  <c:v>2</c:v>
                </c:pt>
                <c:pt idx="695">
                  <c:v>2</c:v>
                </c:pt>
                <c:pt idx="696">
                  <c:v>2</c:v>
                </c:pt>
                <c:pt idx="697">
                  <c:v>2</c:v>
                </c:pt>
                <c:pt idx="698">
                  <c:v>2</c:v>
                </c:pt>
                <c:pt idx="699">
                  <c:v>2</c:v>
                </c:pt>
                <c:pt idx="700">
                  <c:v>2</c:v>
                </c:pt>
                <c:pt idx="701">
                  <c:v>2</c:v>
                </c:pt>
                <c:pt idx="702">
                  <c:v>2</c:v>
                </c:pt>
                <c:pt idx="703">
                  <c:v>2</c:v>
                </c:pt>
                <c:pt idx="704">
                  <c:v>2</c:v>
                </c:pt>
                <c:pt idx="705">
                  <c:v>2</c:v>
                </c:pt>
                <c:pt idx="706">
                  <c:v>2</c:v>
                </c:pt>
                <c:pt idx="707">
                  <c:v>2</c:v>
                </c:pt>
                <c:pt idx="708">
                  <c:v>2</c:v>
                </c:pt>
                <c:pt idx="709">
                  <c:v>2</c:v>
                </c:pt>
                <c:pt idx="710">
                  <c:v>2</c:v>
                </c:pt>
                <c:pt idx="711">
                  <c:v>2</c:v>
                </c:pt>
                <c:pt idx="712">
                  <c:v>2</c:v>
                </c:pt>
                <c:pt idx="713">
                  <c:v>2</c:v>
                </c:pt>
                <c:pt idx="714">
                  <c:v>2</c:v>
                </c:pt>
                <c:pt idx="715">
                  <c:v>2</c:v>
                </c:pt>
                <c:pt idx="716">
                  <c:v>2</c:v>
                </c:pt>
                <c:pt idx="717">
                  <c:v>2</c:v>
                </c:pt>
                <c:pt idx="718">
                  <c:v>2</c:v>
                </c:pt>
                <c:pt idx="719">
                  <c:v>2</c:v>
                </c:pt>
                <c:pt idx="720">
                  <c:v>2</c:v>
                </c:pt>
                <c:pt idx="721">
                  <c:v>2</c:v>
                </c:pt>
                <c:pt idx="722">
                  <c:v>2</c:v>
                </c:pt>
                <c:pt idx="723">
                  <c:v>2</c:v>
                </c:pt>
                <c:pt idx="724">
                  <c:v>2</c:v>
                </c:pt>
                <c:pt idx="725">
                  <c:v>2</c:v>
                </c:pt>
                <c:pt idx="726">
                  <c:v>2</c:v>
                </c:pt>
                <c:pt idx="727">
                  <c:v>2</c:v>
                </c:pt>
                <c:pt idx="728">
                  <c:v>2</c:v>
                </c:pt>
                <c:pt idx="729">
                  <c:v>2</c:v>
                </c:pt>
                <c:pt idx="730">
                  <c:v>2</c:v>
                </c:pt>
                <c:pt idx="731">
                  <c:v>2</c:v>
                </c:pt>
                <c:pt idx="732">
                  <c:v>2</c:v>
                </c:pt>
                <c:pt idx="733">
                  <c:v>2</c:v>
                </c:pt>
                <c:pt idx="734">
                  <c:v>2</c:v>
                </c:pt>
                <c:pt idx="735">
                  <c:v>2</c:v>
                </c:pt>
                <c:pt idx="736">
                  <c:v>2</c:v>
                </c:pt>
                <c:pt idx="737">
                  <c:v>2</c:v>
                </c:pt>
                <c:pt idx="738">
                  <c:v>2</c:v>
                </c:pt>
                <c:pt idx="739">
                  <c:v>2</c:v>
                </c:pt>
                <c:pt idx="740">
                  <c:v>2</c:v>
                </c:pt>
                <c:pt idx="741">
                  <c:v>2</c:v>
                </c:pt>
                <c:pt idx="742">
                  <c:v>2</c:v>
                </c:pt>
                <c:pt idx="743">
                  <c:v>2</c:v>
                </c:pt>
                <c:pt idx="744">
                  <c:v>2</c:v>
                </c:pt>
                <c:pt idx="745">
                  <c:v>2</c:v>
                </c:pt>
                <c:pt idx="746">
                  <c:v>2</c:v>
                </c:pt>
                <c:pt idx="747">
                  <c:v>2</c:v>
                </c:pt>
                <c:pt idx="748">
                  <c:v>2</c:v>
                </c:pt>
                <c:pt idx="749">
                  <c:v>2</c:v>
                </c:pt>
                <c:pt idx="750">
                  <c:v>2</c:v>
                </c:pt>
                <c:pt idx="751">
                  <c:v>2</c:v>
                </c:pt>
                <c:pt idx="752">
                  <c:v>2</c:v>
                </c:pt>
                <c:pt idx="753">
                  <c:v>2</c:v>
                </c:pt>
                <c:pt idx="754">
                  <c:v>2</c:v>
                </c:pt>
                <c:pt idx="755">
                  <c:v>2</c:v>
                </c:pt>
                <c:pt idx="756">
                  <c:v>2</c:v>
                </c:pt>
                <c:pt idx="757">
                  <c:v>2</c:v>
                </c:pt>
                <c:pt idx="758">
                  <c:v>2</c:v>
                </c:pt>
                <c:pt idx="759">
                  <c:v>2</c:v>
                </c:pt>
                <c:pt idx="760">
                  <c:v>2</c:v>
                </c:pt>
                <c:pt idx="761">
                  <c:v>2</c:v>
                </c:pt>
                <c:pt idx="762">
                  <c:v>2</c:v>
                </c:pt>
                <c:pt idx="763">
                  <c:v>2</c:v>
                </c:pt>
                <c:pt idx="764">
                  <c:v>2</c:v>
                </c:pt>
                <c:pt idx="765">
                  <c:v>2</c:v>
                </c:pt>
                <c:pt idx="766">
                  <c:v>2</c:v>
                </c:pt>
                <c:pt idx="767">
                  <c:v>2</c:v>
                </c:pt>
                <c:pt idx="768">
                  <c:v>2</c:v>
                </c:pt>
                <c:pt idx="769">
                  <c:v>2</c:v>
                </c:pt>
                <c:pt idx="770">
                  <c:v>2</c:v>
                </c:pt>
                <c:pt idx="771">
                  <c:v>2</c:v>
                </c:pt>
                <c:pt idx="772">
                  <c:v>2</c:v>
                </c:pt>
                <c:pt idx="773">
                  <c:v>2</c:v>
                </c:pt>
                <c:pt idx="774">
                  <c:v>2</c:v>
                </c:pt>
                <c:pt idx="775">
                  <c:v>2</c:v>
                </c:pt>
                <c:pt idx="776">
                  <c:v>2</c:v>
                </c:pt>
                <c:pt idx="777">
                  <c:v>2</c:v>
                </c:pt>
                <c:pt idx="778">
                  <c:v>2</c:v>
                </c:pt>
                <c:pt idx="779">
                  <c:v>2</c:v>
                </c:pt>
                <c:pt idx="780">
                  <c:v>2</c:v>
                </c:pt>
                <c:pt idx="781">
                  <c:v>2</c:v>
                </c:pt>
                <c:pt idx="782">
                  <c:v>2</c:v>
                </c:pt>
                <c:pt idx="783">
                  <c:v>2</c:v>
                </c:pt>
                <c:pt idx="784">
                  <c:v>2</c:v>
                </c:pt>
                <c:pt idx="785">
                  <c:v>2</c:v>
                </c:pt>
                <c:pt idx="786">
                  <c:v>2</c:v>
                </c:pt>
                <c:pt idx="787">
                  <c:v>2</c:v>
                </c:pt>
                <c:pt idx="788">
                  <c:v>2</c:v>
                </c:pt>
                <c:pt idx="789">
                  <c:v>2</c:v>
                </c:pt>
                <c:pt idx="790">
                  <c:v>2</c:v>
                </c:pt>
                <c:pt idx="791">
                  <c:v>2</c:v>
                </c:pt>
                <c:pt idx="792">
                  <c:v>2</c:v>
                </c:pt>
                <c:pt idx="793">
                  <c:v>2</c:v>
                </c:pt>
                <c:pt idx="794">
                  <c:v>2</c:v>
                </c:pt>
                <c:pt idx="795">
                  <c:v>2</c:v>
                </c:pt>
                <c:pt idx="796">
                  <c:v>2</c:v>
                </c:pt>
                <c:pt idx="797">
                  <c:v>2</c:v>
                </c:pt>
                <c:pt idx="798">
                  <c:v>2</c:v>
                </c:pt>
                <c:pt idx="799">
                  <c:v>2</c:v>
                </c:pt>
                <c:pt idx="800">
                  <c:v>2</c:v>
                </c:pt>
                <c:pt idx="801">
                  <c:v>2</c:v>
                </c:pt>
                <c:pt idx="802">
                  <c:v>2</c:v>
                </c:pt>
                <c:pt idx="803">
                  <c:v>2</c:v>
                </c:pt>
                <c:pt idx="804">
                  <c:v>2</c:v>
                </c:pt>
                <c:pt idx="805">
                  <c:v>2</c:v>
                </c:pt>
                <c:pt idx="806">
                  <c:v>2</c:v>
                </c:pt>
                <c:pt idx="807">
                  <c:v>2</c:v>
                </c:pt>
                <c:pt idx="808">
                  <c:v>2</c:v>
                </c:pt>
                <c:pt idx="809">
                  <c:v>2</c:v>
                </c:pt>
                <c:pt idx="810">
                  <c:v>2</c:v>
                </c:pt>
                <c:pt idx="811">
                  <c:v>2</c:v>
                </c:pt>
                <c:pt idx="812">
                  <c:v>2</c:v>
                </c:pt>
                <c:pt idx="813">
                  <c:v>2</c:v>
                </c:pt>
                <c:pt idx="814">
                  <c:v>2</c:v>
                </c:pt>
                <c:pt idx="815">
                  <c:v>2</c:v>
                </c:pt>
                <c:pt idx="816">
                  <c:v>2</c:v>
                </c:pt>
                <c:pt idx="817">
                  <c:v>2</c:v>
                </c:pt>
                <c:pt idx="818">
                  <c:v>2</c:v>
                </c:pt>
                <c:pt idx="819">
                  <c:v>2</c:v>
                </c:pt>
                <c:pt idx="820">
                  <c:v>2</c:v>
                </c:pt>
                <c:pt idx="821">
                  <c:v>2</c:v>
                </c:pt>
                <c:pt idx="822">
                  <c:v>2</c:v>
                </c:pt>
                <c:pt idx="823">
                  <c:v>2</c:v>
                </c:pt>
                <c:pt idx="824">
                  <c:v>2</c:v>
                </c:pt>
                <c:pt idx="825">
                  <c:v>2</c:v>
                </c:pt>
                <c:pt idx="826">
                  <c:v>2</c:v>
                </c:pt>
                <c:pt idx="827">
                  <c:v>2</c:v>
                </c:pt>
                <c:pt idx="828">
                  <c:v>2</c:v>
                </c:pt>
                <c:pt idx="829">
                  <c:v>2</c:v>
                </c:pt>
                <c:pt idx="830">
                  <c:v>2</c:v>
                </c:pt>
                <c:pt idx="831">
                  <c:v>2</c:v>
                </c:pt>
                <c:pt idx="832">
                  <c:v>2</c:v>
                </c:pt>
                <c:pt idx="833">
                  <c:v>2</c:v>
                </c:pt>
                <c:pt idx="834">
                  <c:v>2</c:v>
                </c:pt>
                <c:pt idx="835">
                  <c:v>2</c:v>
                </c:pt>
                <c:pt idx="836">
                  <c:v>2</c:v>
                </c:pt>
                <c:pt idx="837">
                  <c:v>2</c:v>
                </c:pt>
                <c:pt idx="838">
                  <c:v>2</c:v>
                </c:pt>
                <c:pt idx="839">
                  <c:v>2</c:v>
                </c:pt>
                <c:pt idx="840">
                  <c:v>2</c:v>
                </c:pt>
                <c:pt idx="841">
                  <c:v>2</c:v>
                </c:pt>
                <c:pt idx="842">
                  <c:v>2</c:v>
                </c:pt>
                <c:pt idx="843">
                  <c:v>2</c:v>
                </c:pt>
                <c:pt idx="844">
                  <c:v>2</c:v>
                </c:pt>
                <c:pt idx="845">
                  <c:v>2</c:v>
                </c:pt>
                <c:pt idx="846">
                  <c:v>2</c:v>
                </c:pt>
                <c:pt idx="847">
                  <c:v>2</c:v>
                </c:pt>
                <c:pt idx="848">
                  <c:v>2</c:v>
                </c:pt>
                <c:pt idx="849">
                  <c:v>2</c:v>
                </c:pt>
                <c:pt idx="850">
                  <c:v>2</c:v>
                </c:pt>
                <c:pt idx="851">
                  <c:v>2</c:v>
                </c:pt>
                <c:pt idx="852">
                  <c:v>2</c:v>
                </c:pt>
                <c:pt idx="853">
                  <c:v>2</c:v>
                </c:pt>
                <c:pt idx="854">
                  <c:v>2</c:v>
                </c:pt>
                <c:pt idx="855">
                  <c:v>2</c:v>
                </c:pt>
                <c:pt idx="856">
                  <c:v>2</c:v>
                </c:pt>
                <c:pt idx="857">
                  <c:v>2</c:v>
                </c:pt>
                <c:pt idx="858">
                  <c:v>2</c:v>
                </c:pt>
                <c:pt idx="859">
                  <c:v>2</c:v>
                </c:pt>
                <c:pt idx="860">
                  <c:v>2</c:v>
                </c:pt>
                <c:pt idx="861">
                  <c:v>2</c:v>
                </c:pt>
                <c:pt idx="862">
                  <c:v>2</c:v>
                </c:pt>
                <c:pt idx="863">
                  <c:v>2</c:v>
                </c:pt>
                <c:pt idx="864">
                  <c:v>2</c:v>
                </c:pt>
                <c:pt idx="865">
                  <c:v>2</c:v>
                </c:pt>
                <c:pt idx="866">
                  <c:v>2</c:v>
                </c:pt>
                <c:pt idx="867">
                  <c:v>2</c:v>
                </c:pt>
                <c:pt idx="868">
                  <c:v>2</c:v>
                </c:pt>
                <c:pt idx="869">
                  <c:v>2</c:v>
                </c:pt>
                <c:pt idx="870">
                  <c:v>2</c:v>
                </c:pt>
                <c:pt idx="871">
                  <c:v>2</c:v>
                </c:pt>
                <c:pt idx="872">
                  <c:v>2</c:v>
                </c:pt>
                <c:pt idx="873">
                  <c:v>2</c:v>
                </c:pt>
                <c:pt idx="874">
                  <c:v>2</c:v>
                </c:pt>
                <c:pt idx="875">
                  <c:v>2</c:v>
                </c:pt>
                <c:pt idx="876">
                  <c:v>2</c:v>
                </c:pt>
                <c:pt idx="877">
                  <c:v>2</c:v>
                </c:pt>
                <c:pt idx="878">
                  <c:v>2</c:v>
                </c:pt>
                <c:pt idx="879">
                  <c:v>2</c:v>
                </c:pt>
                <c:pt idx="880">
                  <c:v>2</c:v>
                </c:pt>
                <c:pt idx="881">
                  <c:v>2</c:v>
                </c:pt>
                <c:pt idx="882">
                  <c:v>2</c:v>
                </c:pt>
                <c:pt idx="883">
                  <c:v>2</c:v>
                </c:pt>
                <c:pt idx="884">
                  <c:v>2</c:v>
                </c:pt>
                <c:pt idx="885">
                  <c:v>2</c:v>
                </c:pt>
                <c:pt idx="886">
                  <c:v>2</c:v>
                </c:pt>
                <c:pt idx="887">
                  <c:v>2</c:v>
                </c:pt>
                <c:pt idx="888">
                  <c:v>2</c:v>
                </c:pt>
                <c:pt idx="889">
                  <c:v>2</c:v>
                </c:pt>
                <c:pt idx="890">
                  <c:v>2</c:v>
                </c:pt>
                <c:pt idx="891">
                  <c:v>2</c:v>
                </c:pt>
                <c:pt idx="892">
                  <c:v>2</c:v>
                </c:pt>
                <c:pt idx="893">
                  <c:v>2</c:v>
                </c:pt>
                <c:pt idx="894">
                  <c:v>2</c:v>
                </c:pt>
                <c:pt idx="895">
                  <c:v>2</c:v>
                </c:pt>
                <c:pt idx="896">
                  <c:v>2</c:v>
                </c:pt>
                <c:pt idx="897">
                  <c:v>2</c:v>
                </c:pt>
                <c:pt idx="898">
                  <c:v>2</c:v>
                </c:pt>
                <c:pt idx="899">
                  <c:v>2</c:v>
                </c:pt>
                <c:pt idx="900">
                  <c:v>2</c:v>
                </c:pt>
                <c:pt idx="901">
                  <c:v>2</c:v>
                </c:pt>
                <c:pt idx="902">
                  <c:v>2</c:v>
                </c:pt>
                <c:pt idx="903">
                  <c:v>2</c:v>
                </c:pt>
                <c:pt idx="904">
                  <c:v>2</c:v>
                </c:pt>
                <c:pt idx="905">
                  <c:v>2</c:v>
                </c:pt>
                <c:pt idx="906">
                  <c:v>2</c:v>
                </c:pt>
                <c:pt idx="907">
                  <c:v>2</c:v>
                </c:pt>
                <c:pt idx="908">
                  <c:v>2</c:v>
                </c:pt>
                <c:pt idx="909">
                  <c:v>2</c:v>
                </c:pt>
                <c:pt idx="910">
                  <c:v>2</c:v>
                </c:pt>
                <c:pt idx="911">
                  <c:v>2</c:v>
                </c:pt>
                <c:pt idx="912">
                  <c:v>2</c:v>
                </c:pt>
                <c:pt idx="913">
                  <c:v>2</c:v>
                </c:pt>
                <c:pt idx="914">
                  <c:v>2</c:v>
                </c:pt>
                <c:pt idx="915">
                  <c:v>2</c:v>
                </c:pt>
                <c:pt idx="916">
                  <c:v>2</c:v>
                </c:pt>
                <c:pt idx="917">
                  <c:v>2</c:v>
                </c:pt>
                <c:pt idx="918">
                  <c:v>2</c:v>
                </c:pt>
                <c:pt idx="919">
                  <c:v>2</c:v>
                </c:pt>
                <c:pt idx="920">
                  <c:v>2</c:v>
                </c:pt>
                <c:pt idx="921">
                  <c:v>2</c:v>
                </c:pt>
                <c:pt idx="922">
                  <c:v>2</c:v>
                </c:pt>
                <c:pt idx="923">
                  <c:v>2</c:v>
                </c:pt>
                <c:pt idx="924">
                  <c:v>2</c:v>
                </c:pt>
                <c:pt idx="925">
                  <c:v>2</c:v>
                </c:pt>
                <c:pt idx="926">
                  <c:v>2</c:v>
                </c:pt>
                <c:pt idx="927">
                  <c:v>2</c:v>
                </c:pt>
                <c:pt idx="928">
                  <c:v>2</c:v>
                </c:pt>
                <c:pt idx="929">
                  <c:v>2</c:v>
                </c:pt>
                <c:pt idx="930">
                  <c:v>2</c:v>
                </c:pt>
                <c:pt idx="931">
                  <c:v>2</c:v>
                </c:pt>
                <c:pt idx="932">
                  <c:v>2</c:v>
                </c:pt>
                <c:pt idx="933">
                  <c:v>2</c:v>
                </c:pt>
                <c:pt idx="934">
                  <c:v>2</c:v>
                </c:pt>
                <c:pt idx="935">
                  <c:v>2</c:v>
                </c:pt>
                <c:pt idx="936">
                  <c:v>2</c:v>
                </c:pt>
                <c:pt idx="937">
                  <c:v>2</c:v>
                </c:pt>
                <c:pt idx="938">
                  <c:v>2</c:v>
                </c:pt>
                <c:pt idx="939">
                  <c:v>2</c:v>
                </c:pt>
                <c:pt idx="940">
                  <c:v>2</c:v>
                </c:pt>
                <c:pt idx="941">
                  <c:v>2</c:v>
                </c:pt>
                <c:pt idx="942">
                  <c:v>2</c:v>
                </c:pt>
                <c:pt idx="943">
                  <c:v>2</c:v>
                </c:pt>
                <c:pt idx="944">
                  <c:v>2</c:v>
                </c:pt>
                <c:pt idx="945">
                  <c:v>2</c:v>
                </c:pt>
                <c:pt idx="946">
                  <c:v>2</c:v>
                </c:pt>
                <c:pt idx="947">
                  <c:v>2</c:v>
                </c:pt>
                <c:pt idx="948">
                  <c:v>2</c:v>
                </c:pt>
                <c:pt idx="949">
                  <c:v>2</c:v>
                </c:pt>
                <c:pt idx="950">
                  <c:v>2</c:v>
                </c:pt>
                <c:pt idx="951">
                  <c:v>2</c:v>
                </c:pt>
                <c:pt idx="952">
                  <c:v>2</c:v>
                </c:pt>
                <c:pt idx="953">
                  <c:v>2</c:v>
                </c:pt>
                <c:pt idx="954">
                  <c:v>2</c:v>
                </c:pt>
                <c:pt idx="955">
                  <c:v>2</c:v>
                </c:pt>
                <c:pt idx="956">
                  <c:v>2</c:v>
                </c:pt>
                <c:pt idx="957">
                  <c:v>2</c:v>
                </c:pt>
                <c:pt idx="958">
                  <c:v>2</c:v>
                </c:pt>
                <c:pt idx="959">
                  <c:v>2</c:v>
                </c:pt>
                <c:pt idx="960">
                  <c:v>2</c:v>
                </c:pt>
                <c:pt idx="961">
                  <c:v>2</c:v>
                </c:pt>
                <c:pt idx="962">
                  <c:v>2</c:v>
                </c:pt>
                <c:pt idx="963">
                  <c:v>2</c:v>
                </c:pt>
                <c:pt idx="964">
                  <c:v>2</c:v>
                </c:pt>
                <c:pt idx="965">
                  <c:v>2</c:v>
                </c:pt>
                <c:pt idx="966">
                  <c:v>2</c:v>
                </c:pt>
                <c:pt idx="967">
                  <c:v>2</c:v>
                </c:pt>
                <c:pt idx="968">
                  <c:v>2</c:v>
                </c:pt>
                <c:pt idx="969">
                  <c:v>2</c:v>
                </c:pt>
                <c:pt idx="970">
                  <c:v>2</c:v>
                </c:pt>
                <c:pt idx="971">
                  <c:v>2</c:v>
                </c:pt>
                <c:pt idx="972">
                  <c:v>2</c:v>
                </c:pt>
                <c:pt idx="973">
                  <c:v>2</c:v>
                </c:pt>
                <c:pt idx="974">
                  <c:v>2</c:v>
                </c:pt>
                <c:pt idx="975">
                  <c:v>2</c:v>
                </c:pt>
                <c:pt idx="976">
                  <c:v>2</c:v>
                </c:pt>
                <c:pt idx="977">
                  <c:v>2</c:v>
                </c:pt>
                <c:pt idx="978">
                  <c:v>2</c:v>
                </c:pt>
                <c:pt idx="979">
                  <c:v>2</c:v>
                </c:pt>
                <c:pt idx="980">
                  <c:v>2</c:v>
                </c:pt>
                <c:pt idx="981">
                  <c:v>2</c:v>
                </c:pt>
                <c:pt idx="982">
                  <c:v>2</c:v>
                </c:pt>
                <c:pt idx="983">
                  <c:v>2</c:v>
                </c:pt>
                <c:pt idx="984">
                  <c:v>2</c:v>
                </c:pt>
                <c:pt idx="985">
                  <c:v>2</c:v>
                </c:pt>
                <c:pt idx="986">
                  <c:v>2</c:v>
                </c:pt>
                <c:pt idx="987">
                  <c:v>2</c:v>
                </c:pt>
                <c:pt idx="988">
                  <c:v>2</c:v>
                </c:pt>
                <c:pt idx="989">
                  <c:v>2</c:v>
                </c:pt>
                <c:pt idx="990">
                  <c:v>2</c:v>
                </c:pt>
                <c:pt idx="991">
                  <c:v>2</c:v>
                </c:pt>
                <c:pt idx="992">
                  <c:v>2</c:v>
                </c:pt>
                <c:pt idx="993">
                  <c:v>2</c:v>
                </c:pt>
                <c:pt idx="994">
                  <c:v>2</c:v>
                </c:pt>
                <c:pt idx="995">
                  <c:v>2</c:v>
                </c:pt>
                <c:pt idx="996">
                  <c:v>2</c:v>
                </c:pt>
                <c:pt idx="997">
                  <c:v>2</c:v>
                </c:pt>
                <c:pt idx="998">
                  <c:v>2</c:v>
                </c:pt>
                <c:pt idx="999">
                  <c:v>2</c:v>
                </c:pt>
                <c:pt idx="1000">
                  <c:v>2</c:v>
                </c:pt>
                <c:pt idx="1001">
                  <c:v>2</c:v>
                </c:pt>
                <c:pt idx="1002">
                  <c:v>2</c:v>
                </c:pt>
                <c:pt idx="1003">
                  <c:v>2</c:v>
                </c:pt>
                <c:pt idx="1004">
                  <c:v>2</c:v>
                </c:pt>
                <c:pt idx="1005">
                  <c:v>2</c:v>
                </c:pt>
                <c:pt idx="1006">
                  <c:v>2</c:v>
                </c:pt>
                <c:pt idx="1007">
                  <c:v>2</c:v>
                </c:pt>
                <c:pt idx="1008">
                  <c:v>2</c:v>
                </c:pt>
                <c:pt idx="1009">
                  <c:v>2</c:v>
                </c:pt>
                <c:pt idx="1010">
                  <c:v>2</c:v>
                </c:pt>
                <c:pt idx="1011">
                  <c:v>2</c:v>
                </c:pt>
                <c:pt idx="1012">
                  <c:v>2</c:v>
                </c:pt>
                <c:pt idx="1013">
                  <c:v>2</c:v>
                </c:pt>
                <c:pt idx="1014">
                  <c:v>2</c:v>
                </c:pt>
                <c:pt idx="1015">
                  <c:v>2</c:v>
                </c:pt>
                <c:pt idx="1016">
                  <c:v>2</c:v>
                </c:pt>
                <c:pt idx="1017">
                  <c:v>2</c:v>
                </c:pt>
                <c:pt idx="1018">
                  <c:v>2</c:v>
                </c:pt>
                <c:pt idx="1019">
                  <c:v>2</c:v>
                </c:pt>
                <c:pt idx="1020">
                  <c:v>2</c:v>
                </c:pt>
                <c:pt idx="1021">
                  <c:v>2</c:v>
                </c:pt>
                <c:pt idx="1022">
                  <c:v>2</c:v>
                </c:pt>
                <c:pt idx="1023">
                  <c:v>2</c:v>
                </c:pt>
                <c:pt idx="1024">
                  <c:v>2</c:v>
                </c:pt>
                <c:pt idx="1025">
                  <c:v>2</c:v>
                </c:pt>
                <c:pt idx="1026">
                  <c:v>2</c:v>
                </c:pt>
                <c:pt idx="1027">
                  <c:v>2</c:v>
                </c:pt>
                <c:pt idx="1028">
                  <c:v>2</c:v>
                </c:pt>
                <c:pt idx="1029">
                  <c:v>2</c:v>
                </c:pt>
                <c:pt idx="1030">
                  <c:v>2</c:v>
                </c:pt>
                <c:pt idx="1031">
                  <c:v>2</c:v>
                </c:pt>
                <c:pt idx="1032">
                  <c:v>2</c:v>
                </c:pt>
                <c:pt idx="1033">
                  <c:v>2</c:v>
                </c:pt>
                <c:pt idx="1034">
                  <c:v>2</c:v>
                </c:pt>
                <c:pt idx="1035">
                  <c:v>2</c:v>
                </c:pt>
                <c:pt idx="1036">
                  <c:v>2</c:v>
                </c:pt>
                <c:pt idx="1037">
                  <c:v>2</c:v>
                </c:pt>
                <c:pt idx="1038">
                  <c:v>2</c:v>
                </c:pt>
                <c:pt idx="1039">
                  <c:v>2</c:v>
                </c:pt>
                <c:pt idx="1040">
                  <c:v>2</c:v>
                </c:pt>
                <c:pt idx="1041">
                  <c:v>2</c:v>
                </c:pt>
                <c:pt idx="1042">
                  <c:v>2</c:v>
                </c:pt>
                <c:pt idx="1043">
                  <c:v>2</c:v>
                </c:pt>
                <c:pt idx="1044">
                  <c:v>2</c:v>
                </c:pt>
                <c:pt idx="1045">
                  <c:v>2</c:v>
                </c:pt>
                <c:pt idx="1046">
                  <c:v>2</c:v>
                </c:pt>
                <c:pt idx="1047">
                  <c:v>2</c:v>
                </c:pt>
                <c:pt idx="1048">
                  <c:v>2</c:v>
                </c:pt>
                <c:pt idx="1049">
                  <c:v>2</c:v>
                </c:pt>
                <c:pt idx="1050">
                  <c:v>2</c:v>
                </c:pt>
                <c:pt idx="1051">
                  <c:v>2</c:v>
                </c:pt>
                <c:pt idx="1052">
                  <c:v>2</c:v>
                </c:pt>
                <c:pt idx="1053">
                  <c:v>2</c:v>
                </c:pt>
                <c:pt idx="1054">
                  <c:v>2</c:v>
                </c:pt>
                <c:pt idx="1055">
                  <c:v>2</c:v>
                </c:pt>
                <c:pt idx="1056">
                  <c:v>2</c:v>
                </c:pt>
                <c:pt idx="1057">
                  <c:v>2</c:v>
                </c:pt>
                <c:pt idx="1058">
                  <c:v>2</c:v>
                </c:pt>
                <c:pt idx="1059">
                  <c:v>2</c:v>
                </c:pt>
                <c:pt idx="1060">
                  <c:v>2</c:v>
                </c:pt>
                <c:pt idx="1061">
                  <c:v>2</c:v>
                </c:pt>
                <c:pt idx="1062">
                  <c:v>2</c:v>
                </c:pt>
                <c:pt idx="1063">
                  <c:v>2</c:v>
                </c:pt>
                <c:pt idx="1064">
                  <c:v>2</c:v>
                </c:pt>
                <c:pt idx="1065">
                  <c:v>2</c:v>
                </c:pt>
                <c:pt idx="1066">
                  <c:v>2</c:v>
                </c:pt>
                <c:pt idx="1067">
                  <c:v>2</c:v>
                </c:pt>
                <c:pt idx="1068">
                  <c:v>2</c:v>
                </c:pt>
                <c:pt idx="1069">
                  <c:v>2</c:v>
                </c:pt>
                <c:pt idx="1070">
                  <c:v>2</c:v>
                </c:pt>
                <c:pt idx="1071">
                  <c:v>2</c:v>
                </c:pt>
                <c:pt idx="1072">
                  <c:v>2</c:v>
                </c:pt>
                <c:pt idx="1073">
                  <c:v>2</c:v>
                </c:pt>
                <c:pt idx="1074">
                  <c:v>2</c:v>
                </c:pt>
                <c:pt idx="1075">
                  <c:v>2</c:v>
                </c:pt>
                <c:pt idx="1076">
                  <c:v>2</c:v>
                </c:pt>
                <c:pt idx="1077">
                  <c:v>2</c:v>
                </c:pt>
                <c:pt idx="1078">
                  <c:v>2</c:v>
                </c:pt>
                <c:pt idx="1079">
                  <c:v>2</c:v>
                </c:pt>
                <c:pt idx="1080">
                  <c:v>2</c:v>
                </c:pt>
                <c:pt idx="1081">
                  <c:v>2</c:v>
                </c:pt>
                <c:pt idx="1082">
                  <c:v>2</c:v>
                </c:pt>
                <c:pt idx="1083">
                  <c:v>2</c:v>
                </c:pt>
                <c:pt idx="1084">
                  <c:v>2</c:v>
                </c:pt>
                <c:pt idx="1085">
                  <c:v>2</c:v>
                </c:pt>
                <c:pt idx="1086">
                  <c:v>2</c:v>
                </c:pt>
                <c:pt idx="1087">
                  <c:v>2</c:v>
                </c:pt>
                <c:pt idx="1088">
                  <c:v>2</c:v>
                </c:pt>
                <c:pt idx="1089">
                  <c:v>2</c:v>
                </c:pt>
                <c:pt idx="1090">
                  <c:v>2</c:v>
                </c:pt>
                <c:pt idx="1091">
                  <c:v>2</c:v>
                </c:pt>
                <c:pt idx="1092">
                  <c:v>2</c:v>
                </c:pt>
                <c:pt idx="1093">
                  <c:v>2</c:v>
                </c:pt>
                <c:pt idx="1094">
                  <c:v>2</c:v>
                </c:pt>
                <c:pt idx="1095">
                  <c:v>2</c:v>
                </c:pt>
                <c:pt idx="1096">
                  <c:v>2</c:v>
                </c:pt>
                <c:pt idx="1097">
                  <c:v>2</c:v>
                </c:pt>
                <c:pt idx="1098">
                  <c:v>2</c:v>
                </c:pt>
                <c:pt idx="1099">
                  <c:v>2</c:v>
                </c:pt>
                <c:pt idx="1100">
                  <c:v>2</c:v>
                </c:pt>
                <c:pt idx="1101">
                  <c:v>2</c:v>
                </c:pt>
                <c:pt idx="1102">
                  <c:v>2</c:v>
                </c:pt>
                <c:pt idx="1103">
                  <c:v>2</c:v>
                </c:pt>
                <c:pt idx="1104">
                  <c:v>2</c:v>
                </c:pt>
                <c:pt idx="1105">
                  <c:v>2</c:v>
                </c:pt>
                <c:pt idx="1106">
                  <c:v>2</c:v>
                </c:pt>
                <c:pt idx="1107">
                  <c:v>2</c:v>
                </c:pt>
                <c:pt idx="1108">
                  <c:v>2</c:v>
                </c:pt>
                <c:pt idx="1109">
                  <c:v>2</c:v>
                </c:pt>
                <c:pt idx="1110">
                  <c:v>2</c:v>
                </c:pt>
                <c:pt idx="1111">
                  <c:v>2</c:v>
                </c:pt>
                <c:pt idx="1112">
                  <c:v>2</c:v>
                </c:pt>
                <c:pt idx="1113">
                  <c:v>2</c:v>
                </c:pt>
                <c:pt idx="1114">
                  <c:v>2</c:v>
                </c:pt>
                <c:pt idx="1115">
                  <c:v>2</c:v>
                </c:pt>
                <c:pt idx="1116">
                  <c:v>2</c:v>
                </c:pt>
                <c:pt idx="1117">
                  <c:v>2</c:v>
                </c:pt>
                <c:pt idx="1118">
                  <c:v>2</c:v>
                </c:pt>
                <c:pt idx="1119">
                  <c:v>2</c:v>
                </c:pt>
                <c:pt idx="1120">
                  <c:v>2</c:v>
                </c:pt>
                <c:pt idx="1121">
                  <c:v>2</c:v>
                </c:pt>
                <c:pt idx="1122">
                  <c:v>2</c:v>
                </c:pt>
                <c:pt idx="1123">
                  <c:v>2</c:v>
                </c:pt>
                <c:pt idx="1124">
                  <c:v>2</c:v>
                </c:pt>
                <c:pt idx="1125">
                  <c:v>2</c:v>
                </c:pt>
                <c:pt idx="1126">
                  <c:v>2</c:v>
                </c:pt>
                <c:pt idx="1127">
                  <c:v>2</c:v>
                </c:pt>
                <c:pt idx="1128">
                  <c:v>2</c:v>
                </c:pt>
                <c:pt idx="1129">
                  <c:v>2</c:v>
                </c:pt>
                <c:pt idx="1130">
                  <c:v>2</c:v>
                </c:pt>
                <c:pt idx="1131">
                  <c:v>2</c:v>
                </c:pt>
                <c:pt idx="1132">
                  <c:v>2</c:v>
                </c:pt>
                <c:pt idx="1133">
                  <c:v>2</c:v>
                </c:pt>
                <c:pt idx="1134">
                  <c:v>2</c:v>
                </c:pt>
                <c:pt idx="1135">
                  <c:v>2</c:v>
                </c:pt>
                <c:pt idx="1136">
                  <c:v>2</c:v>
                </c:pt>
                <c:pt idx="1137">
                  <c:v>2</c:v>
                </c:pt>
                <c:pt idx="1138">
                  <c:v>2</c:v>
                </c:pt>
                <c:pt idx="1139">
                  <c:v>2</c:v>
                </c:pt>
                <c:pt idx="1140">
                  <c:v>2</c:v>
                </c:pt>
                <c:pt idx="1141">
                  <c:v>2</c:v>
                </c:pt>
                <c:pt idx="1142">
                  <c:v>2</c:v>
                </c:pt>
                <c:pt idx="1143">
                  <c:v>2</c:v>
                </c:pt>
                <c:pt idx="1144">
                  <c:v>2</c:v>
                </c:pt>
                <c:pt idx="1145">
                  <c:v>2</c:v>
                </c:pt>
                <c:pt idx="1146">
                  <c:v>2</c:v>
                </c:pt>
                <c:pt idx="1147">
                  <c:v>2</c:v>
                </c:pt>
                <c:pt idx="1148">
                  <c:v>2</c:v>
                </c:pt>
                <c:pt idx="1149">
                  <c:v>2</c:v>
                </c:pt>
                <c:pt idx="1150">
                  <c:v>2</c:v>
                </c:pt>
                <c:pt idx="1151">
                  <c:v>2</c:v>
                </c:pt>
                <c:pt idx="1152">
                  <c:v>2</c:v>
                </c:pt>
                <c:pt idx="1153">
                  <c:v>2</c:v>
                </c:pt>
                <c:pt idx="1154">
                  <c:v>2</c:v>
                </c:pt>
                <c:pt idx="1155">
                  <c:v>2</c:v>
                </c:pt>
                <c:pt idx="1156">
                  <c:v>2</c:v>
                </c:pt>
                <c:pt idx="1157">
                  <c:v>2</c:v>
                </c:pt>
                <c:pt idx="1158">
                  <c:v>2</c:v>
                </c:pt>
                <c:pt idx="1159">
                  <c:v>2</c:v>
                </c:pt>
                <c:pt idx="1160">
                  <c:v>2</c:v>
                </c:pt>
                <c:pt idx="1161">
                  <c:v>2</c:v>
                </c:pt>
                <c:pt idx="1162">
                  <c:v>2</c:v>
                </c:pt>
                <c:pt idx="1163">
                  <c:v>2</c:v>
                </c:pt>
                <c:pt idx="1164">
                  <c:v>2</c:v>
                </c:pt>
                <c:pt idx="1165">
                  <c:v>2</c:v>
                </c:pt>
                <c:pt idx="1166">
                  <c:v>2</c:v>
                </c:pt>
                <c:pt idx="1167">
                  <c:v>2</c:v>
                </c:pt>
                <c:pt idx="1168">
                  <c:v>2</c:v>
                </c:pt>
                <c:pt idx="1169">
                  <c:v>2</c:v>
                </c:pt>
                <c:pt idx="1170">
                  <c:v>2</c:v>
                </c:pt>
                <c:pt idx="1171">
                  <c:v>2</c:v>
                </c:pt>
                <c:pt idx="1172">
                  <c:v>2</c:v>
                </c:pt>
                <c:pt idx="1173">
                  <c:v>2</c:v>
                </c:pt>
                <c:pt idx="1174">
                  <c:v>2</c:v>
                </c:pt>
                <c:pt idx="1175">
                  <c:v>2</c:v>
                </c:pt>
                <c:pt idx="1176">
                  <c:v>2</c:v>
                </c:pt>
                <c:pt idx="1177">
                  <c:v>2</c:v>
                </c:pt>
                <c:pt idx="1178">
                  <c:v>2</c:v>
                </c:pt>
                <c:pt idx="1179">
                  <c:v>2</c:v>
                </c:pt>
                <c:pt idx="1180">
                  <c:v>2</c:v>
                </c:pt>
                <c:pt idx="1181">
                  <c:v>2</c:v>
                </c:pt>
                <c:pt idx="1182">
                  <c:v>2</c:v>
                </c:pt>
                <c:pt idx="1183">
                  <c:v>2</c:v>
                </c:pt>
                <c:pt idx="1184">
                  <c:v>2</c:v>
                </c:pt>
                <c:pt idx="1185">
                  <c:v>2</c:v>
                </c:pt>
                <c:pt idx="1186">
                  <c:v>2</c:v>
                </c:pt>
                <c:pt idx="1187">
                  <c:v>2</c:v>
                </c:pt>
                <c:pt idx="1188">
                  <c:v>2</c:v>
                </c:pt>
                <c:pt idx="1189">
                  <c:v>2</c:v>
                </c:pt>
                <c:pt idx="1190">
                  <c:v>2</c:v>
                </c:pt>
                <c:pt idx="1191">
                  <c:v>2</c:v>
                </c:pt>
                <c:pt idx="1192">
                  <c:v>2</c:v>
                </c:pt>
                <c:pt idx="1193">
                  <c:v>2</c:v>
                </c:pt>
                <c:pt idx="1194">
                  <c:v>2</c:v>
                </c:pt>
                <c:pt idx="1195">
                  <c:v>2</c:v>
                </c:pt>
                <c:pt idx="1196">
                  <c:v>2</c:v>
                </c:pt>
                <c:pt idx="1197">
                  <c:v>2</c:v>
                </c:pt>
                <c:pt idx="1198">
                  <c:v>2</c:v>
                </c:pt>
                <c:pt idx="1199">
                  <c:v>2</c:v>
                </c:pt>
              </c:numCache>
            </c:numRef>
          </c:yVal>
          <c:smooth val="0"/>
          <c:extLst>
            <c:ext xmlns:c16="http://schemas.microsoft.com/office/drawing/2014/chart" uri="{C3380CC4-5D6E-409C-BE32-E72D297353CC}">
              <c16:uniqueId val="{00000003-8534-48BB-A1F9-9DA2E9733748}"/>
            </c:ext>
          </c:extLst>
        </c:ser>
        <c:dLbls>
          <c:showLegendKey val="0"/>
          <c:showVal val="0"/>
          <c:showCatName val="0"/>
          <c:showSerName val="0"/>
          <c:showPercent val="0"/>
          <c:showBubbleSize val="0"/>
        </c:dLbls>
        <c:axId val="627852648"/>
        <c:axId val="627852256"/>
      </c:scatterChart>
      <c:valAx>
        <c:axId val="208322376"/>
        <c:scaling>
          <c:orientation val="minMax"/>
          <c:max val="0.1200000000000000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a:t>
                </a:r>
                <a:r>
                  <a:rPr lang="en-CA" baseline="0"/>
                  <a:t> (seconds)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851864"/>
        <c:crosses val="autoZero"/>
        <c:crossBetween val="midCat"/>
      </c:valAx>
      <c:valAx>
        <c:axId val="627851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Voltage (Volts)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22376"/>
        <c:crosses val="autoZero"/>
        <c:crossBetween val="midCat"/>
      </c:valAx>
      <c:valAx>
        <c:axId val="62785225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Current</a:t>
                </a:r>
                <a:r>
                  <a:rPr lang="en-CA" baseline="0"/>
                  <a:t> (Amps)</a:t>
                </a:r>
                <a:endParaRPr lang="en-C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852648"/>
        <c:crosses val="max"/>
        <c:crossBetween val="midCat"/>
      </c:valAx>
      <c:valAx>
        <c:axId val="627852648"/>
        <c:scaling>
          <c:orientation val="minMax"/>
        </c:scaling>
        <c:delete val="1"/>
        <c:axPos val="b"/>
        <c:numFmt formatCode="General" sourceLinked="1"/>
        <c:majorTickMark val="out"/>
        <c:minorTickMark val="none"/>
        <c:tickLblPos val="nextTo"/>
        <c:crossAx val="62785225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CA"/>
              <a:t>UDrive Thermal</a:t>
            </a:r>
            <a:r>
              <a:rPr lang="en-CA" baseline="0"/>
              <a:t> Test</a:t>
            </a:r>
            <a:endParaRPr lang="en-CA"/>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'Time and Temerature Data'!$B$3</c:f>
              <c:strCache>
                <c:ptCount val="1"/>
                <c:pt idx="0">
                  <c:v>Temp of mosfets</c:v>
                </c:pt>
              </c:strCache>
            </c:strRef>
          </c:tx>
          <c:spPr>
            <a:ln w="19050" cap="rnd">
              <a:solidFill>
                <a:schemeClr val="accent1"/>
              </a:solidFill>
              <a:round/>
            </a:ln>
            <a:effectLst/>
          </c:spPr>
          <c:marker>
            <c:symbol val="none"/>
          </c:marker>
          <c:xVal>
            <c:numRef>
              <c:f>'Time and Temerature Data'!$A$4:$A$14</c:f>
              <c:numCache>
                <c:formatCode>General</c:formatCode>
                <c:ptCount val="11"/>
                <c:pt idx="0">
                  <c:v>0</c:v>
                </c:pt>
                <c:pt idx="1">
                  <c:v>2</c:v>
                </c:pt>
                <c:pt idx="2">
                  <c:v>4</c:v>
                </c:pt>
                <c:pt idx="3">
                  <c:v>6</c:v>
                </c:pt>
                <c:pt idx="4">
                  <c:v>8</c:v>
                </c:pt>
                <c:pt idx="5">
                  <c:v>10</c:v>
                </c:pt>
                <c:pt idx="6">
                  <c:v>12</c:v>
                </c:pt>
                <c:pt idx="7">
                  <c:v>14</c:v>
                </c:pt>
                <c:pt idx="8">
                  <c:v>16</c:v>
                </c:pt>
                <c:pt idx="9">
                  <c:v>18</c:v>
                </c:pt>
                <c:pt idx="10">
                  <c:v>20</c:v>
                </c:pt>
              </c:numCache>
            </c:numRef>
          </c:xVal>
          <c:yVal>
            <c:numRef>
              <c:f>'Time and Temerature Data'!$B$4:$B$14</c:f>
              <c:numCache>
                <c:formatCode>General</c:formatCode>
                <c:ptCount val="11"/>
                <c:pt idx="0">
                  <c:v>28.2</c:v>
                </c:pt>
                <c:pt idx="1">
                  <c:v>57.6</c:v>
                </c:pt>
                <c:pt idx="2">
                  <c:v>59.4</c:v>
                </c:pt>
                <c:pt idx="3">
                  <c:v>60.4</c:v>
                </c:pt>
                <c:pt idx="4">
                  <c:v>66.599999999999994</c:v>
                </c:pt>
                <c:pt idx="5">
                  <c:v>60.8</c:v>
                </c:pt>
                <c:pt idx="6">
                  <c:v>65.2</c:v>
                </c:pt>
                <c:pt idx="7">
                  <c:v>63.8</c:v>
                </c:pt>
                <c:pt idx="8">
                  <c:v>68</c:v>
                </c:pt>
                <c:pt idx="9">
                  <c:v>61.6</c:v>
                </c:pt>
                <c:pt idx="10">
                  <c:v>65.8</c:v>
                </c:pt>
              </c:numCache>
            </c:numRef>
          </c:yVal>
          <c:smooth val="0"/>
          <c:extLst>
            <c:ext xmlns:c16="http://schemas.microsoft.com/office/drawing/2014/chart" uri="{C3380CC4-5D6E-409C-BE32-E72D297353CC}">
              <c16:uniqueId val="{00000000-0468-4E77-8E8F-8D356E0069A8}"/>
            </c:ext>
          </c:extLst>
        </c:ser>
        <c:ser>
          <c:idx val="1"/>
          <c:order val="1"/>
          <c:tx>
            <c:strRef>
              <c:f>'Time and Temerature Data'!$C$3</c:f>
              <c:strCache>
                <c:ptCount val="1"/>
                <c:pt idx="0">
                  <c:v>Temp of H Bridge</c:v>
                </c:pt>
              </c:strCache>
            </c:strRef>
          </c:tx>
          <c:spPr>
            <a:ln w="19050" cap="rnd">
              <a:solidFill>
                <a:schemeClr val="accent2"/>
              </a:solidFill>
              <a:round/>
            </a:ln>
            <a:effectLst/>
          </c:spPr>
          <c:marker>
            <c:symbol val="none"/>
          </c:marker>
          <c:xVal>
            <c:numRef>
              <c:f>'Time and Temerature Data'!$A$4:$A$14</c:f>
              <c:numCache>
                <c:formatCode>General</c:formatCode>
                <c:ptCount val="11"/>
                <c:pt idx="0">
                  <c:v>0</c:v>
                </c:pt>
                <c:pt idx="1">
                  <c:v>2</c:v>
                </c:pt>
                <c:pt idx="2">
                  <c:v>4</c:v>
                </c:pt>
                <c:pt idx="3">
                  <c:v>6</c:v>
                </c:pt>
                <c:pt idx="4">
                  <c:v>8</c:v>
                </c:pt>
                <c:pt idx="5">
                  <c:v>10</c:v>
                </c:pt>
                <c:pt idx="6">
                  <c:v>12</c:v>
                </c:pt>
                <c:pt idx="7">
                  <c:v>14</c:v>
                </c:pt>
                <c:pt idx="8">
                  <c:v>16</c:v>
                </c:pt>
                <c:pt idx="9">
                  <c:v>18</c:v>
                </c:pt>
                <c:pt idx="10">
                  <c:v>20</c:v>
                </c:pt>
              </c:numCache>
            </c:numRef>
          </c:xVal>
          <c:yVal>
            <c:numRef>
              <c:f>'Time and Temerature Data'!$C$4:$C$14</c:f>
              <c:numCache>
                <c:formatCode>General</c:formatCode>
                <c:ptCount val="11"/>
                <c:pt idx="0">
                  <c:v>29.8</c:v>
                </c:pt>
                <c:pt idx="1">
                  <c:v>32.799999999999997</c:v>
                </c:pt>
                <c:pt idx="2">
                  <c:v>34.799999999999997</c:v>
                </c:pt>
                <c:pt idx="3">
                  <c:v>35.6</c:v>
                </c:pt>
                <c:pt idx="4">
                  <c:v>36.4</c:v>
                </c:pt>
                <c:pt idx="5">
                  <c:v>36.4</c:v>
                </c:pt>
                <c:pt idx="6">
                  <c:v>36.200000000000003</c:v>
                </c:pt>
                <c:pt idx="7">
                  <c:v>36.799999999999997</c:v>
                </c:pt>
                <c:pt idx="8">
                  <c:v>37.4</c:v>
                </c:pt>
                <c:pt idx="9">
                  <c:v>37.4</c:v>
                </c:pt>
                <c:pt idx="10">
                  <c:v>36.4</c:v>
                </c:pt>
              </c:numCache>
            </c:numRef>
          </c:yVal>
          <c:smooth val="0"/>
          <c:extLst>
            <c:ext xmlns:c16="http://schemas.microsoft.com/office/drawing/2014/chart" uri="{C3380CC4-5D6E-409C-BE32-E72D297353CC}">
              <c16:uniqueId val="{00000001-0468-4E77-8E8F-8D356E0069A8}"/>
            </c:ext>
          </c:extLst>
        </c:ser>
        <c:ser>
          <c:idx val="2"/>
          <c:order val="2"/>
          <c:tx>
            <c:strRef>
              <c:f>'Time and Temerature Data'!$D$3</c:f>
              <c:strCache>
                <c:ptCount val="1"/>
                <c:pt idx="0">
                  <c:v>Temp of Sense Resistors</c:v>
                </c:pt>
              </c:strCache>
            </c:strRef>
          </c:tx>
          <c:spPr>
            <a:ln w="19050" cap="rnd">
              <a:solidFill>
                <a:schemeClr val="accent3"/>
              </a:solidFill>
              <a:round/>
            </a:ln>
            <a:effectLst/>
          </c:spPr>
          <c:marker>
            <c:symbol val="none"/>
          </c:marker>
          <c:xVal>
            <c:numRef>
              <c:f>'Time and Temerature Data'!$A$4:$A$14</c:f>
              <c:numCache>
                <c:formatCode>General</c:formatCode>
                <c:ptCount val="11"/>
                <c:pt idx="0">
                  <c:v>0</c:v>
                </c:pt>
                <c:pt idx="1">
                  <c:v>2</c:v>
                </c:pt>
                <c:pt idx="2">
                  <c:v>4</c:v>
                </c:pt>
                <c:pt idx="3">
                  <c:v>6</c:v>
                </c:pt>
                <c:pt idx="4">
                  <c:v>8</c:v>
                </c:pt>
                <c:pt idx="5">
                  <c:v>10</c:v>
                </c:pt>
                <c:pt idx="6">
                  <c:v>12</c:v>
                </c:pt>
                <c:pt idx="7">
                  <c:v>14</c:v>
                </c:pt>
                <c:pt idx="8">
                  <c:v>16</c:v>
                </c:pt>
                <c:pt idx="9">
                  <c:v>18</c:v>
                </c:pt>
                <c:pt idx="10">
                  <c:v>20</c:v>
                </c:pt>
              </c:numCache>
            </c:numRef>
          </c:xVal>
          <c:yVal>
            <c:numRef>
              <c:f>'Time and Temerature Data'!$D$4:$D$14</c:f>
              <c:numCache>
                <c:formatCode>General</c:formatCode>
                <c:ptCount val="11"/>
                <c:pt idx="0">
                  <c:v>28.2</c:v>
                </c:pt>
                <c:pt idx="1">
                  <c:v>60.8</c:v>
                </c:pt>
                <c:pt idx="2">
                  <c:v>62.6</c:v>
                </c:pt>
                <c:pt idx="3">
                  <c:v>67</c:v>
                </c:pt>
                <c:pt idx="4">
                  <c:v>66.2</c:v>
                </c:pt>
                <c:pt idx="5">
                  <c:v>67.400000000000006</c:v>
                </c:pt>
                <c:pt idx="6">
                  <c:v>69.2</c:v>
                </c:pt>
                <c:pt idx="7">
                  <c:v>68.400000000000006</c:v>
                </c:pt>
                <c:pt idx="8">
                  <c:v>65.400000000000006</c:v>
                </c:pt>
                <c:pt idx="9">
                  <c:v>64.599999999999994</c:v>
                </c:pt>
                <c:pt idx="10">
                  <c:v>67.599999999999994</c:v>
                </c:pt>
              </c:numCache>
            </c:numRef>
          </c:yVal>
          <c:smooth val="0"/>
          <c:extLst>
            <c:ext xmlns:c16="http://schemas.microsoft.com/office/drawing/2014/chart" uri="{C3380CC4-5D6E-409C-BE32-E72D297353CC}">
              <c16:uniqueId val="{00000002-0468-4E77-8E8F-8D356E0069A8}"/>
            </c:ext>
          </c:extLst>
        </c:ser>
        <c:dLbls>
          <c:showLegendKey val="0"/>
          <c:showVal val="0"/>
          <c:showCatName val="0"/>
          <c:showSerName val="0"/>
          <c:showPercent val="0"/>
          <c:showBubbleSize val="0"/>
        </c:dLbls>
        <c:axId val="627853432"/>
        <c:axId val="627853824"/>
      </c:scatterChart>
      <c:valAx>
        <c:axId val="627853432"/>
        <c:scaling>
          <c:orientation val="minMax"/>
          <c:max val="2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Time (min)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853824"/>
        <c:crosses val="autoZero"/>
        <c:crossBetween val="midCat"/>
      </c:valAx>
      <c:valAx>
        <c:axId val="6278538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CA"/>
                  <a:t>Temperature (C)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2785343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18</b:Tag>
    <b:SourceType>DocumentFromInternetSite</b:SourceType>
    <b:Guid>{1A77EAA4-78F0-4440-BF68-DCFD2379BB49}</b:Guid>
    <b:Year>2015</b:Year>
    <b:Author>
      <b:Author>
        <b:Corporate>Texas Instruments</b:Corporate>
      </b:Author>
    </b:Author>
    <b:Title>DRV8704 52-V Dual H-Bridge PWM Gate Driver</b:Title>
    <b:Month>October</b:Month>
    <b:YearAccessed>2018</b:YearAccessed>
    <b:MonthAccessed>June</b:MonthAccessed>
    <b:DayAccessed>6</b:DayAccessed>
    <b:URL>http://www.ti.com/lit/ds/symlink/drv8704.pdf</b:URL>
    <b:RefOrder>7</b:RefOrder>
  </b:Source>
  <b:Source>
    <b:Tag>Tex15</b:Tag>
    <b:SourceType>DocumentFromInternetSite</b:SourceType>
    <b:Guid>{5A86A854-564B-4122-BF68-5DD3A871C925}</b:Guid>
    <b:Title>CSD18534Q5A 60-V N-Channel NexFET Power MOSFET (Rev. D)</b:Title>
    <b:Year>2015</b:Year>
    <b:Month>June</b:Month>
    <b:Day>1</b:Day>
    <b:YearAccessed>2018</b:YearAccessed>
    <b:MonthAccessed>June</b:MonthAccessed>
    <b:DayAccessed>22</b:DayAccessed>
    <b:URL>http://www.ti.com/lit/ds/symlink/csd18534q5a.pdf</b:URL>
    <b:Author>
      <b:Author>
        <b:Corporate>Texas Instruments</b:Corporate>
      </b:Author>
    </b:Author>
    <b:RefOrder>14</b:RefOrder>
  </b:Source>
  <b:Source>
    <b:Tag>Spa15</b:Tag>
    <b:SourceType>DocumentFromInternetSite</b:SourceType>
    <b:Guid>{EEC44D1F-72EA-487B-9EED-DBD030C9D2F4}</b:Guid>
    <b:Author>
      <b:Author>
        <b:Corporate>Sparkfun</b:Corporate>
      </b:Author>
    </b:Author>
    <b:Title>Sparkfun SAMD Mini Breakout Board</b:Title>
    <b:Year>2015</b:Year>
    <b:Month>November</b:Month>
    <b:Day>12</b:Day>
    <b:YearAccessed>2018</b:YearAccessed>
    <b:MonthAccessed>July</b:MonthAccessed>
    <b:DayAccessed>18</b:DayAccessed>
    <b:URL>https://cdn.sparkfun.com/datasheets/Dev/Arduino/Boards/sparkfun-samd21-mini-breakout-v10.pdf</b:URL>
    <b:RefOrder>10</b:RefOrder>
  </b:Source>
  <b:Source>
    <b:Tag>Dio11</b:Tag>
    <b:SourceType>DocumentFromInternetSite</b:SourceType>
    <b:Guid>{062CB318-F2B5-48F1-B5F3-9B67E79C65C5}</b:Guid>
    <b:Author>
      <b:Author>
        <b:Corporate>Diodes Incorporated</b:Corporate>
      </b:Author>
    </b:Author>
    <b:Title>Single Buffer Gate with 3-State Output</b:Title>
    <b:Year>2011</b:Year>
    <b:Month>March</b:Month>
    <b:YearAccessed>2018</b:YearAccessed>
    <b:MonthAccessed>July</b:MonthAccessed>
    <b:DayAccessed>18</b:DayAccessed>
    <b:URL>https://www.diodes.com/assets/Datasheets/74AHC1G125.pdf</b:URL>
    <b:RefOrder>11</b:RefOrder>
  </b:Source>
  <b:Source>
    <b:Tag>All17</b:Tag>
    <b:SourceType>DocumentFromInternetSite</b:SourceType>
    <b:Guid>{18D86155-270C-4871-98EA-F83BA64A6AC5}</b:Guid>
    <b:Author>
      <b:Author>
        <b:Corporate>Allegro MicroSystems</b:Corporate>
      </b:Author>
    </b:Author>
    <b:Title>Constant On-Time Buck Converter</b:Title>
    <b:Year>2017</b:Year>
    <b:Month>November </b:Month>
    <b:Day>28</b:Day>
    <b:YearAccessed>2018</b:YearAccessed>
    <b:MonthAccessed>July </b:MonthAccessed>
    <b:DayAccessed>20</b:DayAccessed>
    <b:URL>https://www.allegromicro.com/~/media/Files/Datasheets/A4402-Datasheet.ashx</b:URL>
    <b:RefOrder>8</b:RefOrder>
  </b:Source>
  <b:Source>
    <b:Tag>Tex18</b:Tag>
    <b:SourceType>DocumentFromInternetSite</b:SourceType>
    <b:Guid>{FD3A07FB-59F4-4984-9CBC-A3A51A1D71E4}</b:Guid>
    <b:Author>
      <b:Author>
        <b:Corporate>Texas Instuments</b:Corporate>
      </b:Author>
    </b:Author>
    <b:Title>LMZ36002 4.5-V to 60-V Input, 2-A Power Module</b:Title>
    <b:Year>2018</b:Year>
    <b:Month>June</b:Month>
    <b:YearAccessed>2018</b:YearAccessed>
    <b:MonthAccessed>July </b:MonthAccessed>
    <b:DayAccessed>22</b:DayAccessed>
    <b:URL>http://www.ti.com/lit/ds/symlink/lmz36002.pdf</b:URL>
    <b:RefOrder>9</b:RefOrder>
  </b:Source>
  <b:Source>
    <b:Tag>Pol18</b:Tag>
    <b:SourceType>InternetSite</b:SourceType>
    <b:Guid>{7C2908B7-B487-4F12-A0D3-06666C990820}</b:Guid>
    <b:Author>
      <b:Author>
        <b:Corporate>Pololu Corporation</b:Corporate>
      </b:Author>
    </b:Author>
    <b:Title>RoboClaw 2x15A Motor Controller (V5E)</b:Title>
    <b:ProductionCompany>Ion Motion Control</b:ProductionCompany>
    <b:YearAccessed>2018</b:YearAccessed>
    <b:MonthAccessed>July</b:MonthAccessed>
    <b:DayAccessed>28</b:DayAccessed>
    <b:URL>https://www.pololu.com/product/3285</b:URL>
    <b:RefOrder>2</b:RefOrder>
  </b:Source>
  <b:Source>
    <b:Tag>Pol181</b:Tag>
    <b:SourceType>InternetSite</b:SourceType>
    <b:Guid>{578D0364-32DD-4112-9C85-697024A7F2C8}</b:Guid>
    <b:Author>
      <b:Author>
        <b:Corporate>Pololu Corporation</b:Corporate>
      </b:Author>
    </b:Author>
    <b:Title>Jrk G2 18v19 USB Motor Controller with Feedback</b:Title>
    <b:ProductionCompany>Pololu</b:ProductionCompany>
    <b:YearAccessed>2018</b:YearAccessed>
    <b:MonthAccessed>July</b:MonthAccessed>
    <b:DayAccessed>28</b:DayAccessed>
    <b:URL>https://www.pololu.com/product/3146</b:URL>
    <b:RefOrder>3</b:RefOrder>
  </b:Source>
  <b:Source>
    <b:Tag>Can18</b:Tag>
    <b:SourceType>InternetSite</b:SourceType>
    <b:Guid>{B4E00B9C-B580-4999-AAC2-98B481A6A2B8}</b:Guid>
    <b:Author>
      <b:Author>
        <b:NameList>
          <b:Person>
            <b:Last>Group</b:Last>
            <b:First>Canadian</b:First>
            <b:Middle>Space Technology Advancement</b:Middle>
          </b:Person>
        </b:NameList>
      </b:Author>
    </b:Author>
    <b:Title>Canadian International Rover Challenge</b:Title>
    <b:Year>2018</b:Year>
    <b:YearAccessed>2018</b:YearAccessed>
    <b:MonthAccessed>July</b:MonthAccessed>
    <b:DayAccessed>28</b:DayAccessed>
    <b:URL>https://circ.cstag.ca/</b:URL>
    <b:RefOrder>1</b:RefOrder>
  </b:Source>
  <b:Source>
    <b:Tag>Phi16</b:Tag>
    <b:SourceType>InternetSite</b:SourceType>
    <b:Guid>{95C6B79A-AE8C-4335-ABD4-85EB07F8C1AA}</b:Guid>
    <b:Title>DC Motor Phidget</b:Title>
    <b:Year>2016</b:Year>
    <b:Author>
      <b:Author>
        <b:NameList>
          <b:Person>
            <b:Last>Incorporated</b:Last>
            <b:First>Phidgets</b:First>
          </b:Person>
        </b:NameList>
      </b:Author>
    </b:Author>
    <b:ProductionCompany>Phidgets Incoporated</b:ProductionCompany>
    <b:YearAccessed>2018</b:YearAccessed>
    <b:MonthAccessed>July</b:MonthAccessed>
    <b:DayAccessed>28</b:DayAccessed>
    <b:URL>https://www.phidgets.com/?tier=3&amp;catid=18&amp;pcid=15&amp;prodid=965</b:URL>
    <b:RefOrder>4</b:RefOrder>
  </b:Source>
  <b:Source>
    <b:Tag>Bit18</b:Tag>
    <b:SourceType>DocumentFromInternetSite</b:SourceType>
    <b:Guid>{B27874B9-8257-404E-BBA7-5BE99405698D}</b:Guid>
    <b:Author>
      <b:Author>
        <b:Corporate>Bittele Electronics Inc</b:Corporate>
      </b:Author>
    </b:Author>
    <b:Title>PCB Trace Width Calculator</b:Title>
    <b:Year>2018</b:Year>
    <b:YearAccessed>2018</b:YearAccessed>
    <b:MonthAccessed>June</b:MonthAccessed>
    <b:DayAccessed>15</b:DayAccessed>
    <b:URL>https://www.7pcb.com/trace-width-calculator.php</b:URL>
    <b:RefOrder>5</b:RefOrder>
  </b:Source>
  <b:Source>
    <b:Tag>IPC03</b:Tag>
    <b:SourceType>DocumentFromInternetSite</b:SourceType>
    <b:Guid>{59EE52E9-0DD7-44D3-BED4-204BDE3A4C70}</b:Guid>
    <b:Author>
      <b:Author>
        <b:Corporate>IPC</b:Corporate>
      </b:Author>
    </b:Author>
    <b:Title>Generic Standard on Printed Board Design - IPC-2221A</b:Title>
    <b:Year>2003</b:Year>
    <b:Month>May</b:Month>
    <b:YearAccessed>2018</b:YearAccessed>
    <b:MonthAccessed>July</b:MonthAccessed>
    <b:DayAccessed>28</b:DayAccessed>
    <b:URL>http://www.sphere.bc.ca/class/downloads/ipc_2221a-pcb%20standards.pdf</b:URL>
    <b:RefOrder>6</b:RefOrder>
  </b:Source>
  <b:Source>
    <b:Tag>Sil18</b:Tag>
    <b:SourceType>DocumentFromInternetSite</b:SourceType>
    <b:Guid>{A8622D70-2C8F-4EB7-9998-A00969A4AD82}</b:Guid>
    <b:Author>
      <b:Author>
        <b:Corporate>Silicon Labs</b:Corporate>
      </b:Author>
    </b:Author>
    <b:Title>Si864x Data Sheet - Low-Power Quad-Channel Digital Isolators</b:Title>
    <b:Year>2018</b:Year>
    <b:Month>February</b:Month>
    <b:YearAccessed>2018</b:YearAccessed>
    <b:MonthAccessed>July</b:MonthAccessed>
    <b:DayAccessed>20</b:DayAccessed>
    <b:URL>https://www.digikey.ca/en/datasheets/silicon-labs/silicon-labs-si864x-datasheet</b:URL>
    <b:RefOrder>12</b:RefOrder>
  </b:Source>
  <b:Source>
    <b:Tag>Bel16</b:Tag>
    <b:SourceType>DocumentFromInternetSite</b:SourceType>
    <b:Guid>{034C9AF4-1CA8-4DA4-9DB6-7EE0E6914CF8}</b:Guid>
    <b:Author>
      <b:Author>
        <b:Corporate>Bel Fuse Inc</b:Corporate>
      </b:Author>
    </b:Author>
    <b:Title>Surface Mount PTC 0ZCG Series - Fuse</b:Title>
    <b:Year>2016</b:Year>
    <b:Month>November</b:Month>
    <b:YearAccessed>2018</b:YearAccessed>
    <b:MonthAccessed>July</b:MonthAccessed>
    <b:DayAccessed>21</b:DayAccessed>
    <b:URL>https://www.belfuse.com/resources/CircuitProtection/datasheets/0ZCG%20Nov2016.pdf</b:URL>
    <b:RefOrder>13</b:RefOrder>
  </b:Source>
</b:Sources>
</file>

<file path=customXml/itemProps1.xml><?xml version="1.0" encoding="utf-8"?>
<ds:datastoreItem xmlns:ds="http://schemas.openxmlformats.org/officeDocument/2006/customXml" ds:itemID="{F42814E0-E4A2-4081-94FA-8B1E77F8FC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46</Pages>
  <Words>11662</Words>
  <Characters>66480</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Joel Newman</dc:creator>
  <cp:lastModifiedBy>Joel Newman</cp:lastModifiedBy>
  <cp:revision>2</cp:revision>
  <dcterms:created xsi:type="dcterms:W3CDTF">2018-11-29T01:39:00Z</dcterms:created>
  <dcterms:modified xsi:type="dcterms:W3CDTF">2018-11-29T01:39:00Z</dcterms:modified>
</cp:coreProperties>
</file>